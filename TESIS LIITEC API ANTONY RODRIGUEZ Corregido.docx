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3257"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tbl>
      <w:tblPr>
        <w:tblStyle w:val="Tablaconcuadrcula"/>
        <w:tblpPr w:leftFromText="141" w:rightFromText="141" w:vertAnchor="page" w:horzAnchor="margin" w:tblpXSpec="center" w:tblpY="2521"/>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4535"/>
        <w:gridCol w:w="2496"/>
      </w:tblGrid>
      <w:tr w:rsidR="00730231" w14:paraId="083E5AD7" w14:textId="77777777" w:rsidTr="006E527B">
        <w:trPr>
          <w:trHeight w:val="2268"/>
        </w:trPr>
        <w:tc>
          <w:tcPr>
            <w:tcW w:w="2496" w:type="dxa"/>
            <w:shd w:val="clear" w:color="auto" w:fill="FFFFFF" w:themeFill="background1"/>
            <w:vAlign w:val="center"/>
          </w:tcPr>
          <w:p w14:paraId="47551F5A" w14:textId="77777777" w:rsidR="00730231" w:rsidRDefault="00730231" w:rsidP="006E527B">
            <w:pPr>
              <w:jc w:val="center"/>
            </w:pPr>
            <w:r w:rsidRPr="009E092C">
              <w:rPr>
                <w:rFonts w:ascii="Roboto" w:eastAsia="Times New Roman" w:hAnsi="Roboto" w:cs="Times New Roman"/>
                <w:noProof/>
                <w:color w:val="000000"/>
                <w:sz w:val="10"/>
                <w:szCs w:val="10"/>
                <w:bdr w:val="none" w:sz="0" w:space="0" w:color="auto" w:frame="1"/>
                <w:lang w:eastAsia="es-CL"/>
              </w:rPr>
              <w:drawing>
                <wp:inline distT="0" distB="0" distL="0" distR="0" wp14:anchorId="4BD4A010" wp14:editId="370D5B28">
                  <wp:extent cx="1439545" cy="1397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15" r="9744" b="35319"/>
                          <a:stretch/>
                        </pic:blipFill>
                        <pic:spPr bwMode="auto">
                          <a:xfrm>
                            <a:off x="0" y="0"/>
                            <a:ext cx="1439545" cy="1397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5" w:type="dxa"/>
            <w:vAlign w:val="center"/>
          </w:tcPr>
          <w:p w14:paraId="27A0A12E" w14:textId="77777777" w:rsidR="00730231" w:rsidRDefault="00730231" w:rsidP="006E527B">
            <w:pPr>
              <w:jc w:val="center"/>
              <w:rPr>
                <w:rFonts w:ascii="Roboto" w:eastAsia="Times New Roman" w:hAnsi="Roboto" w:cs="Times New Roman"/>
                <w:color w:val="000000"/>
                <w:sz w:val="24"/>
                <w:szCs w:val="24"/>
                <w:lang w:eastAsia="es-CL"/>
              </w:rPr>
            </w:pPr>
          </w:p>
          <w:p w14:paraId="58542140" w14:textId="77777777" w:rsidR="00730231" w:rsidRDefault="00730231" w:rsidP="006E527B">
            <w:pPr>
              <w:jc w:val="center"/>
              <w:rPr>
                <w:rFonts w:ascii="Roboto" w:eastAsia="Times New Roman" w:hAnsi="Roboto" w:cs="Times New Roman"/>
                <w:color w:val="000000"/>
                <w:sz w:val="24"/>
                <w:szCs w:val="24"/>
                <w:lang w:eastAsia="es-CL"/>
              </w:rPr>
            </w:pPr>
          </w:p>
          <w:p w14:paraId="2E8C6F4A" w14:textId="77777777" w:rsidR="00730231" w:rsidRDefault="00730231" w:rsidP="006E527B">
            <w:pPr>
              <w:jc w:val="center"/>
              <w:rPr>
                <w:rFonts w:ascii="Roboto" w:eastAsia="Times New Roman" w:hAnsi="Roboto" w:cs="Times New Roman"/>
                <w:color w:val="000000"/>
                <w:sz w:val="24"/>
                <w:szCs w:val="24"/>
                <w:lang w:eastAsia="es-CL"/>
              </w:rPr>
            </w:pPr>
          </w:p>
          <w:p w14:paraId="5C9637F5" w14:textId="77777777" w:rsidR="00730231" w:rsidRDefault="00730231" w:rsidP="006E527B">
            <w:pPr>
              <w:jc w:val="center"/>
              <w:rPr>
                <w:rFonts w:ascii="Roboto" w:eastAsia="Times New Roman" w:hAnsi="Roboto" w:cs="Times New Roman"/>
                <w:color w:val="000000"/>
                <w:sz w:val="24"/>
                <w:szCs w:val="24"/>
                <w:lang w:eastAsia="es-CL"/>
              </w:rPr>
            </w:pPr>
          </w:p>
          <w:p w14:paraId="09ED9630" w14:textId="77777777" w:rsidR="00730231" w:rsidRDefault="00730231" w:rsidP="006E527B">
            <w:pPr>
              <w:jc w:val="center"/>
              <w:rPr>
                <w:rFonts w:ascii="Roboto" w:eastAsia="Times New Roman" w:hAnsi="Roboto" w:cs="Times New Roman"/>
                <w:color w:val="000000"/>
                <w:sz w:val="24"/>
                <w:szCs w:val="24"/>
                <w:lang w:eastAsia="es-CL"/>
              </w:rPr>
            </w:pPr>
          </w:p>
          <w:p w14:paraId="7AA75D4A" w14:textId="77777777" w:rsidR="00730231" w:rsidRPr="009E092C" w:rsidRDefault="00730231" w:rsidP="006E527B">
            <w:pPr>
              <w:jc w:val="center"/>
              <w:rPr>
                <w:rFonts w:ascii="Times New Roman" w:eastAsia="Times New Roman" w:hAnsi="Times New Roman" w:cs="Times New Roman"/>
                <w:sz w:val="24"/>
                <w:szCs w:val="24"/>
                <w:lang w:eastAsia="es-CL"/>
              </w:rPr>
            </w:pPr>
            <w:r w:rsidRPr="009E092C">
              <w:rPr>
                <w:rFonts w:ascii="Roboto" w:eastAsia="Times New Roman" w:hAnsi="Roboto" w:cs="Times New Roman"/>
                <w:color w:val="000000"/>
                <w:sz w:val="24"/>
                <w:szCs w:val="24"/>
                <w:lang w:eastAsia="es-CL"/>
              </w:rPr>
              <w:t>Universidad de La Serena</w:t>
            </w:r>
          </w:p>
          <w:p w14:paraId="01B2E662" w14:textId="77777777" w:rsidR="00730231" w:rsidRDefault="00730231" w:rsidP="006E527B">
            <w:pPr>
              <w:jc w:val="center"/>
            </w:pPr>
            <w:r w:rsidRPr="009E092C">
              <w:rPr>
                <w:rFonts w:ascii="Roboto" w:eastAsia="Times New Roman" w:hAnsi="Roboto" w:cs="Times New Roman"/>
                <w:color w:val="000000"/>
                <w:sz w:val="24"/>
                <w:szCs w:val="24"/>
                <w:lang w:eastAsia="es-CL"/>
              </w:rPr>
              <w:t>Escuela de Ingeniería en</w:t>
            </w:r>
            <w:r>
              <w:rPr>
                <w:rFonts w:ascii="Roboto" w:eastAsia="Times New Roman" w:hAnsi="Roboto" w:cs="Times New Roman"/>
                <w:color w:val="000000"/>
                <w:sz w:val="24"/>
                <w:szCs w:val="24"/>
                <w:lang w:eastAsia="es-CL"/>
              </w:rPr>
              <w:t xml:space="preserve"> </w:t>
            </w:r>
            <w:r w:rsidRPr="009E092C">
              <w:rPr>
                <w:rFonts w:ascii="Roboto" w:eastAsia="Times New Roman" w:hAnsi="Roboto" w:cs="Times New Roman"/>
                <w:color w:val="000000"/>
                <w:sz w:val="24"/>
                <w:szCs w:val="24"/>
                <w:lang w:eastAsia="es-CL"/>
              </w:rPr>
              <w:t>Computación</w:t>
            </w:r>
          </w:p>
        </w:tc>
        <w:tc>
          <w:tcPr>
            <w:tcW w:w="2496" w:type="dxa"/>
            <w:vAlign w:val="center"/>
          </w:tcPr>
          <w:p w14:paraId="473CF2E0" w14:textId="77777777" w:rsidR="00730231" w:rsidRDefault="00730231" w:rsidP="006E527B">
            <w:pPr>
              <w:jc w:val="center"/>
            </w:pPr>
            <w:r w:rsidRPr="009E092C">
              <w:rPr>
                <w:rFonts w:ascii="Roboto" w:eastAsia="Times New Roman" w:hAnsi="Roboto" w:cs="Times New Roman"/>
                <w:noProof/>
                <w:color w:val="000000"/>
                <w:bdr w:val="none" w:sz="0" w:space="0" w:color="auto" w:frame="1"/>
                <w:lang w:eastAsia="es-CL"/>
              </w:rPr>
              <w:drawing>
                <wp:inline distT="0" distB="0" distL="0" distR="0" wp14:anchorId="166EE31A" wp14:editId="370B208E">
                  <wp:extent cx="143827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tc>
      </w:tr>
    </w:tbl>
    <w:p w14:paraId="5B2F9DF4" w14:textId="77777777" w:rsidR="00730231" w:rsidRDefault="00730231" w:rsidP="00730231">
      <w:pPr>
        <w:spacing w:after="240" w:line="240" w:lineRule="auto"/>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CCB8E27" w14:textId="77777777" w:rsidR="00730231" w:rsidRDefault="00730231" w:rsidP="00730231">
      <w:pPr>
        <w:spacing w:after="240" w:line="240" w:lineRule="auto"/>
        <w:rPr>
          <w:rFonts w:ascii="Times New Roman" w:eastAsia="Times New Roman" w:hAnsi="Times New Roman" w:cs="Times New Roman"/>
          <w:sz w:val="24"/>
          <w:szCs w:val="24"/>
          <w:lang w:eastAsia="es-CL"/>
        </w:rPr>
      </w:pPr>
    </w:p>
    <w:p w14:paraId="38195951" w14:textId="77777777" w:rsidR="00730231" w:rsidRPr="00E21403" w:rsidRDefault="00730231" w:rsidP="00D660D7">
      <w:pPr>
        <w:spacing w:after="240" w:line="240" w:lineRule="auto"/>
        <w:ind w:left="708"/>
        <w:jc w:val="center"/>
        <w:rPr>
          <w:rFonts w:ascii="Times New Roman" w:eastAsia="Times New Roman" w:hAnsi="Times New Roman" w:cs="Times New Roman"/>
          <w:sz w:val="24"/>
          <w:szCs w:val="24"/>
          <w:lang w:eastAsia="es-CL"/>
        </w:rPr>
      </w:pPr>
    </w:p>
    <w:p w14:paraId="3F844886"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lang w:eastAsia="es-CL"/>
        </w:rPr>
        <w:t>MEMÓRIA DE TÍTULO</w:t>
      </w:r>
    </w:p>
    <w:p w14:paraId="50DF1D30"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INGENIERO EN COMPUTACIÓN</w:t>
      </w:r>
    </w:p>
    <w:p w14:paraId="1A6F927B"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45533C9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2547763F" w14:textId="77777777" w:rsidR="00730231" w:rsidRPr="00164C1B" w:rsidRDefault="00730231" w:rsidP="00730231">
      <w:pPr>
        <w:spacing w:after="60" w:line="240" w:lineRule="auto"/>
        <w:jc w:val="center"/>
        <w:rPr>
          <w:rFonts w:ascii="Roboto" w:eastAsia="Times New Roman" w:hAnsi="Roboto" w:cs="Times New Roman"/>
          <w:b/>
          <w:bCs/>
          <w:color w:val="000000"/>
          <w:sz w:val="32"/>
          <w:szCs w:val="32"/>
          <w:lang w:eastAsia="es-CL"/>
        </w:rPr>
      </w:pPr>
      <w:r w:rsidRPr="00164C1B">
        <w:rPr>
          <w:rFonts w:ascii="Roboto" w:eastAsia="Times New Roman" w:hAnsi="Roboto" w:cs="Times New Roman"/>
          <w:b/>
          <w:bCs/>
          <w:color w:val="000000"/>
          <w:sz w:val="32"/>
          <w:szCs w:val="32"/>
          <w:lang w:eastAsia="es-CL"/>
        </w:rPr>
        <w:t>LIITEC API: Sistema para recolección y procesamiento de datos medidos de sensores ambientales</w:t>
      </w:r>
    </w:p>
    <w:p w14:paraId="4190141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F60BCCE"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D3818FB"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7C232F7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Alumno</w:t>
      </w:r>
    </w:p>
    <w:p w14:paraId="6CE10A13"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ANTONY MAXIMILIANO RODRÍGUEZ CARHUACHIN</w:t>
      </w:r>
    </w:p>
    <w:p w14:paraId="104C61E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5D55B80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C8108AE"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Guía</w:t>
      </w:r>
    </w:p>
    <w:p w14:paraId="3D36E0E4"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TOMÁS CARVAJAL ROJAS</w:t>
      </w:r>
    </w:p>
    <w:p w14:paraId="7D5E50F5"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p>
    <w:p w14:paraId="2654C7CF"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Patrocinante</w:t>
      </w:r>
    </w:p>
    <w:p w14:paraId="1D820CF8" w14:textId="7D7A7A11"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FRANCISCO L</w:t>
      </w:r>
      <w:r w:rsidR="009C471F">
        <w:rPr>
          <w:rFonts w:ascii="Roboto" w:eastAsia="Times New Roman" w:hAnsi="Roboto" w:cs="Times New Roman"/>
          <w:color w:val="000000"/>
          <w:sz w:val="26"/>
          <w:szCs w:val="26"/>
          <w:lang w:eastAsia="es-CL"/>
        </w:rPr>
        <w:t>Ó</w:t>
      </w:r>
      <w:r w:rsidRPr="00E21403">
        <w:rPr>
          <w:rFonts w:ascii="Roboto" w:eastAsia="Times New Roman" w:hAnsi="Roboto" w:cs="Times New Roman"/>
          <w:color w:val="000000"/>
          <w:sz w:val="26"/>
          <w:szCs w:val="26"/>
          <w:lang w:eastAsia="es-CL"/>
        </w:rPr>
        <w:t>PEZ</w:t>
      </w:r>
    </w:p>
    <w:p w14:paraId="2138457C"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06CE7327"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9244F1F" w14:textId="35382766"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La Serena, 202</w:t>
      </w:r>
      <w:r w:rsidR="009C471F">
        <w:rPr>
          <w:rFonts w:ascii="Roboto" w:eastAsia="Times New Roman" w:hAnsi="Roboto" w:cs="Times New Roman"/>
          <w:color w:val="000000"/>
          <w:lang w:eastAsia="es-CL"/>
        </w:rPr>
        <w:t>4</w:t>
      </w:r>
    </w:p>
    <w:p w14:paraId="40FC3BB1" w14:textId="77777777" w:rsidR="00730231" w:rsidRDefault="00730231" w:rsidP="00730231">
      <w:pPr>
        <w:spacing w:after="0" w:line="240" w:lineRule="auto"/>
        <w:jc w:val="center"/>
        <w:rPr>
          <w:rFonts w:ascii="Roboto" w:eastAsia="Times New Roman" w:hAnsi="Roboto" w:cs="Times New Roman"/>
          <w:color w:val="000000"/>
          <w:lang w:eastAsia="es-CL"/>
        </w:rPr>
      </w:pPr>
    </w:p>
    <w:p w14:paraId="278AD091" w14:textId="77777777" w:rsidR="00730231" w:rsidRDefault="00730231" w:rsidP="00730231">
      <w:pPr>
        <w:spacing w:after="0" w:line="240" w:lineRule="auto"/>
        <w:jc w:val="center"/>
        <w:rPr>
          <w:rFonts w:ascii="Roboto" w:eastAsia="Times New Roman" w:hAnsi="Roboto" w:cs="Times New Roman"/>
          <w:color w:val="000000"/>
          <w:lang w:eastAsia="es-CL"/>
        </w:rPr>
      </w:pPr>
    </w:p>
    <w:p w14:paraId="1370074C" w14:textId="77777777" w:rsidR="00730231" w:rsidRDefault="00730231" w:rsidP="00730231">
      <w:pPr>
        <w:spacing w:after="0" w:line="240" w:lineRule="auto"/>
        <w:jc w:val="center"/>
        <w:rPr>
          <w:rFonts w:ascii="Roboto" w:eastAsia="Times New Roman" w:hAnsi="Roboto" w:cs="Times New Roman"/>
          <w:color w:val="000000"/>
          <w:lang w:eastAsia="es-CL"/>
        </w:rPr>
      </w:pPr>
    </w:p>
    <w:p w14:paraId="56691CE6" w14:textId="77777777" w:rsidR="00730231" w:rsidRDefault="00730231">
      <w:pPr>
        <w:sectPr w:rsidR="00730231" w:rsidSect="00730231">
          <w:footerReference w:type="default" r:id="rId10"/>
          <w:pgSz w:w="12240" w:h="20160" w:code="5"/>
          <w:pgMar w:top="1417" w:right="1701" w:bottom="1417" w:left="1701" w:header="708" w:footer="708" w:gutter="0"/>
          <w:cols w:space="708"/>
          <w:titlePg/>
          <w:docGrid w:linePitch="360"/>
        </w:sectPr>
      </w:pPr>
    </w:p>
    <w:p w14:paraId="6907145E" w14:textId="3165F864" w:rsidR="00730231" w:rsidRDefault="00730231" w:rsidP="00561BEB">
      <w:pPr>
        <w:pStyle w:val="Ttulo"/>
      </w:pPr>
      <w:r>
        <w:lastRenderedPageBreak/>
        <w:t>Resumen</w:t>
      </w:r>
    </w:p>
    <w:p w14:paraId="48431D3D" w14:textId="3112041C" w:rsidR="00A47158" w:rsidRDefault="00A47158" w:rsidP="00A47158">
      <w:pPr>
        <w:pStyle w:val="Sinespaciado"/>
        <w:jc w:val="both"/>
      </w:pPr>
      <w:r w:rsidRPr="00A47158">
        <w:t>La tesis se centra en el desarrollo de un sistema para la recopilación, gestión y análisis de datos ambientales</w:t>
      </w:r>
      <w:r w:rsidR="009C471F">
        <w:t>, obtenidos a través de sensores ambientales</w:t>
      </w:r>
      <w:r w:rsidRPr="00A47158">
        <w:t xml:space="preserve">, con el propósito de proporcionar una herramienta efectiva para la toma de decisiones ambientales informadas. A lo largo del proyecto, se exploran y aplican diversas tecnologías y metodologías, desde la virtualización de contenedores con Docker hasta la implementación de protocolos de comunicación como MQTT, así como la creación de </w:t>
      </w:r>
      <w:proofErr w:type="spellStart"/>
      <w:r w:rsidRPr="00A47158">
        <w:t>APIs</w:t>
      </w:r>
      <w:proofErr w:type="spellEnd"/>
      <w:r w:rsidRPr="00A47158">
        <w:t xml:space="preserve"> REST para facilitar la interacción con el sistema. Se abordan desafíos técnicos significativos, como la configuración y optimización de estos componentes para garantizar su funcionamiento fluido y eficiente. Además, se realizan pruebas exhaustivas para validar la seguridad, la fiabilidad y la eficacia del sistema en entornos del mundo real. El objetivo final es no solo proporcionar un</w:t>
      </w:r>
      <w:r>
        <w:t xml:space="preserve"> sistema </w:t>
      </w:r>
      <w:r w:rsidRPr="00A47158">
        <w:t>tecnológic</w:t>
      </w:r>
      <w:r>
        <w:t>o</w:t>
      </w:r>
      <w:r w:rsidRPr="00A47158">
        <w:t xml:space="preserve"> sólid</w:t>
      </w:r>
      <w:r>
        <w:t>o</w:t>
      </w:r>
      <w:r w:rsidRPr="00A47158">
        <w:t xml:space="preserve"> para la gestión de datos ambientales, sino también fomentar la conciencia y la acción en la preservación del medio ambiente, promoviendo prácticas sostenibles y facilitando la toma de decisiones informadas en relación con los recursos naturales.</w:t>
      </w:r>
    </w:p>
    <w:p w14:paraId="75034D95" w14:textId="7912FBD5" w:rsidR="00A47158" w:rsidRDefault="00A47158" w:rsidP="00A47158">
      <w:pPr>
        <w:pStyle w:val="Subtitulo1"/>
      </w:pPr>
      <w:r>
        <w:t>Palabras</w:t>
      </w:r>
      <w:r w:rsidR="009C471F">
        <w:t xml:space="preserve"> clave</w:t>
      </w:r>
    </w:p>
    <w:p w14:paraId="1EA34FD3" w14:textId="0176A512" w:rsidR="00A47158" w:rsidRDefault="009C471F" w:rsidP="006568F6">
      <w:pPr>
        <w:jc w:val="both"/>
      </w:pPr>
      <w:r>
        <w:t xml:space="preserve">Variables ambientales, Recolección de datos, Innovación, </w:t>
      </w:r>
      <w:proofErr w:type="spellStart"/>
      <w:r>
        <w:t>Mosquitto</w:t>
      </w:r>
      <w:proofErr w:type="spellEnd"/>
      <w:r>
        <w:t xml:space="preserve">, API, Integración, </w:t>
      </w:r>
      <w:proofErr w:type="spellStart"/>
      <w:r>
        <w:t>IoT</w:t>
      </w:r>
      <w:proofErr w:type="spellEnd"/>
      <w:r>
        <w:t xml:space="preserve"> (Internet de las Cosas), Sensores Ambientales, Infraestructura, Seguridad</w:t>
      </w:r>
    </w:p>
    <w:p w14:paraId="066604A2" w14:textId="12CC7287" w:rsidR="006568F6" w:rsidRDefault="006568F6" w:rsidP="006568F6">
      <w:pPr>
        <w:pStyle w:val="Sinespaciado"/>
      </w:pPr>
    </w:p>
    <w:p w14:paraId="024A8E9A" w14:textId="1338310B" w:rsidR="006568F6" w:rsidRPr="00022410" w:rsidRDefault="006568F6" w:rsidP="006568F6">
      <w:pPr>
        <w:pStyle w:val="Ttulo"/>
        <w:rPr>
          <w:lang w:val="en-US"/>
        </w:rPr>
      </w:pPr>
      <w:r w:rsidRPr="00022410">
        <w:rPr>
          <w:lang w:val="en-US"/>
        </w:rPr>
        <w:t>Abstract</w:t>
      </w:r>
    </w:p>
    <w:p w14:paraId="739E37C9" w14:textId="77777777" w:rsidR="009C471F" w:rsidRPr="009C471F" w:rsidRDefault="009C471F" w:rsidP="009C471F">
      <w:pPr>
        <w:jc w:val="both"/>
        <w:rPr>
          <w:lang w:val="en-US"/>
        </w:rPr>
      </w:pPr>
      <w:r w:rsidRPr="009C471F">
        <w:rPr>
          <w:lang w:val="en-US"/>
        </w:rPr>
        <w:t>The thesis focuses on the development of a system for the collection, management and analysis of environmental data, obtained through environmental sensors, with the purpose of providing an effective tool for informed environmental decision making. Throughout the project, various technologies and methodologies are explored and applied, from container virtualization with Docker to the implementation of communication protocols such as MQTT, as well as the creation of REST APIs to facilitate interaction with the system. Significant technical challenges are addressed, such as configuring and optimizing these components to ensure smooth and efficient operation. In addition, extensive testing is performed to validate the security, reliability and effectiveness of the system in real-world environments. The ultimate goal is not only to provide a robust technological system for environmental data management, but also to foster awareness and action in preserving the environment, promoting sustainable practices and facilitating informed decision making regarding natural resources.</w:t>
      </w:r>
    </w:p>
    <w:p w14:paraId="5389AD54" w14:textId="0C6D4FD5" w:rsidR="006568F6" w:rsidRPr="00022410" w:rsidRDefault="006568F6" w:rsidP="006568F6">
      <w:pPr>
        <w:pStyle w:val="Subtitulo1"/>
        <w:rPr>
          <w:lang w:val="en-US"/>
        </w:rPr>
      </w:pPr>
      <w:r w:rsidRPr="00022410">
        <w:rPr>
          <w:lang w:val="en-US"/>
        </w:rPr>
        <w:t>Keywords</w:t>
      </w:r>
    </w:p>
    <w:p w14:paraId="27B26E17" w14:textId="24F9A673" w:rsidR="006568F6" w:rsidRPr="006568F6" w:rsidRDefault="009C471F" w:rsidP="00022410">
      <w:pPr>
        <w:pStyle w:val="Sinespaciado"/>
        <w:jc w:val="both"/>
        <w:rPr>
          <w:lang w:val="en-US"/>
        </w:rPr>
      </w:pPr>
      <w:r w:rsidRPr="009C471F">
        <w:rPr>
          <w:lang w:val="en-US"/>
        </w:rPr>
        <w:t xml:space="preserve">Environmental variables, Data collection, Innovation, </w:t>
      </w:r>
      <w:proofErr w:type="spellStart"/>
      <w:r w:rsidRPr="009C471F">
        <w:rPr>
          <w:lang w:val="en-US"/>
        </w:rPr>
        <w:t>Mosquitto</w:t>
      </w:r>
      <w:proofErr w:type="spellEnd"/>
      <w:r w:rsidRPr="009C471F">
        <w:rPr>
          <w:lang w:val="en-US"/>
        </w:rPr>
        <w:t>, API, Integration, IoT (Internet of Things), Environmental Sensors, Infrastructure, Safety, Security</w:t>
      </w:r>
    </w:p>
    <w:p w14:paraId="21CA7D52" w14:textId="77777777" w:rsidR="00A47158" w:rsidRPr="006568F6" w:rsidRDefault="00A47158" w:rsidP="00022410">
      <w:pPr>
        <w:pStyle w:val="Sinespaciado"/>
        <w:jc w:val="both"/>
        <w:rPr>
          <w:lang w:val="en-US"/>
        </w:rPr>
      </w:pPr>
    </w:p>
    <w:p w14:paraId="2A8E040A" w14:textId="4F1BE271" w:rsidR="00A47158" w:rsidRPr="006568F6" w:rsidRDefault="00A47158" w:rsidP="00A47158">
      <w:pPr>
        <w:pStyle w:val="Sinespaciado"/>
        <w:jc w:val="both"/>
        <w:rPr>
          <w:lang w:val="en-US"/>
        </w:rPr>
        <w:sectPr w:rsidR="00A47158" w:rsidRPr="006568F6" w:rsidSect="00730231">
          <w:pgSz w:w="12240" w:h="20160" w:code="5"/>
          <w:pgMar w:top="1417" w:right="1701" w:bottom="1417" w:left="1701" w:header="708" w:footer="708" w:gutter="0"/>
          <w:cols w:space="708"/>
          <w:docGrid w:linePitch="360"/>
        </w:sectPr>
      </w:pPr>
    </w:p>
    <w:p w14:paraId="5C5866FA" w14:textId="037C900B" w:rsidR="00730231" w:rsidRDefault="00730231" w:rsidP="00561BEB">
      <w:pPr>
        <w:pStyle w:val="Ttulo"/>
      </w:pPr>
      <w:r>
        <w:lastRenderedPageBreak/>
        <w:t>Agradecimientos</w:t>
      </w:r>
    </w:p>
    <w:p w14:paraId="5CAE9C22" w14:textId="77777777" w:rsidR="006041FA" w:rsidRPr="006041FA" w:rsidRDefault="006041FA" w:rsidP="006041FA"/>
    <w:p w14:paraId="1BC06B2C" w14:textId="77777777" w:rsidR="00314151" w:rsidRDefault="00314151" w:rsidP="006041FA">
      <w:pPr>
        <w:jc w:val="center"/>
      </w:pPr>
      <w:r>
        <w:t>Agradezco sinceramente a mi madre por su amor y apoyo incondicional, cuya presencia ha sido fundamental en cada paso de este camino. Su cariño y comprensión han sido un faro de luz que me ha guiado en los momentos más difíciles, y este logro se lo dedico con todo mi corazón.</w:t>
      </w:r>
    </w:p>
    <w:p w14:paraId="3FDC2F1B" w14:textId="77777777" w:rsidR="00314151" w:rsidRDefault="00314151" w:rsidP="006041FA">
      <w:pPr>
        <w:jc w:val="center"/>
      </w:pPr>
    </w:p>
    <w:p w14:paraId="7D07FA84" w14:textId="77777777" w:rsidR="00314151" w:rsidRDefault="00314151" w:rsidP="006041FA">
      <w:pPr>
        <w:jc w:val="center"/>
      </w:pPr>
      <w:r>
        <w:t>Asimismo, mi profundo agradecimiento se extiende a mi familia, cuyo apoyo inquebrantable y generosidad me han permitido alcanzar esta meta. Su respaldo ha sido un pilar fundamental en mi vida y estoy eternamente agradecido por su presencia constante.</w:t>
      </w:r>
    </w:p>
    <w:p w14:paraId="3622A6BF" w14:textId="77777777" w:rsidR="00314151" w:rsidRDefault="00314151" w:rsidP="006041FA">
      <w:pPr>
        <w:jc w:val="center"/>
      </w:pPr>
    </w:p>
    <w:p w14:paraId="6A63AC8D" w14:textId="65002825" w:rsidR="00314151" w:rsidRDefault="006041FA" w:rsidP="006041FA">
      <w:pPr>
        <w:jc w:val="center"/>
      </w:pPr>
      <w:r w:rsidRPr="006041FA">
        <w:t>El proverbio africano dice: "Si quieres llegar rápido, camina solo. Si quieres llegar lejos, camina acompañado". Por ello, quiero expresar mi sincero agradecimiento a mis amigos, quienes han estado a mi lado durante esta travesía. Su apoyo, ánimo y compañía han hecho este camino más llevadero y significativo</w:t>
      </w:r>
      <w:r w:rsidR="00314151">
        <w:t>.</w:t>
      </w:r>
    </w:p>
    <w:p w14:paraId="0CDF7BC9" w14:textId="77777777" w:rsidR="00314151" w:rsidRDefault="00314151" w:rsidP="006041FA">
      <w:pPr>
        <w:jc w:val="center"/>
      </w:pPr>
    </w:p>
    <w:p w14:paraId="749C8A55" w14:textId="77777777" w:rsidR="00314151" w:rsidRDefault="00314151" w:rsidP="006041FA">
      <w:pPr>
        <w:jc w:val="center"/>
      </w:pPr>
      <w:r>
        <w:t>No puedo dejar de expresar mi profunda gratitud hacia mi profesor guía y mi profesor patrocinante, quienes me brindaron la oportunidad de formar parte de LIITEC y de embarcarme en este proyecto apasionante. Su guía experta, ideas innovadoras y paciencia infinita fueron fundamentales para llevar este proyecto a buen término.</w:t>
      </w:r>
    </w:p>
    <w:p w14:paraId="3473E78D" w14:textId="318606CD" w:rsidR="00314151" w:rsidRDefault="00314151" w:rsidP="006041FA">
      <w:pPr>
        <w:jc w:val="center"/>
      </w:pPr>
    </w:p>
    <w:p w14:paraId="7DBFB598" w14:textId="3EA6813A" w:rsidR="006041FA" w:rsidRDefault="006041FA" w:rsidP="006041FA">
      <w:pPr>
        <w:pStyle w:val="Sinespaciado"/>
      </w:pPr>
    </w:p>
    <w:p w14:paraId="14B87566" w14:textId="77777777" w:rsidR="006041FA" w:rsidRPr="006041FA" w:rsidRDefault="006041FA" w:rsidP="006041FA">
      <w:pPr>
        <w:pStyle w:val="Sinespaciado"/>
      </w:pPr>
    </w:p>
    <w:p w14:paraId="377CD495" w14:textId="386C65B1" w:rsidR="00314151" w:rsidRDefault="00314151" w:rsidP="006041FA">
      <w:pPr>
        <w:jc w:val="center"/>
      </w:pPr>
      <w:r>
        <w:t>A todos los mencionados y a aquellos que, de una forma u otra, contribuyeron a este logro, les estoy profundamente agradecido. Este proyecto no habría sido posible sin su apoyo y orientación. Gracias por ser parte de este importante capítulo de mi vida.</w:t>
      </w:r>
    </w:p>
    <w:p w14:paraId="13873BC8" w14:textId="3635AC41" w:rsidR="00314151" w:rsidRDefault="00314151" w:rsidP="00730231">
      <w:pPr>
        <w:pStyle w:val="Sinespaciado"/>
      </w:pPr>
    </w:p>
    <w:p w14:paraId="441E1986" w14:textId="77777777" w:rsidR="00314151" w:rsidRDefault="00314151" w:rsidP="00730231">
      <w:pPr>
        <w:pStyle w:val="Sinespaciado"/>
      </w:pPr>
    </w:p>
    <w:p w14:paraId="66FD8D43" w14:textId="77777777" w:rsidR="006568F6" w:rsidRDefault="006568F6" w:rsidP="00730231">
      <w:pPr>
        <w:pStyle w:val="Sinespaciado"/>
      </w:pPr>
    </w:p>
    <w:p w14:paraId="72796D63" w14:textId="4B2F0C74" w:rsidR="006568F6" w:rsidRDefault="006568F6" w:rsidP="00730231">
      <w:pPr>
        <w:pStyle w:val="Sinespaciado"/>
        <w:sectPr w:rsidR="006568F6" w:rsidSect="00730231">
          <w:footerReference w:type="default" r:id="rId11"/>
          <w:pgSz w:w="12240" w:h="20160" w:code="5"/>
          <w:pgMar w:top="1417" w:right="1701" w:bottom="1417" w:left="1701" w:header="708" w:footer="708" w:gutter="0"/>
          <w:cols w:space="708"/>
          <w:docGrid w:linePitch="360"/>
        </w:sectPr>
      </w:pPr>
    </w:p>
    <w:sdt>
      <w:sdtPr>
        <w:rPr>
          <w:rFonts w:asciiTheme="minorHAnsi" w:eastAsiaTheme="minorHAnsi" w:hAnsiTheme="minorHAnsi" w:cstheme="minorBidi"/>
          <w:b w:val="0"/>
          <w:color w:val="auto"/>
          <w:spacing w:val="0"/>
          <w:kern w:val="0"/>
          <w:sz w:val="22"/>
          <w:szCs w:val="22"/>
          <w:shd w:val="clear" w:color="auto" w:fill="auto"/>
          <w:lang w:val="es-ES"/>
        </w:rPr>
        <w:id w:val="1810051261"/>
        <w:docPartObj>
          <w:docPartGallery w:val="Table of Contents"/>
          <w:docPartUnique/>
        </w:docPartObj>
      </w:sdtPr>
      <w:sdtEndPr>
        <w:rPr>
          <w:bCs/>
        </w:rPr>
      </w:sdtEndPr>
      <w:sdtContent>
        <w:p w14:paraId="7B7DDFB5" w14:textId="2B691E13" w:rsidR="00BF348B" w:rsidRDefault="004C0A7A" w:rsidP="004C0A7A">
          <w:pPr>
            <w:pStyle w:val="Ttulo"/>
          </w:pPr>
          <w:r>
            <w:rPr>
              <w:lang w:val="es-ES"/>
            </w:rPr>
            <w:t>Tabla de contenido</w:t>
          </w:r>
        </w:p>
        <w:p w14:paraId="65A26D38" w14:textId="26FFCB38" w:rsidR="00E076F9" w:rsidRDefault="00FD0F20">
          <w:pPr>
            <w:pStyle w:val="TDC1"/>
            <w:tabs>
              <w:tab w:val="left" w:pos="440"/>
              <w:tab w:val="right" w:leader="dot" w:pos="8828"/>
            </w:tabs>
            <w:rPr>
              <w:rFonts w:eastAsiaTheme="minorEastAsia"/>
              <w:noProof/>
              <w:lang w:eastAsia="es-CL"/>
            </w:rPr>
          </w:pPr>
          <w:r>
            <w:fldChar w:fldCharType="begin"/>
          </w:r>
          <w:r>
            <w:instrText xml:space="preserve"> TOC \o "1-2" \h \z \u </w:instrText>
          </w:r>
          <w:r>
            <w:fldChar w:fldCharType="separate"/>
          </w:r>
          <w:hyperlink w:anchor="_Toc160578013" w:history="1">
            <w:r w:rsidR="00E076F9" w:rsidRPr="00366985">
              <w:rPr>
                <w:rStyle w:val="Hipervnculo"/>
                <w:noProof/>
              </w:rPr>
              <w:t>1.</w:t>
            </w:r>
            <w:r w:rsidR="00E076F9">
              <w:rPr>
                <w:rFonts w:eastAsiaTheme="minorEastAsia"/>
                <w:noProof/>
                <w:lang w:eastAsia="es-CL"/>
              </w:rPr>
              <w:tab/>
            </w:r>
            <w:r w:rsidR="00E076F9" w:rsidRPr="00366985">
              <w:rPr>
                <w:rStyle w:val="Hipervnculo"/>
                <w:noProof/>
              </w:rPr>
              <w:t>Introducción</w:t>
            </w:r>
            <w:r w:rsidR="00E076F9">
              <w:rPr>
                <w:noProof/>
                <w:webHidden/>
              </w:rPr>
              <w:tab/>
            </w:r>
            <w:r w:rsidR="00E076F9">
              <w:rPr>
                <w:noProof/>
                <w:webHidden/>
              </w:rPr>
              <w:fldChar w:fldCharType="begin"/>
            </w:r>
            <w:r w:rsidR="00E076F9">
              <w:rPr>
                <w:noProof/>
                <w:webHidden/>
              </w:rPr>
              <w:instrText xml:space="preserve"> PAGEREF _Toc160578013 \h </w:instrText>
            </w:r>
            <w:r w:rsidR="00E076F9">
              <w:rPr>
                <w:noProof/>
                <w:webHidden/>
              </w:rPr>
            </w:r>
            <w:r w:rsidR="00E076F9">
              <w:rPr>
                <w:noProof/>
                <w:webHidden/>
              </w:rPr>
              <w:fldChar w:fldCharType="separate"/>
            </w:r>
            <w:r w:rsidR="00E076F9">
              <w:rPr>
                <w:noProof/>
                <w:webHidden/>
              </w:rPr>
              <w:t>1</w:t>
            </w:r>
            <w:r w:rsidR="00E076F9">
              <w:rPr>
                <w:noProof/>
                <w:webHidden/>
              </w:rPr>
              <w:fldChar w:fldCharType="end"/>
            </w:r>
          </w:hyperlink>
        </w:p>
        <w:p w14:paraId="2344FBC0" w14:textId="20C75C7E" w:rsidR="00E076F9" w:rsidRDefault="00E076F9">
          <w:pPr>
            <w:pStyle w:val="TDC2"/>
            <w:tabs>
              <w:tab w:val="left" w:pos="880"/>
              <w:tab w:val="right" w:leader="dot" w:pos="8828"/>
            </w:tabs>
            <w:rPr>
              <w:rFonts w:eastAsiaTheme="minorEastAsia"/>
              <w:noProof/>
              <w:lang w:eastAsia="es-CL"/>
            </w:rPr>
          </w:pPr>
          <w:hyperlink w:anchor="_Toc160578014" w:history="1">
            <w:r w:rsidRPr="00366985">
              <w:rPr>
                <w:rStyle w:val="Hipervnculo"/>
                <w:noProof/>
              </w:rPr>
              <w:t>1.1.</w:t>
            </w:r>
            <w:r>
              <w:rPr>
                <w:rFonts w:eastAsiaTheme="minorEastAsia"/>
                <w:noProof/>
                <w:lang w:eastAsia="es-CL"/>
              </w:rPr>
              <w:tab/>
            </w:r>
            <w:r w:rsidRPr="00366985">
              <w:rPr>
                <w:rStyle w:val="Hipervnculo"/>
                <w:noProof/>
              </w:rPr>
              <w:t>Motivación</w:t>
            </w:r>
            <w:r>
              <w:rPr>
                <w:noProof/>
                <w:webHidden/>
              </w:rPr>
              <w:tab/>
            </w:r>
            <w:r>
              <w:rPr>
                <w:noProof/>
                <w:webHidden/>
              </w:rPr>
              <w:fldChar w:fldCharType="begin"/>
            </w:r>
            <w:r>
              <w:rPr>
                <w:noProof/>
                <w:webHidden/>
              </w:rPr>
              <w:instrText xml:space="preserve"> PAGEREF _Toc160578014 \h </w:instrText>
            </w:r>
            <w:r>
              <w:rPr>
                <w:noProof/>
                <w:webHidden/>
              </w:rPr>
            </w:r>
            <w:r>
              <w:rPr>
                <w:noProof/>
                <w:webHidden/>
              </w:rPr>
              <w:fldChar w:fldCharType="separate"/>
            </w:r>
            <w:r>
              <w:rPr>
                <w:noProof/>
                <w:webHidden/>
              </w:rPr>
              <w:t>2</w:t>
            </w:r>
            <w:r>
              <w:rPr>
                <w:noProof/>
                <w:webHidden/>
              </w:rPr>
              <w:fldChar w:fldCharType="end"/>
            </w:r>
          </w:hyperlink>
        </w:p>
        <w:p w14:paraId="287AB8A3" w14:textId="60282D5C" w:rsidR="00E076F9" w:rsidRDefault="00E076F9">
          <w:pPr>
            <w:pStyle w:val="TDC2"/>
            <w:tabs>
              <w:tab w:val="left" w:pos="880"/>
              <w:tab w:val="right" w:leader="dot" w:pos="8828"/>
            </w:tabs>
            <w:rPr>
              <w:rFonts w:eastAsiaTheme="minorEastAsia"/>
              <w:noProof/>
              <w:lang w:eastAsia="es-CL"/>
            </w:rPr>
          </w:pPr>
          <w:hyperlink w:anchor="_Toc160578015" w:history="1">
            <w:r w:rsidRPr="00366985">
              <w:rPr>
                <w:rStyle w:val="Hipervnculo"/>
                <w:noProof/>
              </w:rPr>
              <w:t>1.2.</w:t>
            </w:r>
            <w:r>
              <w:rPr>
                <w:rFonts w:eastAsiaTheme="minorEastAsia"/>
                <w:noProof/>
                <w:lang w:eastAsia="es-CL"/>
              </w:rPr>
              <w:tab/>
            </w:r>
            <w:r w:rsidRPr="00366985">
              <w:rPr>
                <w:rStyle w:val="Hipervnculo"/>
                <w:noProof/>
              </w:rPr>
              <w:t>Meta</w:t>
            </w:r>
            <w:r>
              <w:rPr>
                <w:noProof/>
                <w:webHidden/>
              </w:rPr>
              <w:tab/>
            </w:r>
            <w:r>
              <w:rPr>
                <w:noProof/>
                <w:webHidden/>
              </w:rPr>
              <w:fldChar w:fldCharType="begin"/>
            </w:r>
            <w:r>
              <w:rPr>
                <w:noProof/>
                <w:webHidden/>
              </w:rPr>
              <w:instrText xml:space="preserve"> PAGEREF _Toc160578015 \h </w:instrText>
            </w:r>
            <w:r>
              <w:rPr>
                <w:noProof/>
                <w:webHidden/>
              </w:rPr>
            </w:r>
            <w:r>
              <w:rPr>
                <w:noProof/>
                <w:webHidden/>
              </w:rPr>
              <w:fldChar w:fldCharType="separate"/>
            </w:r>
            <w:r>
              <w:rPr>
                <w:noProof/>
                <w:webHidden/>
              </w:rPr>
              <w:t>2</w:t>
            </w:r>
            <w:r>
              <w:rPr>
                <w:noProof/>
                <w:webHidden/>
              </w:rPr>
              <w:fldChar w:fldCharType="end"/>
            </w:r>
          </w:hyperlink>
        </w:p>
        <w:p w14:paraId="070A0E6C" w14:textId="18748CFA" w:rsidR="00E076F9" w:rsidRDefault="00E076F9">
          <w:pPr>
            <w:pStyle w:val="TDC2"/>
            <w:tabs>
              <w:tab w:val="left" w:pos="880"/>
              <w:tab w:val="right" w:leader="dot" w:pos="8828"/>
            </w:tabs>
            <w:rPr>
              <w:rFonts w:eastAsiaTheme="minorEastAsia"/>
              <w:noProof/>
              <w:lang w:eastAsia="es-CL"/>
            </w:rPr>
          </w:pPr>
          <w:hyperlink w:anchor="_Toc160578016" w:history="1">
            <w:r w:rsidRPr="00366985">
              <w:rPr>
                <w:rStyle w:val="Hipervnculo"/>
                <w:noProof/>
              </w:rPr>
              <w:t>1.3.</w:t>
            </w:r>
            <w:r>
              <w:rPr>
                <w:rFonts w:eastAsiaTheme="minorEastAsia"/>
                <w:noProof/>
                <w:lang w:eastAsia="es-CL"/>
              </w:rPr>
              <w:tab/>
            </w:r>
            <w:r w:rsidRPr="00366985">
              <w:rPr>
                <w:rStyle w:val="Hipervnculo"/>
                <w:noProof/>
              </w:rPr>
              <w:t>Objetivo General</w:t>
            </w:r>
            <w:r>
              <w:rPr>
                <w:noProof/>
                <w:webHidden/>
              </w:rPr>
              <w:tab/>
            </w:r>
            <w:r>
              <w:rPr>
                <w:noProof/>
                <w:webHidden/>
              </w:rPr>
              <w:fldChar w:fldCharType="begin"/>
            </w:r>
            <w:r>
              <w:rPr>
                <w:noProof/>
                <w:webHidden/>
              </w:rPr>
              <w:instrText xml:space="preserve"> PAGEREF _Toc160578016 \h </w:instrText>
            </w:r>
            <w:r>
              <w:rPr>
                <w:noProof/>
                <w:webHidden/>
              </w:rPr>
            </w:r>
            <w:r>
              <w:rPr>
                <w:noProof/>
                <w:webHidden/>
              </w:rPr>
              <w:fldChar w:fldCharType="separate"/>
            </w:r>
            <w:r>
              <w:rPr>
                <w:noProof/>
                <w:webHidden/>
              </w:rPr>
              <w:t>2</w:t>
            </w:r>
            <w:r>
              <w:rPr>
                <w:noProof/>
                <w:webHidden/>
              </w:rPr>
              <w:fldChar w:fldCharType="end"/>
            </w:r>
          </w:hyperlink>
        </w:p>
        <w:p w14:paraId="27D80A78" w14:textId="39DB746D" w:rsidR="00E076F9" w:rsidRDefault="00E076F9">
          <w:pPr>
            <w:pStyle w:val="TDC2"/>
            <w:tabs>
              <w:tab w:val="left" w:pos="880"/>
              <w:tab w:val="right" w:leader="dot" w:pos="8828"/>
            </w:tabs>
            <w:rPr>
              <w:rFonts w:eastAsiaTheme="minorEastAsia"/>
              <w:noProof/>
              <w:lang w:eastAsia="es-CL"/>
            </w:rPr>
          </w:pPr>
          <w:hyperlink w:anchor="_Toc160578017" w:history="1">
            <w:r w:rsidRPr="00366985">
              <w:rPr>
                <w:rStyle w:val="Hipervnculo"/>
                <w:noProof/>
              </w:rPr>
              <w:t>1.4.</w:t>
            </w:r>
            <w:r>
              <w:rPr>
                <w:rFonts w:eastAsiaTheme="minorEastAsia"/>
                <w:noProof/>
                <w:lang w:eastAsia="es-CL"/>
              </w:rPr>
              <w:tab/>
            </w:r>
            <w:r w:rsidRPr="00366985">
              <w:rPr>
                <w:rStyle w:val="Hipervnculo"/>
                <w:noProof/>
              </w:rPr>
              <w:t>Objetivos Específicos</w:t>
            </w:r>
            <w:r>
              <w:rPr>
                <w:noProof/>
                <w:webHidden/>
              </w:rPr>
              <w:tab/>
            </w:r>
            <w:r>
              <w:rPr>
                <w:noProof/>
                <w:webHidden/>
              </w:rPr>
              <w:fldChar w:fldCharType="begin"/>
            </w:r>
            <w:r>
              <w:rPr>
                <w:noProof/>
                <w:webHidden/>
              </w:rPr>
              <w:instrText xml:space="preserve"> PAGEREF _Toc160578017 \h </w:instrText>
            </w:r>
            <w:r>
              <w:rPr>
                <w:noProof/>
                <w:webHidden/>
              </w:rPr>
            </w:r>
            <w:r>
              <w:rPr>
                <w:noProof/>
                <w:webHidden/>
              </w:rPr>
              <w:fldChar w:fldCharType="separate"/>
            </w:r>
            <w:r>
              <w:rPr>
                <w:noProof/>
                <w:webHidden/>
              </w:rPr>
              <w:t>3</w:t>
            </w:r>
            <w:r>
              <w:rPr>
                <w:noProof/>
                <w:webHidden/>
              </w:rPr>
              <w:fldChar w:fldCharType="end"/>
            </w:r>
          </w:hyperlink>
        </w:p>
        <w:p w14:paraId="26167124" w14:textId="3AF55782" w:rsidR="00E076F9" w:rsidRDefault="00E076F9">
          <w:pPr>
            <w:pStyle w:val="TDC2"/>
            <w:tabs>
              <w:tab w:val="left" w:pos="880"/>
              <w:tab w:val="right" w:leader="dot" w:pos="8828"/>
            </w:tabs>
            <w:rPr>
              <w:rFonts w:eastAsiaTheme="minorEastAsia"/>
              <w:noProof/>
              <w:lang w:eastAsia="es-CL"/>
            </w:rPr>
          </w:pPr>
          <w:hyperlink w:anchor="_Toc160578018" w:history="1">
            <w:r w:rsidRPr="00366985">
              <w:rPr>
                <w:rStyle w:val="Hipervnculo"/>
                <w:noProof/>
              </w:rPr>
              <w:t>1.5.</w:t>
            </w:r>
            <w:r>
              <w:rPr>
                <w:rFonts w:eastAsiaTheme="minorEastAsia"/>
                <w:noProof/>
                <w:lang w:eastAsia="es-CL"/>
              </w:rPr>
              <w:tab/>
            </w:r>
            <w:r w:rsidRPr="00366985">
              <w:rPr>
                <w:rStyle w:val="Hipervnculo"/>
                <w:noProof/>
              </w:rPr>
              <w:t>Alcance</w:t>
            </w:r>
            <w:r>
              <w:rPr>
                <w:noProof/>
                <w:webHidden/>
              </w:rPr>
              <w:tab/>
            </w:r>
            <w:r>
              <w:rPr>
                <w:noProof/>
                <w:webHidden/>
              </w:rPr>
              <w:fldChar w:fldCharType="begin"/>
            </w:r>
            <w:r>
              <w:rPr>
                <w:noProof/>
                <w:webHidden/>
              </w:rPr>
              <w:instrText xml:space="preserve"> PAGEREF _Toc160578018 \h </w:instrText>
            </w:r>
            <w:r>
              <w:rPr>
                <w:noProof/>
                <w:webHidden/>
              </w:rPr>
            </w:r>
            <w:r>
              <w:rPr>
                <w:noProof/>
                <w:webHidden/>
              </w:rPr>
              <w:fldChar w:fldCharType="separate"/>
            </w:r>
            <w:r>
              <w:rPr>
                <w:noProof/>
                <w:webHidden/>
              </w:rPr>
              <w:t>3</w:t>
            </w:r>
            <w:r>
              <w:rPr>
                <w:noProof/>
                <w:webHidden/>
              </w:rPr>
              <w:fldChar w:fldCharType="end"/>
            </w:r>
          </w:hyperlink>
        </w:p>
        <w:p w14:paraId="45FF39DC" w14:textId="53EC540B" w:rsidR="00E076F9" w:rsidRDefault="00E076F9">
          <w:pPr>
            <w:pStyle w:val="TDC1"/>
            <w:tabs>
              <w:tab w:val="left" w:pos="440"/>
              <w:tab w:val="right" w:leader="dot" w:pos="8828"/>
            </w:tabs>
            <w:rPr>
              <w:rFonts w:eastAsiaTheme="minorEastAsia"/>
              <w:noProof/>
              <w:lang w:eastAsia="es-CL"/>
            </w:rPr>
          </w:pPr>
          <w:hyperlink w:anchor="_Toc160578019" w:history="1">
            <w:r w:rsidRPr="00366985">
              <w:rPr>
                <w:rStyle w:val="Hipervnculo"/>
                <w:noProof/>
              </w:rPr>
              <w:t>2.</w:t>
            </w:r>
            <w:r>
              <w:rPr>
                <w:rFonts w:eastAsiaTheme="minorEastAsia"/>
                <w:noProof/>
                <w:lang w:eastAsia="es-CL"/>
              </w:rPr>
              <w:tab/>
            </w:r>
            <w:r w:rsidRPr="00366985">
              <w:rPr>
                <w:rStyle w:val="Hipervnculo"/>
                <w:noProof/>
              </w:rPr>
              <w:t>Marco Teórico</w:t>
            </w:r>
            <w:r>
              <w:rPr>
                <w:noProof/>
                <w:webHidden/>
              </w:rPr>
              <w:tab/>
            </w:r>
            <w:r>
              <w:rPr>
                <w:noProof/>
                <w:webHidden/>
              </w:rPr>
              <w:fldChar w:fldCharType="begin"/>
            </w:r>
            <w:r>
              <w:rPr>
                <w:noProof/>
                <w:webHidden/>
              </w:rPr>
              <w:instrText xml:space="preserve"> PAGEREF _Toc160578019 \h </w:instrText>
            </w:r>
            <w:r>
              <w:rPr>
                <w:noProof/>
                <w:webHidden/>
              </w:rPr>
            </w:r>
            <w:r>
              <w:rPr>
                <w:noProof/>
                <w:webHidden/>
              </w:rPr>
              <w:fldChar w:fldCharType="separate"/>
            </w:r>
            <w:r>
              <w:rPr>
                <w:noProof/>
                <w:webHidden/>
              </w:rPr>
              <w:t>4</w:t>
            </w:r>
            <w:r>
              <w:rPr>
                <w:noProof/>
                <w:webHidden/>
              </w:rPr>
              <w:fldChar w:fldCharType="end"/>
            </w:r>
          </w:hyperlink>
        </w:p>
        <w:p w14:paraId="6B5B8735" w14:textId="6651FF89" w:rsidR="00E076F9" w:rsidRDefault="00E076F9">
          <w:pPr>
            <w:pStyle w:val="TDC2"/>
            <w:tabs>
              <w:tab w:val="left" w:pos="880"/>
              <w:tab w:val="right" w:leader="dot" w:pos="8828"/>
            </w:tabs>
            <w:rPr>
              <w:rFonts w:eastAsiaTheme="minorEastAsia"/>
              <w:noProof/>
              <w:lang w:eastAsia="es-CL"/>
            </w:rPr>
          </w:pPr>
          <w:hyperlink w:anchor="_Toc160578020" w:history="1">
            <w:r w:rsidRPr="00366985">
              <w:rPr>
                <w:rStyle w:val="Hipervnculo"/>
                <w:noProof/>
              </w:rPr>
              <w:t>2.1.</w:t>
            </w:r>
            <w:r>
              <w:rPr>
                <w:rFonts w:eastAsiaTheme="minorEastAsia"/>
                <w:noProof/>
                <w:lang w:eastAsia="es-CL"/>
              </w:rPr>
              <w:tab/>
            </w:r>
            <w:r w:rsidRPr="00366985">
              <w:rPr>
                <w:rStyle w:val="Hipervnculo"/>
                <w:noProof/>
              </w:rPr>
              <w:t>Contexto Tecnológico y Fundamentos</w:t>
            </w:r>
            <w:r>
              <w:rPr>
                <w:noProof/>
                <w:webHidden/>
              </w:rPr>
              <w:tab/>
            </w:r>
            <w:r>
              <w:rPr>
                <w:noProof/>
                <w:webHidden/>
              </w:rPr>
              <w:fldChar w:fldCharType="begin"/>
            </w:r>
            <w:r>
              <w:rPr>
                <w:noProof/>
                <w:webHidden/>
              </w:rPr>
              <w:instrText xml:space="preserve"> PAGEREF _Toc160578020 \h </w:instrText>
            </w:r>
            <w:r>
              <w:rPr>
                <w:noProof/>
                <w:webHidden/>
              </w:rPr>
            </w:r>
            <w:r>
              <w:rPr>
                <w:noProof/>
                <w:webHidden/>
              </w:rPr>
              <w:fldChar w:fldCharType="separate"/>
            </w:r>
            <w:r>
              <w:rPr>
                <w:noProof/>
                <w:webHidden/>
              </w:rPr>
              <w:t>4</w:t>
            </w:r>
            <w:r>
              <w:rPr>
                <w:noProof/>
                <w:webHidden/>
              </w:rPr>
              <w:fldChar w:fldCharType="end"/>
            </w:r>
          </w:hyperlink>
        </w:p>
        <w:p w14:paraId="315EF7BD" w14:textId="0DD56A8E" w:rsidR="00E076F9" w:rsidRDefault="00E076F9">
          <w:pPr>
            <w:pStyle w:val="TDC2"/>
            <w:tabs>
              <w:tab w:val="left" w:pos="880"/>
              <w:tab w:val="right" w:leader="dot" w:pos="8828"/>
            </w:tabs>
            <w:rPr>
              <w:rFonts w:eastAsiaTheme="minorEastAsia"/>
              <w:noProof/>
              <w:lang w:eastAsia="es-CL"/>
            </w:rPr>
          </w:pPr>
          <w:hyperlink w:anchor="_Toc160578021" w:history="1">
            <w:r w:rsidRPr="00366985">
              <w:rPr>
                <w:rStyle w:val="Hipervnculo"/>
                <w:noProof/>
              </w:rPr>
              <w:t>2.2.</w:t>
            </w:r>
            <w:r>
              <w:rPr>
                <w:rFonts w:eastAsiaTheme="minorEastAsia"/>
                <w:noProof/>
                <w:lang w:eastAsia="es-CL"/>
              </w:rPr>
              <w:tab/>
            </w:r>
            <w:r w:rsidRPr="00366985">
              <w:rPr>
                <w:rStyle w:val="Hipervnculo"/>
                <w:noProof/>
              </w:rPr>
              <w:t>Herramientas para la Recolección de Datos</w:t>
            </w:r>
            <w:r>
              <w:rPr>
                <w:noProof/>
                <w:webHidden/>
              </w:rPr>
              <w:tab/>
            </w:r>
            <w:r>
              <w:rPr>
                <w:noProof/>
                <w:webHidden/>
              </w:rPr>
              <w:fldChar w:fldCharType="begin"/>
            </w:r>
            <w:r>
              <w:rPr>
                <w:noProof/>
                <w:webHidden/>
              </w:rPr>
              <w:instrText xml:space="preserve"> PAGEREF _Toc160578021 \h </w:instrText>
            </w:r>
            <w:r>
              <w:rPr>
                <w:noProof/>
                <w:webHidden/>
              </w:rPr>
            </w:r>
            <w:r>
              <w:rPr>
                <w:noProof/>
                <w:webHidden/>
              </w:rPr>
              <w:fldChar w:fldCharType="separate"/>
            </w:r>
            <w:r>
              <w:rPr>
                <w:noProof/>
                <w:webHidden/>
              </w:rPr>
              <w:t>9</w:t>
            </w:r>
            <w:r>
              <w:rPr>
                <w:noProof/>
                <w:webHidden/>
              </w:rPr>
              <w:fldChar w:fldCharType="end"/>
            </w:r>
          </w:hyperlink>
        </w:p>
        <w:p w14:paraId="2352CE53" w14:textId="56B0A4E7" w:rsidR="00E076F9" w:rsidRDefault="00E076F9">
          <w:pPr>
            <w:pStyle w:val="TDC2"/>
            <w:tabs>
              <w:tab w:val="left" w:pos="880"/>
              <w:tab w:val="right" w:leader="dot" w:pos="8828"/>
            </w:tabs>
            <w:rPr>
              <w:rFonts w:eastAsiaTheme="minorEastAsia"/>
              <w:noProof/>
              <w:lang w:eastAsia="es-CL"/>
            </w:rPr>
          </w:pPr>
          <w:hyperlink w:anchor="_Toc160578022" w:history="1">
            <w:r w:rsidRPr="00366985">
              <w:rPr>
                <w:rStyle w:val="Hipervnculo"/>
                <w:noProof/>
              </w:rPr>
              <w:t>2.3.</w:t>
            </w:r>
            <w:r>
              <w:rPr>
                <w:rFonts w:eastAsiaTheme="minorEastAsia"/>
                <w:noProof/>
                <w:lang w:eastAsia="es-CL"/>
              </w:rPr>
              <w:tab/>
            </w:r>
            <w:r w:rsidRPr="00366985">
              <w:rPr>
                <w:rStyle w:val="Hipervnculo"/>
                <w:noProof/>
              </w:rPr>
              <w:t>Arquitectura y Tecnologías Utilizadas</w:t>
            </w:r>
            <w:r>
              <w:rPr>
                <w:noProof/>
                <w:webHidden/>
              </w:rPr>
              <w:tab/>
            </w:r>
            <w:r>
              <w:rPr>
                <w:noProof/>
                <w:webHidden/>
              </w:rPr>
              <w:fldChar w:fldCharType="begin"/>
            </w:r>
            <w:r>
              <w:rPr>
                <w:noProof/>
                <w:webHidden/>
              </w:rPr>
              <w:instrText xml:space="preserve"> PAGEREF _Toc160578022 \h </w:instrText>
            </w:r>
            <w:r>
              <w:rPr>
                <w:noProof/>
                <w:webHidden/>
              </w:rPr>
            </w:r>
            <w:r>
              <w:rPr>
                <w:noProof/>
                <w:webHidden/>
              </w:rPr>
              <w:fldChar w:fldCharType="separate"/>
            </w:r>
            <w:r>
              <w:rPr>
                <w:noProof/>
                <w:webHidden/>
              </w:rPr>
              <w:t>11</w:t>
            </w:r>
            <w:r>
              <w:rPr>
                <w:noProof/>
                <w:webHidden/>
              </w:rPr>
              <w:fldChar w:fldCharType="end"/>
            </w:r>
          </w:hyperlink>
        </w:p>
        <w:p w14:paraId="3AC216A0" w14:textId="09B02EEB" w:rsidR="00E076F9" w:rsidRDefault="00E076F9">
          <w:pPr>
            <w:pStyle w:val="TDC1"/>
            <w:tabs>
              <w:tab w:val="left" w:pos="440"/>
              <w:tab w:val="right" w:leader="dot" w:pos="8828"/>
            </w:tabs>
            <w:rPr>
              <w:rFonts w:eastAsiaTheme="minorEastAsia"/>
              <w:noProof/>
              <w:lang w:eastAsia="es-CL"/>
            </w:rPr>
          </w:pPr>
          <w:hyperlink w:anchor="_Toc160578023" w:history="1">
            <w:r w:rsidRPr="00366985">
              <w:rPr>
                <w:rStyle w:val="Hipervnculo"/>
                <w:noProof/>
              </w:rPr>
              <w:t>3.</w:t>
            </w:r>
            <w:r>
              <w:rPr>
                <w:rFonts w:eastAsiaTheme="minorEastAsia"/>
                <w:noProof/>
                <w:lang w:eastAsia="es-CL"/>
              </w:rPr>
              <w:tab/>
            </w:r>
            <w:r w:rsidRPr="00366985">
              <w:rPr>
                <w:rStyle w:val="Hipervnculo"/>
                <w:noProof/>
              </w:rPr>
              <w:t>Arquitectura Final de LIITEC API</w:t>
            </w:r>
            <w:r>
              <w:rPr>
                <w:noProof/>
                <w:webHidden/>
              </w:rPr>
              <w:tab/>
            </w:r>
            <w:r>
              <w:rPr>
                <w:noProof/>
                <w:webHidden/>
              </w:rPr>
              <w:fldChar w:fldCharType="begin"/>
            </w:r>
            <w:r>
              <w:rPr>
                <w:noProof/>
                <w:webHidden/>
              </w:rPr>
              <w:instrText xml:space="preserve"> PAGEREF _Toc160578023 \h </w:instrText>
            </w:r>
            <w:r>
              <w:rPr>
                <w:noProof/>
                <w:webHidden/>
              </w:rPr>
            </w:r>
            <w:r>
              <w:rPr>
                <w:noProof/>
                <w:webHidden/>
              </w:rPr>
              <w:fldChar w:fldCharType="separate"/>
            </w:r>
            <w:r>
              <w:rPr>
                <w:noProof/>
                <w:webHidden/>
              </w:rPr>
              <w:t>26</w:t>
            </w:r>
            <w:r>
              <w:rPr>
                <w:noProof/>
                <w:webHidden/>
              </w:rPr>
              <w:fldChar w:fldCharType="end"/>
            </w:r>
          </w:hyperlink>
        </w:p>
        <w:p w14:paraId="42EAD51C" w14:textId="705713BE" w:rsidR="00E076F9" w:rsidRDefault="00E076F9">
          <w:pPr>
            <w:pStyle w:val="TDC1"/>
            <w:tabs>
              <w:tab w:val="left" w:pos="440"/>
              <w:tab w:val="right" w:leader="dot" w:pos="8828"/>
            </w:tabs>
            <w:rPr>
              <w:rFonts w:eastAsiaTheme="minorEastAsia"/>
              <w:noProof/>
              <w:lang w:eastAsia="es-CL"/>
            </w:rPr>
          </w:pPr>
          <w:hyperlink w:anchor="_Toc160578024" w:history="1">
            <w:r w:rsidRPr="00366985">
              <w:rPr>
                <w:rStyle w:val="Hipervnculo"/>
                <w:noProof/>
              </w:rPr>
              <w:t>4.</w:t>
            </w:r>
            <w:r>
              <w:rPr>
                <w:rFonts w:eastAsiaTheme="minorEastAsia"/>
                <w:noProof/>
                <w:lang w:eastAsia="es-CL"/>
              </w:rPr>
              <w:tab/>
            </w:r>
            <w:r w:rsidRPr="00366985">
              <w:rPr>
                <w:rStyle w:val="Hipervnculo"/>
                <w:noProof/>
              </w:rPr>
              <w:t>Desarrollo de la Arquitectura</w:t>
            </w:r>
            <w:r>
              <w:rPr>
                <w:noProof/>
                <w:webHidden/>
              </w:rPr>
              <w:tab/>
            </w:r>
            <w:r>
              <w:rPr>
                <w:noProof/>
                <w:webHidden/>
              </w:rPr>
              <w:fldChar w:fldCharType="begin"/>
            </w:r>
            <w:r>
              <w:rPr>
                <w:noProof/>
                <w:webHidden/>
              </w:rPr>
              <w:instrText xml:space="preserve"> PAGEREF _Toc160578024 \h </w:instrText>
            </w:r>
            <w:r>
              <w:rPr>
                <w:noProof/>
                <w:webHidden/>
              </w:rPr>
            </w:r>
            <w:r>
              <w:rPr>
                <w:noProof/>
                <w:webHidden/>
              </w:rPr>
              <w:fldChar w:fldCharType="separate"/>
            </w:r>
            <w:r>
              <w:rPr>
                <w:noProof/>
                <w:webHidden/>
              </w:rPr>
              <w:t>27</w:t>
            </w:r>
            <w:r>
              <w:rPr>
                <w:noProof/>
                <w:webHidden/>
              </w:rPr>
              <w:fldChar w:fldCharType="end"/>
            </w:r>
          </w:hyperlink>
        </w:p>
        <w:p w14:paraId="45FE7CF8" w14:textId="53CCB958" w:rsidR="00E076F9" w:rsidRDefault="00E076F9">
          <w:pPr>
            <w:pStyle w:val="TDC2"/>
            <w:tabs>
              <w:tab w:val="left" w:pos="880"/>
              <w:tab w:val="right" w:leader="dot" w:pos="8828"/>
            </w:tabs>
            <w:rPr>
              <w:rFonts w:eastAsiaTheme="minorEastAsia"/>
              <w:noProof/>
              <w:lang w:eastAsia="es-CL"/>
            </w:rPr>
          </w:pPr>
          <w:hyperlink w:anchor="_Toc160578025" w:history="1">
            <w:r w:rsidRPr="00366985">
              <w:rPr>
                <w:rStyle w:val="Hipervnculo"/>
                <w:noProof/>
              </w:rPr>
              <w:t>4.1.</w:t>
            </w:r>
            <w:r>
              <w:rPr>
                <w:rFonts w:eastAsiaTheme="minorEastAsia"/>
                <w:noProof/>
                <w:lang w:eastAsia="es-CL"/>
              </w:rPr>
              <w:tab/>
            </w:r>
            <w:r w:rsidRPr="00366985">
              <w:rPr>
                <w:rStyle w:val="Hipervnculo"/>
                <w:noProof/>
              </w:rPr>
              <w:t>Configuración de Componentes Tecnológicos</w:t>
            </w:r>
            <w:r>
              <w:rPr>
                <w:noProof/>
                <w:webHidden/>
              </w:rPr>
              <w:tab/>
            </w:r>
            <w:r>
              <w:rPr>
                <w:noProof/>
                <w:webHidden/>
              </w:rPr>
              <w:fldChar w:fldCharType="begin"/>
            </w:r>
            <w:r>
              <w:rPr>
                <w:noProof/>
                <w:webHidden/>
              </w:rPr>
              <w:instrText xml:space="preserve"> PAGEREF _Toc160578025 \h </w:instrText>
            </w:r>
            <w:r>
              <w:rPr>
                <w:noProof/>
                <w:webHidden/>
              </w:rPr>
            </w:r>
            <w:r>
              <w:rPr>
                <w:noProof/>
                <w:webHidden/>
              </w:rPr>
              <w:fldChar w:fldCharType="separate"/>
            </w:r>
            <w:r>
              <w:rPr>
                <w:noProof/>
                <w:webHidden/>
              </w:rPr>
              <w:t>27</w:t>
            </w:r>
            <w:r>
              <w:rPr>
                <w:noProof/>
                <w:webHidden/>
              </w:rPr>
              <w:fldChar w:fldCharType="end"/>
            </w:r>
          </w:hyperlink>
        </w:p>
        <w:p w14:paraId="4F0D2237" w14:textId="1A62CB0E" w:rsidR="00E076F9" w:rsidRDefault="00E076F9">
          <w:pPr>
            <w:pStyle w:val="TDC2"/>
            <w:tabs>
              <w:tab w:val="left" w:pos="880"/>
              <w:tab w:val="right" w:leader="dot" w:pos="8828"/>
            </w:tabs>
            <w:rPr>
              <w:rFonts w:eastAsiaTheme="minorEastAsia"/>
              <w:noProof/>
              <w:lang w:eastAsia="es-CL"/>
            </w:rPr>
          </w:pPr>
          <w:hyperlink w:anchor="_Toc160578026" w:history="1">
            <w:r w:rsidRPr="00366985">
              <w:rPr>
                <w:rStyle w:val="Hipervnculo"/>
                <w:noProof/>
              </w:rPr>
              <w:t>4.2.</w:t>
            </w:r>
            <w:r>
              <w:rPr>
                <w:rFonts w:eastAsiaTheme="minorEastAsia"/>
                <w:noProof/>
                <w:lang w:eastAsia="es-CL"/>
              </w:rPr>
              <w:tab/>
            </w:r>
            <w:r w:rsidRPr="00366985">
              <w:rPr>
                <w:rStyle w:val="Hipervnculo"/>
                <w:noProof/>
              </w:rPr>
              <w:t>Implementación y Puesta en Marcha de la Infraestructura</w:t>
            </w:r>
            <w:r>
              <w:rPr>
                <w:noProof/>
                <w:webHidden/>
              </w:rPr>
              <w:tab/>
            </w:r>
            <w:r>
              <w:rPr>
                <w:noProof/>
                <w:webHidden/>
              </w:rPr>
              <w:fldChar w:fldCharType="begin"/>
            </w:r>
            <w:r>
              <w:rPr>
                <w:noProof/>
                <w:webHidden/>
              </w:rPr>
              <w:instrText xml:space="preserve"> PAGEREF _Toc160578026 \h </w:instrText>
            </w:r>
            <w:r>
              <w:rPr>
                <w:noProof/>
                <w:webHidden/>
              </w:rPr>
            </w:r>
            <w:r>
              <w:rPr>
                <w:noProof/>
                <w:webHidden/>
              </w:rPr>
              <w:fldChar w:fldCharType="separate"/>
            </w:r>
            <w:r>
              <w:rPr>
                <w:noProof/>
                <w:webHidden/>
              </w:rPr>
              <w:t>29</w:t>
            </w:r>
            <w:r>
              <w:rPr>
                <w:noProof/>
                <w:webHidden/>
              </w:rPr>
              <w:fldChar w:fldCharType="end"/>
            </w:r>
          </w:hyperlink>
        </w:p>
        <w:p w14:paraId="45E675F1" w14:textId="1D995D1E" w:rsidR="00E076F9" w:rsidRDefault="00E076F9">
          <w:pPr>
            <w:pStyle w:val="TDC1"/>
            <w:tabs>
              <w:tab w:val="left" w:pos="440"/>
              <w:tab w:val="right" w:leader="dot" w:pos="8828"/>
            </w:tabs>
            <w:rPr>
              <w:rFonts w:eastAsiaTheme="minorEastAsia"/>
              <w:noProof/>
              <w:lang w:eastAsia="es-CL"/>
            </w:rPr>
          </w:pPr>
          <w:hyperlink w:anchor="_Toc160578027" w:history="1">
            <w:r w:rsidRPr="00366985">
              <w:rPr>
                <w:rStyle w:val="Hipervnculo"/>
                <w:noProof/>
              </w:rPr>
              <w:t>5.</w:t>
            </w:r>
            <w:r>
              <w:rPr>
                <w:rFonts w:eastAsiaTheme="minorEastAsia"/>
                <w:noProof/>
                <w:lang w:eastAsia="es-CL"/>
              </w:rPr>
              <w:tab/>
            </w:r>
            <w:r w:rsidRPr="00366985">
              <w:rPr>
                <w:rStyle w:val="Hipervnculo"/>
                <w:noProof/>
              </w:rPr>
              <w:t>Pruebas de Funcionamiento</w:t>
            </w:r>
            <w:r>
              <w:rPr>
                <w:noProof/>
                <w:webHidden/>
              </w:rPr>
              <w:tab/>
            </w:r>
            <w:r>
              <w:rPr>
                <w:noProof/>
                <w:webHidden/>
              </w:rPr>
              <w:fldChar w:fldCharType="begin"/>
            </w:r>
            <w:r>
              <w:rPr>
                <w:noProof/>
                <w:webHidden/>
              </w:rPr>
              <w:instrText xml:space="preserve"> PAGEREF _Toc160578027 \h </w:instrText>
            </w:r>
            <w:r>
              <w:rPr>
                <w:noProof/>
                <w:webHidden/>
              </w:rPr>
            </w:r>
            <w:r>
              <w:rPr>
                <w:noProof/>
                <w:webHidden/>
              </w:rPr>
              <w:fldChar w:fldCharType="separate"/>
            </w:r>
            <w:r>
              <w:rPr>
                <w:noProof/>
                <w:webHidden/>
              </w:rPr>
              <w:t>64</w:t>
            </w:r>
            <w:r>
              <w:rPr>
                <w:noProof/>
                <w:webHidden/>
              </w:rPr>
              <w:fldChar w:fldCharType="end"/>
            </w:r>
          </w:hyperlink>
        </w:p>
        <w:p w14:paraId="35476FD9" w14:textId="677C9A3C" w:rsidR="00E076F9" w:rsidRDefault="00E076F9">
          <w:pPr>
            <w:pStyle w:val="TDC2"/>
            <w:tabs>
              <w:tab w:val="left" w:pos="880"/>
              <w:tab w:val="right" w:leader="dot" w:pos="8828"/>
            </w:tabs>
            <w:rPr>
              <w:rFonts w:eastAsiaTheme="minorEastAsia"/>
              <w:noProof/>
              <w:lang w:eastAsia="es-CL"/>
            </w:rPr>
          </w:pPr>
          <w:hyperlink w:anchor="_Toc160578028" w:history="1">
            <w:r w:rsidRPr="00366985">
              <w:rPr>
                <w:rStyle w:val="Hipervnculo"/>
                <w:noProof/>
              </w:rPr>
              <w:t>5.1.</w:t>
            </w:r>
            <w:r>
              <w:rPr>
                <w:rFonts w:eastAsiaTheme="minorEastAsia"/>
                <w:noProof/>
                <w:lang w:eastAsia="es-CL"/>
              </w:rPr>
              <w:tab/>
            </w:r>
            <w:r w:rsidRPr="00366985">
              <w:rPr>
                <w:rStyle w:val="Hipervnculo"/>
                <w:noProof/>
              </w:rPr>
              <w:t>Módulo de Integración de dispositivos y Cliente MQTT</w:t>
            </w:r>
            <w:r>
              <w:rPr>
                <w:noProof/>
                <w:webHidden/>
              </w:rPr>
              <w:tab/>
            </w:r>
            <w:r>
              <w:rPr>
                <w:noProof/>
                <w:webHidden/>
              </w:rPr>
              <w:fldChar w:fldCharType="begin"/>
            </w:r>
            <w:r>
              <w:rPr>
                <w:noProof/>
                <w:webHidden/>
              </w:rPr>
              <w:instrText xml:space="preserve"> PAGEREF _Toc160578028 \h </w:instrText>
            </w:r>
            <w:r>
              <w:rPr>
                <w:noProof/>
                <w:webHidden/>
              </w:rPr>
            </w:r>
            <w:r>
              <w:rPr>
                <w:noProof/>
                <w:webHidden/>
              </w:rPr>
              <w:fldChar w:fldCharType="separate"/>
            </w:r>
            <w:r>
              <w:rPr>
                <w:noProof/>
                <w:webHidden/>
              </w:rPr>
              <w:t>64</w:t>
            </w:r>
            <w:r>
              <w:rPr>
                <w:noProof/>
                <w:webHidden/>
              </w:rPr>
              <w:fldChar w:fldCharType="end"/>
            </w:r>
          </w:hyperlink>
        </w:p>
        <w:p w14:paraId="109AB4BF" w14:textId="4EAA542E" w:rsidR="00E076F9" w:rsidRDefault="00E076F9">
          <w:pPr>
            <w:pStyle w:val="TDC2"/>
            <w:tabs>
              <w:tab w:val="left" w:pos="880"/>
              <w:tab w:val="right" w:leader="dot" w:pos="8828"/>
            </w:tabs>
            <w:rPr>
              <w:rFonts w:eastAsiaTheme="minorEastAsia"/>
              <w:noProof/>
              <w:lang w:eastAsia="es-CL"/>
            </w:rPr>
          </w:pPr>
          <w:hyperlink w:anchor="_Toc160578029" w:history="1">
            <w:r w:rsidRPr="00366985">
              <w:rPr>
                <w:rStyle w:val="Hipervnculo"/>
                <w:noProof/>
              </w:rPr>
              <w:t>5.2.</w:t>
            </w:r>
            <w:r>
              <w:rPr>
                <w:rFonts w:eastAsiaTheme="minorEastAsia"/>
                <w:noProof/>
                <w:lang w:eastAsia="es-CL"/>
              </w:rPr>
              <w:tab/>
            </w:r>
            <w:r w:rsidRPr="00366985">
              <w:rPr>
                <w:rStyle w:val="Hipervnculo"/>
                <w:noProof/>
              </w:rPr>
              <w:t>API REST</w:t>
            </w:r>
            <w:r>
              <w:rPr>
                <w:noProof/>
                <w:webHidden/>
              </w:rPr>
              <w:tab/>
            </w:r>
            <w:r>
              <w:rPr>
                <w:noProof/>
                <w:webHidden/>
              </w:rPr>
              <w:fldChar w:fldCharType="begin"/>
            </w:r>
            <w:r>
              <w:rPr>
                <w:noProof/>
                <w:webHidden/>
              </w:rPr>
              <w:instrText xml:space="preserve"> PAGEREF _Toc160578029 \h </w:instrText>
            </w:r>
            <w:r>
              <w:rPr>
                <w:noProof/>
                <w:webHidden/>
              </w:rPr>
            </w:r>
            <w:r>
              <w:rPr>
                <w:noProof/>
                <w:webHidden/>
              </w:rPr>
              <w:fldChar w:fldCharType="separate"/>
            </w:r>
            <w:r>
              <w:rPr>
                <w:noProof/>
                <w:webHidden/>
              </w:rPr>
              <w:t>67</w:t>
            </w:r>
            <w:r>
              <w:rPr>
                <w:noProof/>
                <w:webHidden/>
              </w:rPr>
              <w:fldChar w:fldCharType="end"/>
            </w:r>
          </w:hyperlink>
        </w:p>
        <w:p w14:paraId="1A14BFDB" w14:textId="179A6FB6" w:rsidR="00E076F9" w:rsidRDefault="00E076F9">
          <w:pPr>
            <w:pStyle w:val="TDC1"/>
            <w:tabs>
              <w:tab w:val="left" w:pos="440"/>
              <w:tab w:val="right" w:leader="dot" w:pos="8828"/>
            </w:tabs>
            <w:rPr>
              <w:rFonts w:eastAsiaTheme="minorEastAsia"/>
              <w:noProof/>
              <w:lang w:eastAsia="es-CL"/>
            </w:rPr>
          </w:pPr>
          <w:hyperlink w:anchor="_Toc160578030" w:history="1">
            <w:r w:rsidRPr="00366985">
              <w:rPr>
                <w:rStyle w:val="Hipervnculo"/>
                <w:noProof/>
              </w:rPr>
              <w:t>6.</w:t>
            </w:r>
            <w:r>
              <w:rPr>
                <w:rFonts w:eastAsiaTheme="minorEastAsia"/>
                <w:noProof/>
                <w:lang w:eastAsia="es-CL"/>
              </w:rPr>
              <w:tab/>
            </w:r>
            <w:r w:rsidRPr="00366985">
              <w:rPr>
                <w:rStyle w:val="Hipervnculo"/>
                <w:noProof/>
              </w:rPr>
              <w:t>Conclusiones</w:t>
            </w:r>
            <w:r>
              <w:rPr>
                <w:noProof/>
                <w:webHidden/>
              </w:rPr>
              <w:tab/>
            </w:r>
            <w:r>
              <w:rPr>
                <w:noProof/>
                <w:webHidden/>
              </w:rPr>
              <w:fldChar w:fldCharType="begin"/>
            </w:r>
            <w:r>
              <w:rPr>
                <w:noProof/>
                <w:webHidden/>
              </w:rPr>
              <w:instrText xml:space="preserve"> PAGEREF _Toc160578030 \h </w:instrText>
            </w:r>
            <w:r>
              <w:rPr>
                <w:noProof/>
                <w:webHidden/>
              </w:rPr>
            </w:r>
            <w:r>
              <w:rPr>
                <w:noProof/>
                <w:webHidden/>
              </w:rPr>
              <w:fldChar w:fldCharType="separate"/>
            </w:r>
            <w:r>
              <w:rPr>
                <w:noProof/>
                <w:webHidden/>
              </w:rPr>
              <w:t>73</w:t>
            </w:r>
            <w:r>
              <w:rPr>
                <w:noProof/>
                <w:webHidden/>
              </w:rPr>
              <w:fldChar w:fldCharType="end"/>
            </w:r>
          </w:hyperlink>
        </w:p>
        <w:p w14:paraId="2910FE71" w14:textId="28CC7D6A" w:rsidR="00E076F9" w:rsidRDefault="00E076F9">
          <w:pPr>
            <w:pStyle w:val="TDC1"/>
            <w:tabs>
              <w:tab w:val="left" w:pos="440"/>
              <w:tab w:val="right" w:leader="dot" w:pos="8828"/>
            </w:tabs>
            <w:rPr>
              <w:rFonts w:eastAsiaTheme="minorEastAsia"/>
              <w:noProof/>
              <w:lang w:eastAsia="es-CL"/>
            </w:rPr>
          </w:pPr>
          <w:hyperlink w:anchor="_Toc160578031" w:history="1">
            <w:r w:rsidRPr="00366985">
              <w:rPr>
                <w:rStyle w:val="Hipervnculo"/>
                <w:noProof/>
              </w:rPr>
              <w:t>7.</w:t>
            </w:r>
            <w:r>
              <w:rPr>
                <w:rFonts w:eastAsiaTheme="minorEastAsia"/>
                <w:noProof/>
                <w:lang w:eastAsia="es-CL"/>
              </w:rPr>
              <w:tab/>
            </w:r>
            <w:r w:rsidRPr="00366985">
              <w:rPr>
                <w:rStyle w:val="Hipervnculo"/>
                <w:noProof/>
              </w:rPr>
              <w:t>Bibliografía</w:t>
            </w:r>
            <w:r>
              <w:rPr>
                <w:noProof/>
                <w:webHidden/>
              </w:rPr>
              <w:tab/>
            </w:r>
            <w:r>
              <w:rPr>
                <w:noProof/>
                <w:webHidden/>
              </w:rPr>
              <w:fldChar w:fldCharType="begin"/>
            </w:r>
            <w:r>
              <w:rPr>
                <w:noProof/>
                <w:webHidden/>
              </w:rPr>
              <w:instrText xml:space="preserve"> PAGEREF _Toc160578031 \h </w:instrText>
            </w:r>
            <w:r>
              <w:rPr>
                <w:noProof/>
                <w:webHidden/>
              </w:rPr>
            </w:r>
            <w:r>
              <w:rPr>
                <w:noProof/>
                <w:webHidden/>
              </w:rPr>
              <w:fldChar w:fldCharType="separate"/>
            </w:r>
            <w:r>
              <w:rPr>
                <w:noProof/>
                <w:webHidden/>
              </w:rPr>
              <w:t>75</w:t>
            </w:r>
            <w:r>
              <w:rPr>
                <w:noProof/>
                <w:webHidden/>
              </w:rPr>
              <w:fldChar w:fldCharType="end"/>
            </w:r>
          </w:hyperlink>
        </w:p>
        <w:p w14:paraId="0BFDEC47" w14:textId="02773E2A" w:rsidR="00E076F9" w:rsidRDefault="00E076F9">
          <w:pPr>
            <w:pStyle w:val="TDC1"/>
            <w:tabs>
              <w:tab w:val="left" w:pos="440"/>
              <w:tab w:val="right" w:leader="dot" w:pos="8828"/>
            </w:tabs>
            <w:rPr>
              <w:rFonts w:eastAsiaTheme="minorEastAsia"/>
              <w:noProof/>
              <w:lang w:eastAsia="es-CL"/>
            </w:rPr>
          </w:pPr>
          <w:hyperlink w:anchor="_Toc160578032" w:history="1">
            <w:r w:rsidRPr="00366985">
              <w:rPr>
                <w:rStyle w:val="Hipervnculo"/>
                <w:noProof/>
              </w:rPr>
              <w:t>8.</w:t>
            </w:r>
            <w:r>
              <w:rPr>
                <w:rFonts w:eastAsiaTheme="minorEastAsia"/>
                <w:noProof/>
                <w:lang w:eastAsia="es-CL"/>
              </w:rPr>
              <w:tab/>
            </w:r>
            <w:r w:rsidRPr="00366985">
              <w:rPr>
                <w:rStyle w:val="Hipervnculo"/>
                <w:noProof/>
              </w:rPr>
              <w:t>Índice de Tablas</w:t>
            </w:r>
            <w:r>
              <w:rPr>
                <w:noProof/>
                <w:webHidden/>
              </w:rPr>
              <w:tab/>
            </w:r>
            <w:r>
              <w:rPr>
                <w:noProof/>
                <w:webHidden/>
              </w:rPr>
              <w:fldChar w:fldCharType="begin"/>
            </w:r>
            <w:r>
              <w:rPr>
                <w:noProof/>
                <w:webHidden/>
              </w:rPr>
              <w:instrText xml:space="preserve"> PAGEREF _Toc160578032 \h </w:instrText>
            </w:r>
            <w:r>
              <w:rPr>
                <w:noProof/>
                <w:webHidden/>
              </w:rPr>
            </w:r>
            <w:r>
              <w:rPr>
                <w:noProof/>
                <w:webHidden/>
              </w:rPr>
              <w:fldChar w:fldCharType="separate"/>
            </w:r>
            <w:r>
              <w:rPr>
                <w:noProof/>
                <w:webHidden/>
              </w:rPr>
              <w:t>78</w:t>
            </w:r>
            <w:r>
              <w:rPr>
                <w:noProof/>
                <w:webHidden/>
              </w:rPr>
              <w:fldChar w:fldCharType="end"/>
            </w:r>
          </w:hyperlink>
        </w:p>
        <w:p w14:paraId="275E0E40" w14:textId="3ADDEF33" w:rsidR="00E076F9" w:rsidRDefault="00E076F9">
          <w:pPr>
            <w:pStyle w:val="TDC1"/>
            <w:tabs>
              <w:tab w:val="left" w:pos="440"/>
              <w:tab w:val="right" w:leader="dot" w:pos="8828"/>
            </w:tabs>
            <w:rPr>
              <w:rFonts w:eastAsiaTheme="minorEastAsia"/>
              <w:noProof/>
              <w:lang w:eastAsia="es-CL"/>
            </w:rPr>
          </w:pPr>
          <w:hyperlink w:anchor="_Toc160578033" w:history="1">
            <w:r w:rsidRPr="00366985">
              <w:rPr>
                <w:rStyle w:val="Hipervnculo"/>
                <w:noProof/>
              </w:rPr>
              <w:t>9.</w:t>
            </w:r>
            <w:r>
              <w:rPr>
                <w:rFonts w:eastAsiaTheme="minorEastAsia"/>
                <w:noProof/>
                <w:lang w:eastAsia="es-CL"/>
              </w:rPr>
              <w:tab/>
            </w:r>
            <w:r w:rsidRPr="00366985">
              <w:rPr>
                <w:rStyle w:val="Hipervnculo"/>
                <w:noProof/>
              </w:rPr>
              <w:t>Índice de Figuras</w:t>
            </w:r>
            <w:r>
              <w:rPr>
                <w:noProof/>
                <w:webHidden/>
              </w:rPr>
              <w:tab/>
            </w:r>
            <w:r>
              <w:rPr>
                <w:noProof/>
                <w:webHidden/>
              </w:rPr>
              <w:fldChar w:fldCharType="begin"/>
            </w:r>
            <w:r>
              <w:rPr>
                <w:noProof/>
                <w:webHidden/>
              </w:rPr>
              <w:instrText xml:space="preserve"> PAGEREF _Toc160578033 \h </w:instrText>
            </w:r>
            <w:r>
              <w:rPr>
                <w:noProof/>
                <w:webHidden/>
              </w:rPr>
            </w:r>
            <w:r>
              <w:rPr>
                <w:noProof/>
                <w:webHidden/>
              </w:rPr>
              <w:fldChar w:fldCharType="separate"/>
            </w:r>
            <w:r>
              <w:rPr>
                <w:noProof/>
                <w:webHidden/>
              </w:rPr>
              <w:t>79</w:t>
            </w:r>
            <w:r>
              <w:rPr>
                <w:noProof/>
                <w:webHidden/>
              </w:rPr>
              <w:fldChar w:fldCharType="end"/>
            </w:r>
          </w:hyperlink>
        </w:p>
        <w:p w14:paraId="5E557867" w14:textId="072D45A7" w:rsidR="00E076F9" w:rsidRDefault="00E076F9">
          <w:pPr>
            <w:pStyle w:val="TDC1"/>
            <w:tabs>
              <w:tab w:val="left" w:pos="660"/>
              <w:tab w:val="right" w:leader="dot" w:pos="8828"/>
            </w:tabs>
            <w:rPr>
              <w:rFonts w:eastAsiaTheme="minorEastAsia"/>
              <w:noProof/>
              <w:lang w:eastAsia="es-CL"/>
            </w:rPr>
          </w:pPr>
          <w:hyperlink w:anchor="_Toc160578034" w:history="1">
            <w:r w:rsidRPr="00366985">
              <w:rPr>
                <w:rStyle w:val="Hipervnculo"/>
                <w:noProof/>
              </w:rPr>
              <w:t>10.</w:t>
            </w:r>
            <w:r>
              <w:rPr>
                <w:rFonts w:eastAsiaTheme="minorEastAsia"/>
                <w:noProof/>
                <w:lang w:eastAsia="es-CL"/>
              </w:rPr>
              <w:tab/>
            </w:r>
            <w:r w:rsidRPr="00366985">
              <w:rPr>
                <w:rStyle w:val="Hipervnculo"/>
                <w:noProof/>
              </w:rPr>
              <w:t>Anexos</w:t>
            </w:r>
            <w:r>
              <w:rPr>
                <w:noProof/>
                <w:webHidden/>
              </w:rPr>
              <w:tab/>
            </w:r>
            <w:r>
              <w:rPr>
                <w:noProof/>
                <w:webHidden/>
              </w:rPr>
              <w:fldChar w:fldCharType="begin"/>
            </w:r>
            <w:r>
              <w:rPr>
                <w:noProof/>
                <w:webHidden/>
              </w:rPr>
              <w:instrText xml:space="preserve"> PAGEREF _Toc160578034 \h </w:instrText>
            </w:r>
            <w:r>
              <w:rPr>
                <w:noProof/>
                <w:webHidden/>
              </w:rPr>
            </w:r>
            <w:r>
              <w:rPr>
                <w:noProof/>
                <w:webHidden/>
              </w:rPr>
              <w:fldChar w:fldCharType="separate"/>
            </w:r>
            <w:r>
              <w:rPr>
                <w:noProof/>
                <w:webHidden/>
              </w:rPr>
              <w:t>81</w:t>
            </w:r>
            <w:r>
              <w:rPr>
                <w:noProof/>
                <w:webHidden/>
              </w:rPr>
              <w:fldChar w:fldCharType="end"/>
            </w:r>
          </w:hyperlink>
        </w:p>
        <w:p w14:paraId="0FF98072" w14:textId="0FF8E861" w:rsidR="00B664A8" w:rsidRDefault="00FD0F20" w:rsidP="00730231">
          <w:r>
            <w:fldChar w:fldCharType="end"/>
          </w:r>
        </w:p>
      </w:sdtContent>
    </w:sdt>
    <w:p w14:paraId="1D6F9783" w14:textId="77777777" w:rsidR="00952518" w:rsidRPr="00952518" w:rsidRDefault="00952518" w:rsidP="00952518"/>
    <w:p w14:paraId="6F029A1D" w14:textId="77777777" w:rsidR="00952518" w:rsidRDefault="00952518" w:rsidP="00952518"/>
    <w:p w14:paraId="7E5FC51C" w14:textId="66F5E535" w:rsidR="00952518" w:rsidRDefault="00952518" w:rsidP="00952518">
      <w:pPr>
        <w:tabs>
          <w:tab w:val="left" w:pos="5057"/>
        </w:tabs>
      </w:pPr>
      <w:r>
        <w:tab/>
      </w:r>
    </w:p>
    <w:p w14:paraId="5888C54C" w14:textId="3B19C70C" w:rsidR="00952518" w:rsidRPr="00952518" w:rsidRDefault="00952518" w:rsidP="00952518">
      <w:pPr>
        <w:tabs>
          <w:tab w:val="left" w:pos="5057"/>
        </w:tabs>
        <w:sectPr w:rsidR="00952518" w:rsidRPr="00952518" w:rsidSect="00730231">
          <w:footerReference w:type="default" r:id="rId12"/>
          <w:pgSz w:w="12240" w:h="20160" w:code="5"/>
          <w:pgMar w:top="1417" w:right="1701" w:bottom="1417" w:left="1701" w:header="708" w:footer="708" w:gutter="0"/>
          <w:cols w:space="708"/>
          <w:docGrid w:linePitch="360"/>
        </w:sectPr>
      </w:pPr>
      <w:r>
        <w:tab/>
      </w:r>
    </w:p>
    <w:p w14:paraId="42CCB84F" w14:textId="00AF6269" w:rsidR="00755FA7" w:rsidRPr="00755FA7" w:rsidRDefault="00164C1B" w:rsidP="00940BE6">
      <w:pPr>
        <w:pStyle w:val="Ttulo1"/>
      </w:pPr>
      <w:bookmarkStart w:id="0" w:name="_Toc160578013"/>
      <w:r>
        <w:lastRenderedPageBreak/>
        <w:t>Introducción</w:t>
      </w:r>
      <w:bookmarkEnd w:id="0"/>
    </w:p>
    <w:p w14:paraId="1A65D2A0" w14:textId="4DE93F31" w:rsidR="00E42CF3" w:rsidRPr="00E42CF3" w:rsidRDefault="00B4276A" w:rsidP="00E42CF3">
      <w:pPr>
        <w:jc w:val="both"/>
      </w:pPr>
      <w:r w:rsidRPr="00B4276A">
        <w:t>En los últimos años, Chile ha enfrentado desafíos climáticos sin precedentes que han impactado profundamente en diversas regiones del país</w:t>
      </w:r>
      <w:r w:rsidR="00936A68">
        <w:t xml:space="preserve"> [1]</w:t>
      </w:r>
      <w:r w:rsidRPr="00B4276A">
        <w:t>. El cambio climático ha exacerbado la frecuencia y la intensidad de eventos meteorológicos extremos, tales como sequías prolongadas y olas de calor, que afectan no solo al entorno natural, sino también a la vida cotidiana de las comunidades. En este contexto, la Región de Coquimbo, situada en el norte de Chile, ha experimentado una de las sequías más graves de las últimas décadas</w:t>
      </w:r>
      <w:r w:rsidR="00CD5951">
        <w:t xml:space="preserve"> [</w:t>
      </w:r>
      <w:r w:rsidR="001D03D4">
        <w:t>2</w:t>
      </w:r>
      <w:r w:rsidR="00CD5951">
        <w:t>]</w:t>
      </w:r>
      <w:r w:rsidRPr="00B4276A">
        <w:t>, con efectos devastadores en la disponibilidad de agua y en la economía regional.</w:t>
      </w:r>
    </w:p>
    <w:p w14:paraId="40860F6D" w14:textId="527A9CD5" w:rsidR="00E42CF3" w:rsidRPr="00E42CF3" w:rsidRDefault="00B4276A" w:rsidP="00E42CF3">
      <w:pPr>
        <w:jc w:val="both"/>
      </w:pPr>
      <w:r w:rsidRPr="00B4276A">
        <w:t>Según informes del Ministerio del Medio Ambiente y la Dirección Meteorológica de Chile</w:t>
      </w:r>
      <w:r w:rsidR="00F41E24">
        <w:t xml:space="preserve"> [</w:t>
      </w:r>
      <w:r w:rsidR="001D03D4">
        <w:t>3</w:t>
      </w:r>
      <w:r w:rsidR="00F41E24">
        <w:t>]</w:t>
      </w:r>
      <w:r w:rsidRPr="00B4276A">
        <w:t xml:space="preserve">, el </w:t>
      </w:r>
      <w:r w:rsidR="00936A68" w:rsidRPr="00B4276A">
        <w:t>país suma</w:t>
      </w:r>
      <w:r w:rsidRPr="00B4276A">
        <w:t xml:space="preserve"> 14 años consecutivos de sequía, lo que evidencia los impactos tangibles del cambio climático en la </w:t>
      </w:r>
      <w:r w:rsidR="001D03D4">
        <w:t>R</w:t>
      </w:r>
      <w:r w:rsidRPr="00B4276A">
        <w:t>egión</w:t>
      </w:r>
      <w:r w:rsidR="001D03D4">
        <w:t xml:space="preserve"> de Coquimbo</w:t>
      </w:r>
      <w:r w:rsidRPr="00B4276A">
        <w:t>. Además, se proyecta un aumento en la frecuencia de eventos climáticos extremos, como olas de calor y marejadas, lo que representa un desafío adicional para la gestión ambiental y la adaptación a estos fenómenos.</w:t>
      </w:r>
    </w:p>
    <w:p w14:paraId="50767BB2" w14:textId="41B8BF54" w:rsidR="00E42CF3" w:rsidRPr="00E42CF3" w:rsidRDefault="00B4276A" w:rsidP="00E42CF3">
      <w:pPr>
        <w:jc w:val="both"/>
      </w:pPr>
      <w:r w:rsidRPr="00B4276A">
        <w:t xml:space="preserve">En este contexto adverso, la implementación de tecnologías para la recolección de datos ambientales cobra una importancia significativa. La recopilación y análisis de información proveniente de sensores ambientales se convierte en una herramienta fundamental para comprender y monitorear el impacto del cambio climático en la </w:t>
      </w:r>
      <w:r w:rsidR="001D03D4">
        <w:t>R</w:t>
      </w:r>
      <w:r w:rsidRPr="00B4276A">
        <w:t>egión, así como para desarrollar estrategias de adaptación y mitigación.</w:t>
      </w:r>
    </w:p>
    <w:p w14:paraId="50FD0801" w14:textId="4B7A4EAC" w:rsidR="00E42CF3" w:rsidRPr="00E42CF3" w:rsidRDefault="007010B9" w:rsidP="00E42CF3">
      <w:pPr>
        <w:jc w:val="both"/>
      </w:pPr>
      <w:r w:rsidRPr="007010B9">
        <w:t>El Laboratorio de Investigación e Innovación Tecnológica para la Educación en Ciencias (LIITEC) se encuentra inmerso en este contexto, donde la obtención precisa y oportuna de datos desempeña un papel crucial en sus actividades de investigación y desarrollo. Uno de los objetivos de LIITEC es colaborar con la recolección de datos para</w:t>
      </w:r>
      <w:r w:rsidR="001D03D4">
        <w:t xml:space="preserve"> </w:t>
      </w:r>
      <w:r w:rsidR="001D03D4">
        <w:t>concientizar en comunidades educativas</w:t>
      </w:r>
      <w:r w:rsidRPr="007010B9">
        <w:t xml:space="preserve"> </w:t>
      </w:r>
      <w:r w:rsidR="001D03D4">
        <w:t xml:space="preserve">sobre </w:t>
      </w:r>
      <w:r w:rsidRPr="007010B9">
        <w:t>los efectos del cambio climático. En línea con esta misión, se prioriza la recolección de datos mediante sensores de bajo costo. Esta estrategia no solo busca optimizar recursos, sino también demostrar una aproximación a la precisión de los sensores profesionales en las mediciones finales. Desarrollar un sistema para la recolección de datos de sensores ambientales sería una solución</w:t>
      </w:r>
      <w:r w:rsidR="001D03D4">
        <w:t xml:space="preserve"> alineada con dicho objetivo</w:t>
      </w:r>
      <w:r w:rsidRPr="007010B9">
        <w:t xml:space="preserve">. A través de la recopilación de información </w:t>
      </w:r>
      <w:r w:rsidRPr="00C149C0">
        <w:rPr>
          <w:highlight w:val="yellow"/>
        </w:rPr>
        <w:t xml:space="preserve">proveniente de la </w:t>
      </w:r>
      <w:r w:rsidR="00C149C0" w:rsidRPr="00C149C0">
        <w:rPr>
          <w:highlight w:val="yellow"/>
        </w:rPr>
        <w:t>Región</w:t>
      </w:r>
      <w:r w:rsidRPr="007010B9">
        <w:t xml:space="preserve"> y la implementación de tecnologías innovadora</w:t>
      </w:r>
      <w:r w:rsidR="00E6736A">
        <w:t xml:space="preserve">s, como lo es </w:t>
      </w:r>
      <w:proofErr w:type="spellStart"/>
      <w:proofErr w:type="gramStart"/>
      <w:r w:rsidR="00E6736A">
        <w:t>IoT</w:t>
      </w:r>
      <w:proofErr w:type="spellEnd"/>
      <w:r w:rsidR="00E6736A">
        <w:t>(</w:t>
      </w:r>
      <w:proofErr w:type="gramEnd"/>
      <w:r w:rsidR="00E6736A">
        <w:t>Internet de las cosas)</w:t>
      </w:r>
      <w:r w:rsidRPr="007010B9">
        <w:t>, este sistema busca contribuir al monitoreo y la comprensión de los cambios ambientales</w:t>
      </w:r>
      <w:r w:rsidR="00C149C0">
        <w:t xml:space="preserve"> </w:t>
      </w:r>
      <w:r w:rsidR="00C149C0" w:rsidRPr="00C149C0">
        <w:t>en escalas geográficas pequeñas que sirvan como modelo a seguir para otras localidades de la Región</w:t>
      </w:r>
      <w:r w:rsidRPr="007010B9">
        <w:t xml:space="preserve">, así como proporcionar herramientas para la toma de decisiones informadas en materia de </w:t>
      </w:r>
      <w:r w:rsidR="00C149C0">
        <w:t xml:space="preserve">educación </w:t>
      </w:r>
      <w:r w:rsidRPr="007010B9">
        <w:t>ambiental y desarrollo sostenible</w:t>
      </w:r>
      <w:r w:rsidR="00B4276A" w:rsidRPr="00B4276A">
        <w:t>.</w:t>
      </w:r>
    </w:p>
    <w:p w14:paraId="3891F5F0" w14:textId="4F9145C3" w:rsidR="00252AD8" w:rsidRPr="00252AD8" w:rsidRDefault="00252AD8" w:rsidP="00E42CF3">
      <w:pPr>
        <w:jc w:val="both"/>
      </w:pPr>
      <w:r w:rsidRPr="00252AD8">
        <w:t>En los próximos capítulos</w:t>
      </w:r>
      <w:r>
        <w:t xml:space="preserve"> s</w:t>
      </w:r>
      <w:r w:rsidRPr="00252AD8">
        <w:t xml:space="preserve">e </w:t>
      </w:r>
      <w:r>
        <w:t>detallará los componentes y el proceso para llevar a cabo</w:t>
      </w:r>
      <w:r w:rsidRPr="00252AD8">
        <w:t xml:space="preserve"> este sistema</w:t>
      </w:r>
      <w:r w:rsidR="00C149C0">
        <w:t xml:space="preserve"> computacional</w:t>
      </w:r>
      <w:r w:rsidRPr="00252AD8">
        <w:t xml:space="preserve">, destacando cómo </w:t>
      </w:r>
      <w:r w:rsidR="00C149C0">
        <w:t>a través de la educación escolar</w:t>
      </w:r>
      <w:r w:rsidRPr="00252AD8">
        <w:t xml:space="preserve"> se convierte en una herramienta valiosa para </w:t>
      </w:r>
      <w:r w:rsidR="00C149C0">
        <w:t>comprender</w:t>
      </w:r>
      <w:r w:rsidRPr="00252AD8">
        <w:t xml:space="preserve"> los efectos del cambio climático en la </w:t>
      </w:r>
      <w:r w:rsidR="00C149C0">
        <w:t>r</w:t>
      </w:r>
      <w:r w:rsidRPr="00252AD8">
        <w:t>egión</w:t>
      </w:r>
      <w:r w:rsidR="00C149C0">
        <w:t xml:space="preserve"> y en el país</w:t>
      </w:r>
      <w:r w:rsidRPr="00252AD8">
        <w:t>. Además, se analizará cómo el desarrollo de este sistema puede ser una contribución significativa para enfrentar los desafíos ambientales a nivel local.</w:t>
      </w:r>
    </w:p>
    <w:p w14:paraId="3FB2BE82" w14:textId="47436122" w:rsidR="00730231" w:rsidRPr="00730231" w:rsidRDefault="00730231" w:rsidP="00730231"/>
    <w:p w14:paraId="7EF2425E" w14:textId="2EE91B5E" w:rsidR="00730231" w:rsidRPr="00730231" w:rsidRDefault="00730231" w:rsidP="00730231"/>
    <w:p w14:paraId="3FCBAB82" w14:textId="037F6336" w:rsidR="00730231" w:rsidRPr="00730231" w:rsidRDefault="00730231" w:rsidP="00730231"/>
    <w:p w14:paraId="490DBEF2" w14:textId="2F6329D3" w:rsidR="00730231" w:rsidRPr="00730231" w:rsidRDefault="00730231" w:rsidP="00730231"/>
    <w:p w14:paraId="0A484A50" w14:textId="12579D8E" w:rsidR="00730231" w:rsidRPr="00730231" w:rsidRDefault="00730231" w:rsidP="00730231"/>
    <w:p w14:paraId="464416CB" w14:textId="3D2B4B27" w:rsidR="00730231" w:rsidRPr="00730231" w:rsidRDefault="00730231" w:rsidP="00730231"/>
    <w:p w14:paraId="40EEF61A" w14:textId="2A64229B" w:rsidR="00730231" w:rsidRPr="00730231" w:rsidRDefault="00730231" w:rsidP="00730231"/>
    <w:p w14:paraId="5E906202" w14:textId="640CCE6D" w:rsidR="00730231" w:rsidRPr="00730231" w:rsidRDefault="00730231" w:rsidP="00730231"/>
    <w:p w14:paraId="5A58146C" w14:textId="00145180" w:rsidR="00730231" w:rsidRPr="00730231" w:rsidRDefault="00730231" w:rsidP="00730231"/>
    <w:p w14:paraId="26873BF2" w14:textId="2D137F58" w:rsidR="00730231" w:rsidRPr="00730231" w:rsidRDefault="00730231" w:rsidP="00730231"/>
    <w:p w14:paraId="60091E92" w14:textId="58E6AB71" w:rsidR="00730231" w:rsidRPr="00730231" w:rsidRDefault="00730231" w:rsidP="00730231"/>
    <w:p w14:paraId="244BF72D" w14:textId="11564D1F" w:rsidR="00730231" w:rsidRPr="00730231" w:rsidRDefault="00730231" w:rsidP="00730231"/>
    <w:p w14:paraId="293E5AE2" w14:textId="6ECE539F" w:rsidR="006526A4" w:rsidRPr="006526A4" w:rsidRDefault="00D16A8B" w:rsidP="00940BE6">
      <w:pPr>
        <w:pStyle w:val="Ttulo2"/>
      </w:pPr>
      <w:bookmarkStart w:id="1" w:name="_Toc160578014"/>
      <w:r w:rsidRPr="00940BE6">
        <w:lastRenderedPageBreak/>
        <w:t>Motivación</w:t>
      </w:r>
      <w:bookmarkEnd w:id="1"/>
    </w:p>
    <w:p w14:paraId="2B92D0DD" w14:textId="0A758EF1" w:rsidR="006526A4" w:rsidRDefault="00A0554C" w:rsidP="00E42CF3">
      <w:pPr>
        <w:jc w:val="both"/>
      </w:pPr>
      <w:r>
        <w:t xml:space="preserve">Este proyecto surge en el marco de </w:t>
      </w:r>
      <w:r w:rsidR="00E95249">
        <w:t xml:space="preserve">una de las prácticas de la </w:t>
      </w:r>
      <w:r w:rsidR="00C149C0">
        <w:t>C</w:t>
      </w:r>
      <w:r w:rsidR="00E95249">
        <w:t>arrera</w:t>
      </w:r>
      <w:r w:rsidR="00C149C0">
        <w:t xml:space="preserve"> de Ingeniería en Computaci</w:t>
      </w:r>
      <w:r w:rsidR="00B71670">
        <w:t>ón</w:t>
      </w:r>
      <w:r>
        <w:t>, durante una conversación con el supervisor de la práctica en la que se abordaba</w:t>
      </w:r>
      <w:r w:rsidR="00E95249">
        <w:t xml:space="preserve">n temas sobre la </w:t>
      </w:r>
      <w:r>
        <w:t>fabricación de estaciones de medición de variables ambientales</w:t>
      </w:r>
      <w:r w:rsidR="00E95249">
        <w:t>, la forma en como los datos son transferidos y en donde estos eran almacenados</w:t>
      </w:r>
      <w:r>
        <w:t xml:space="preserve">. </w:t>
      </w:r>
      <w:r w:rsidR="00B71670" w:rsidRPr="00B71670">
        <w:t xml:space="preserve">En este contexto, se hizo </w:t>
      </w:r>
      <w:r w:rsidR="00E076F9">
        <w:t>énfasis</w:t>
      </w:r>
      <w:r w:rsidR="00B71670" w:rsidRPr="00B71670">
        <w:t xml:space="preserve"> en el </w:t>
      </w:r>
      <w:r w:rsidR="00B71670">
        <w:t xml:space="preserve">alojamiento </w:t>
      </w:r>
      <w:r w:rsidR="00B71670" w:rsidRPr="00B71670">
        <w:t xml:space="preserve">de los datos recopilados por los sensores ambientales, tales como los de temperatura del aire, índice UV, entre otros. Se reveló el uso de </w:t>
      </w:r>
      <w:proofErr w:type="spellStart"/>
      <w:r w:rsidR="00B71670" w:rsidRPr="00B71670">
        <w:t>ThingSpeak</w:t>
      </w:r>
      <w:proofErr w:type="spellEnd"/>
      <w:r w:rsidR="00B71670" w:rsidRPr="00B71670">
        <w:t xml:space="preserve">, un servicio de análisis de </w:t>
      </w:r>
      <w:proofErr w:type="spellStart"/>
      <w:r w:rsidR="00B71670" w:rsidRPr="00B71670">
        <w:t>IoT</w:t>
      </w:r>
      <w:proofErr w:type="spellEnd"/>
      <w:r w:rsidR="00B71670" w:rsidRPr="00B71670">
        <w:t xml:space="preserve"> (Internet de las Cosas) que facilita la agregación, visualización y análisis de flujos de datos en tiempo real en la nube</w:t>
      </w:r>
      <w:r w:rsidR="007C5A54">
        <w:rPr>
          <w:rStyle w:val="Refdenotaalpie"/>
        </w:rPr>
        <w:footnoteReference w:id="1"/>
      </w:r>
      <w:r>
        <w:t>.</w:t>
      </w:r>
    </w:p>
    <w:p w14:paraId="646E2693" w14:textId="6A4C4D89" w:rsidR="00E42CF3" w:rsidRDefault="00A0554C" w:rsidP="00E42CF3">
      <w:pPr>
        <w:jc w:val="both"/>
      </w:pPr>
      <w:r>
        <w:t>Aunque hasta ahora esta plataforma ha demostrado eficiencia en el almacenamiento y visualización de datos, ha surgido una inquietud crucial respecto a su idoneidad a largo plazo para los objetivos del Laboratorio LIITEC</w:t>
      </w:r>
      <w:r w:rsidR="00DA4F36">
        <w:t xml:space="preserve">, </w:t>
      </w:r>
      <w:r w:rsidR="00010568">
        <w:t xml:space="preserve">uno de </w:t>
      </w:r>
      <w:r w:rsidR="00635508">
        <w:t xml:space="preserve">estos objetivos es </w:t>
      </w:r>
      <w:r w:rsidR="00DA4F36">
        <w:t>el monitoreo</w:t>
      </w:r>
      <w:r w:rsidR="00B71670">
        <w:t xml:space="preserve"> de </w:t>
      </w:r>
      <w:r w:rsidR="00B71670">
        <w:t xml:space="preserve">variables ambientales antes señaladas, las que pueden relacionarse, por </w:t>
      </w:r>
      <w:r w:rsidR="00B71670">
        <w:t>ejemplo,</w:t>
      </w:r>
      <w:r w:rsidR="00B71670">
        <w:t xml:space="preserve"> con</w:t>
      </w:r>
      <w:r w:rsidR="00DA4F36">
        <w:t xml:space="preserve"> las olas de calor</w:t>
      </w:r>
      <w:r w:rsidR="00010568">
        <w:t xml:space="preserve"> [</w:t>
      </w:r>
      <w:r w:rsidR="00DB4977">
        <w:t>4</w:t>
      </w:r>
      <w:r w:rsidR="00010568">
        <w:t>]</w:t>
      </w:r>
      <w:r>
        <w:t>. Al profundizar en la investigación, se ha</w:t>
      </w:r>
      <w:r w:rsidR="00B71670">
        <w:t>n</w:t>
      </w:r>
      <w:r>
        <w:t xml:space="preserve"> encontrado </w:t>
      </w:r>
      <w:r w:rsidR="00B71670">
        <w:t>investigaciones</w:t>
      </w:r>
      <w:r w:rsidR="00DB4977">
        <w:t xml:space="preserve"> [5]</w:t>
      </w:r>
      <w:r>
        <w:t xml:space="preserve"> que destaca</w:t>
      </w:r>
      <w:r w:rsidR="00B71670">
        <w:t>n</w:t>
      </w:r>
      <w:r>
        <w:t xml:space="preserve"> los riesgos asociados con depender exclusivamente de plataformas de terceros, en términos de flexibilidad y adaptabilidad, como se expone en el artículo "</w:t>
      </w:r>
      <w:proofErr w:type="spellStart"/>
      <w:r w:rsidRPr="00A0554C">
        <w:rPr>
          <w:i/>
          <w:iCs/>
        </w:rPr>
        <w:t>Third-party</w:t>
      </w:r>
      <w:proofErr w:type="spellEnd"/>
      <w:r w:rsidRPr="00A0554C">
        <w:rPr>
          <w:i/>
          <w:iCs/>
        </w:rPr>
        <w:t xml:space="preserve"> apps: </w:t>
      </w:r>
      <w:proofErr w:type="gramStart"/>
      <w:r w:rsidRPr="00A0554C">
        <w:rPr>
          <w:i/>
          <w:iCs/>
        </w:rPr>
        <w:t>what are the risks?</w:t>
      </w:r>
      <w:proofErr w:type="gramEnd"/>
      <w:r w:rsidR="00AE1B5C">
        <w:t>”</w:t>
      </w:r>
      <w:r w:rsidR="00142004">
        <w:t xml:space="preserve"> </w:t>
      </w:r>
      <w:r w:rsidR="00AC51CF">
        <w:t>[</w:t>
      </w:r>
      <w:r w:rsidR="00142004">
        <w:t>6</w:t>
      </w:r>
      <w:r w:rsidR="00AC51CF">
        <w:t>]</w:t>
      </w:r>
      <w:r w:rsidR="00B71670">
        <w:t>, en el que se</w:t>
      </w:r>
      <w:r>
        <w:t xml:space="preserve"> aborda</w:t>
      </w:r>
      <w:r w:rsidR="00B71670">
        <w:t>n</w:t>
      </w:r>
      <w:r>
        <w:t xml:space="preserve"> los peligros vinculados a las aplicaciones de terceros, resaltando la preocupación por la seguridad cibernética, la posibilidad de fugas de datos, la complejidad de integración, y la falta de transparencia por parte de los proveedores. </w:t>
      </w:r>
    </w:p>
    <w:p w14:paraId="0C477177" w14:textId="5FA3025D" w:rsidR="00DF5541" w:rsidRPr="00DF5541" w:rsidRDefault="00DF5541" w:rsidP="00C26511">
      <w:pPr>
        <w:jc w:val="both"/>
      </w:pPr>
      <w:r w:rsidRPr="00DF5541">
        <w:t>La preocupación por la fuga de datos y los problemas potenciales de seguridad y compatibilidad debido al abandono del soporte por parte de los desarrolladores de aplicaciones de terceros es particularmente relevante en nuestro contexto. Investigaciones</w:t>
      </w:r>
      <w:r>
        <w:t xml:space="preserve"> </w:t>
      </w:r>
      <w:r w:rsidRPr="00DF5541">
        <w:t>[7] han demostrado que las fugas de datos representan una seria amenaza para la privacidad y la confidencialidad de la información, especialmente en entornos donde se manejan datos sensibles, como el monitoreo ambiental.</w:t>
      </w:r>
      <w:r>
        <w:t xml:space="preserve"> </w:t>
      </w:r>
      <w:r w:rsidRPr="00DF5541">
        <w:t>Además, la falta de actualizaciones y soporte continuo por parte de los desarrolladores de aplicaciones de terceros puede dejar a la plataforma vulnerable a vulnerabilidades de seguridad y problemas de compatibilidad con el tiempo, como lo señala</w:t>
      </w:r>
      <w:r w:rsidR="00C26511">
        <w:t xml:space="preserve"> Sabrina Pagnotta</w:t>
      </w:r>
      <w:r w:rsidRPr="00DF5541">
        <w:t xml:space="preserve"> [8]. Estos riesgos potenciales podrían comprometer la integridad de los datos recopilados y poner en peligro la eficacia y la fiabilidad del sistema a largo plazo, lo que subraya la importancia de abordar estos aspectos críticos</w:t>
      </w:r>
      <w:r w:rsidR="00C26511">
        <w:t>.</w:t>
      </w:r>
    </w:p>
    <w:p w14:paraId="42ACFD4E" w14:textId="693DEC3A" w:rsidR="00C26511" w:rsidRPr="00C26511" w:rsidRDefault="00E42CF3" w:rsidP="00C26511">
      <w:pPr>
        <w:jc w:val="both"/>
      </w:pPr>
      <w:r>
        <w:t xml:space="preserve">La principal motivación detrás de este </w:t>
      </w:r>
      <w:r w:rsidR="00005A4D">
        <w:t>P</w:t>
      </w:r>
      <w:r>
        <w:t xml:space="preserve">royecto es abordar los riesgos identificados y crear una solución interna que garantice tanto el eficiente almacenamiento de los datos recolectados como un mayor control sobre su gestión y aplicación. En el entorno del Laboratorio LIITEC, donde la precisión y confiabilidad de los datos son fundamentales para la investigación educativa en ciencias, la implementación de una </w:t>
      </w:r>
      <w:r w:rsidR="00930538">
        <w:t>I</w:t>
      </w:r>
      <w:r w:rsidR="00930538" w:rsidRPr="00930538">
        <w:t xml:space="preserve">nterfaz de </w:t>
      </w:r>
      <w:r w:rsidR="00930538">
        <w:t>P</w:t>
      </w:r>
      <w:r w:rsidR="00930538" w:rsidRPr="00930538">
        <w:t xml:space="preserve">rogramación de </w:t>
      </w:r>
      <w:r w:rsidR="00930538">
        <w:t>a</w:t>
      </w:r>
      <w:r w:rsidR="00930538" w:rsidRPr="00930538">
        <w:t>plicaciones</w:t>
      </w:r>
      <w:r w:rsidR="00930538">
        <w:t xml:space="preserve"> (</w:t>
      </w:r>
      <w:r>
        <w:t>API</w:t>
      </w:r>
      <w:r w:rsidR="00930538">
        <w:t>)</w:t>
      </w:r>
      <w:r>
        <w:t xml:space="preserve"> propia se ve como una oportunidad práctica y aplicativa de los conocimientos adquiridos durante la formación en la carrera. Asimismo, este proyecto ofrece la perspectiva de contribuir de manera significativa al avance de la investigación educativa y al monitoreo y comprensión de los cambios ambientales en la región, al proporcionar una herramienta personalizada que aborda los riesgos y desafíos previamente señalados en la literatura especializada.</w:t>
      </w:r>
    </w:p>
    <w:p w14:paraId="41D89247" w14:textId="2C860BE4" w:rsidR="007C3BB2" w:rsidRPr="007C3BB2" w:rsidRDefault="001C10C3" w:rsidP="00940BE6">
      <w:pPr>
        <w:pStyle w:val="Ttulo2"/>
      </w:pPr>
      <w:bookmarkStart w:id="2" w:name="_Toc160578015"/>
      <w:r w:rsidRPr="00940BE6">
        <w:t>Meta</w:t>
      </w:r>
      <w:bookmarkEnd w:id="2"/>
      <w:r w:rsidR="007C3BB2">
        <w:t xml:space="preserve"> </w:t>
      </w:r>
    </w:p>
    <w:p w14:paraId="122A10B9" w14:textId="017E66E4" w:rsidR="007010B9" w:rsidRPr="007010B9" w:rsidRDefault="00312F14" w:rsidP="00C26511">
      <w:pPr>
        <w:jc w:val="both"/>
      </w:pPr>
      <w:r w:rsidRPr="00312F14">
        <w:t>Optimizar la gestión de datos de los sensores ambientales en LIITEC, facilitando su procesamiento y utilización efectiva en la toma de decisiones ambientales</w:t>
      </w:r>
      <w:r w:rsidR="0050545E" w:rsidRPr="0050545E">
        <w:t>.</w:t>
      </w:r>
    </w:p>
    <w:p w14:paraId="0B35EF9E" w14:textId="723D26FE" w:rsidR="007C3BB2" w:rsidRDefault="007C3BB2" w:rsidP="00940BE6">
      <w:pPr>
        <w:pStyle w:val="Ttulo2"/>
      </w:pPr>
      <w:bookmarkStart w:id="3" w:name="_Toc160578016"/>
      <w:r>
        <w:t>Objetivo General</w:t>
      </w:r>
      <w:bookmarkEnd w:id="3"/>
    </w:p>
    <w:p w14:paraId="2FCFC1CA" w14:textId="08F49183" w:rsidR="007010B9" w:rsidRDefault="008C48EB" w:rsidP="0057324F">
      <w:pPr>
        <w:jc w:val="both"/>
      </w:pPr>
      <w:r>
        <w:t>Desarrollar e implementar una API personalizada para la recolección</w:t>
      </w:r>
      <w:r w:rsidR="0057324F">
        <w:t xml:space="preserve"> segura</w:t>
      </w:r>
      <w:r>
        <w:t xml:space="preserve"> de datos de sensores ambientales</w:t>
      </w:r>
      <w:r w:rsidR="0057324F">
        <w:t>. Esto</w:t>
      </w:r>
      <w:r>
        <w:t xml:space="preserve"> con</w:t>
      </w:r>
      <w:r w:rsidR="0057324F">
        <w:t>,</w:t>
      </w:r>
      <w:r>
        <w:t xml:space="preserve"> el propósito de optimizar la eficiencia en el almacenamiento de datos y ofrecer mayor control sobre la gestión de la información</w:t>
      </w:r>
      <w:r w:rsidR="0057324F">
        <w:t xml:space="preserve"> generada</w:t>
      </w:r>
      <w:r>
        <w:t xml:space="preserve">. Esta API se diseñará con énfasis en la adaptabilidad a los requisitos de gestión de datos de sensores ambientales, buscando </w:t>
      </w:r>
      <w:r>
        <w:lastRenderedPageBreak/>
        <w:t>proporciona</w:t>
      </w:r>
      <w:r w:rsidR="0057324F">
        <w:t xml:space="preserve"> </w:t>
      </w:r>
      <w:r>
        <w:t>una solución técnica sólida y centrada en la eficacia del procesamiento de datos y la toma de decisiones ambientales.</w:t>
      </w:r>
    </w:p>
    <w:p w14:paraId="6DB94428" w14:textId="77777777" w:rsidR="007010B9" w:rsidRPr="007010B9" w:rsidRDefault="007010B9" w:rsidP="007010B9">
      <w:pPr>
        <w:pStyle w:val="Sinespaciado"/>
      </w:pPr>
    </w:p>
    <w:p w14:paraId="600C20DA" w14:textId="1E29F2CD" w:rsidR="00FA451D" w:rsidRDefault="00F27C40" w:rsidP="00940BE6">
      <w:pPr>
        <w:pStyle w:val="Ttulo2"/>
      </w:pPr>
      <w:bookmarkStart w:id="4" w:name="_Toc160578017"/>
      <w:r>
        <w:t xml:space="preserve">Objetivos </w:t>
      </w:r>
      <w:r w:rsidR="00D04E51" w:rsidRPr="00940BE6">
        <w:t>E</w:t>
      </w:r>
      <w:r w:rsidRPr="00940BE6">
        <w:t>specíficos</w:t>
      </w:r>
      <w:bookmarkEnd w:id="4"/>
    </w:p>
    <w:p w14:paraId="400E9ED8" w14:textId="10A2413D" w:rsidR="00574497" w:rsidRDefault="00574497" w:rsidP="00842C81">
      <w:pPr>
        <w:pStyle w:val="Sinespaciado"/>
        <w:numPr>
          <w:ilvl w:val="0"/>
          <w:numId w:val="37"/>
        </w:numPr>
        <w:jc w:val="both"/>
      </w:pPr>
      <w:r w:rsidRPr="00574497">
        <w:t>Evaluar el tipo de API más adecuado para la arquitectura, considerando los requerimientos de recolección y gestión de datos</w:t>
      </w:r>
      <w:r>
        <w:t>.</w:t>
      </w:r>
    </w:p>
    <w:p w14:paraId="3BAD84E5" w14:textId="77777777" w:rsidR="0080686B" w:rsidRDefault="0080686B" w:rsidP="008F008F">
      <w:pPr>
        <w:pStyle w:val="Sinespaciado"/>
        <w:ind w:left="720"/>
        <w:jc w:val="both"/>
      </w:pPr>
    </w:p>
    <w:p w14:paraId="0BF0A188" w14:textId="0AD026D4" w:rsidR="00574497" w:rsidRDefault="00574497" w:rsidP="00842C81">
      <w:pPr>
        <w:pStyle w:val="Sinespaciado"/>
        <w:numPr>
          <w:ilvl w:val="0"/>
          <w:numId w:val="37"/>
        </w:numPr>
        <w:jc w:val="both"/>
      </w:pPr>
      <w:r>
        <w:t>Diseñar una arquitectura de API segura y escalable que garantice la confidencialidad y disponibilidad de los datos.</w:t>
      </w:r>
    </w:p>
    <w:p w14:paraId="6E6E3A20" w14:textId="77777777" w:rsidR="0080686B" w:rsidRDefault="0080686B" w:rsidP="008F008F">
      <w:pPr>
        <w:pStyle w:val="Sinespaciado"/>
        <w:ind w:left="720"/>
        <w:jc w:val="both"/>
      </w:pPr>
    </w:p>
    <w:p w14:paraId="1A4C3EF7" w14:textId="5CABB3A6" w:rsidR="00574497" w:rsidRDefault="00045757" w:rsidP="00842C81">
      <w:pPr>
        <w:pStyle w:val="Sinespaciado"/>
        <w:numPr>
          <w:ilvl w:val="0"/>
          <w:numId w:val="37"/>
        </w:numPr>
        <w:jc w:val="both"/>
      </w:pPr>
      <w:r>
        <w:t>I</w:t>
      </w:r>
      <w:r w:rsidRPr="00045757">
        <w:t>mplementar medidas de seguridad para preservar la integridad y confidencialidad de la información recolectada por la API, garantizando la protección contra posibles amenazas y vulnerabilidades</w:t>
      </w:r>
      <w:r w:rsidR="00574497">
        <w:t>.</w:t>
      </w:r>
    </w:p>
    <w:p w14:paraId="6F14ABEB" w14:textId="77777777" w:rsidR="0080686B" w:rsidRDefault="0080686B" w:rsidP="008F008F">
      <w:pPr>
        <w:pStyle w:val="Sinespaciado"/>
        <w:ind w:left="720"/>
        <w:jc w:val="both"/>
      </w:pPr>
    </w:p>
    <w:p w14:paraId="2971A8D0" w14:textId="07143A7B" w:rsidR="00574497" w:rsidRDefault="00574497" w:rsidP="00842C81">
      <w:pPr>
        <w:pStyle w:val="Sinespaciado"/>
        <w:numPr>
          <w:ilvl w:val="0"/>
          <w:numId w:val="37"/>
        </w:numPr>
        <w:jc w:val="both"/>
      </w:pPr>
      <w:r>
        <w:t>Implementar un prototipo funcional con capacidades eficientes de recolección y gestión de datos.</w:t>
      </w:r>
    </w:p>
    <w:p w14:paraId="2E142793" w14:textId="77777777" w:rsidR="0080686B" w:rsidRDefault="0080686B" w:rsidP="008F008F">
      <w:pPr>
        <w:pStyle w:val="Sinespaciado"/>
        <w:ind w:left="720"/>
        <w:jc w:val="both"/>
      </w:pPr>
    </w:p>
    <w:p w14:paraId="0865F534" w14:textId="563EF04B" w:rsidR="00574497" w:rsidRDefault="00574497" w:rsidP="00842C81">
      <w:pPr>
        <w:pStyle w:val="Sinespaciado"/>
        <w:numPr>
          <w:ilvl w:val="0"/>
          <w:numId w:val="37"/>
        </w:numPr>
        <w:jc w:val="both"/>
      </w:pPr>
      <w:r>
        <w:t>Desarrollar un módulo de integración específico para los sensores utilizados por LIITEC, asegurando su compatibilidad y correcto funcionamiento dentro de la API.</w:t>
      </w:r>
    </w:p>
    <w:p w14:paraId="4795486F" w14:textId="77777777" w:rsidR="0080686B" w:rsidRDefault="0080686B" w:rsidP="008F008F">
      <w:pPr>
        <w:pStyle w:val="Sinespaciado"/>
        <w:ind w:left="720"/>
        <w:jc w:val="both"/>
      </w:pPr>
    </w:p>
    <w:p w14:paraId="25DB8310" w14:textId="4508A656" w:rsidR="00574497" w:rsidRDefault="00574497" w:rsidP="00842C81">
      <w:pPr>
        <w:pStyle w:val="Sinespaciado"/>
        <w:numPr>
          <w:ilvl w:val="0"/>
          <w:numId w:val="37"/>
        </w:numPr>
        <w:jc w:val="both"/>
      </w:pPr>
      <w:r>
        <w:t>Diseñar e implementar una interfaz de usuario intuitiva que facilite la interacción con la API y sus funcionalidades.</w:t>
      </w:r>
    </w:p>
    <w:p w14:paraId="77E20D2D" w14:textId="77777777" w:rsidR="0080686B" w:rsidRDefault="0080686B" w:rsidP="008F008F">
      <w:pPr>
        <w:pStyle w:val="Sinespaciado"/>
        <w:ind w:left="720"/>
        <w:jc w:val="both"/>
      </w:pPr>
    </w:p>
    <w:p w14:paraId="713FC51E" w14:textId="35599847" w:rsidR="00574497" w:rsidRDefault="00045757" w:rsidP="00842C81">
      <w:pPr>
        <w:pStyle w:val="Sinespaciado"/>
        <w:numPr>
          <w:ilvl w:val="0"/>
          <w:numId w:val="37"/>
        </w:numPr>
        <w:jc w:val="both"/>
      </w:pPr>
      <w:r w:rsidRPr="00045757">
        <w:t>Elaborar una documentación detallada de la API, proporcionando una guía comprensiva sobre su funcionamiento, uso y mantenimiento, destinada a usuarios y desarrolladores</w:t>
      </w:r>
      <w:r w:rsidR="00574497">
        <w:t>.</w:t>
      </w:r>
    </w:p>
    <w:p w14:paraId="15DC5674" w14:textId="77777777" w:rsidR="0080686B" w:rsidRDefault="0080686B" w:rsidP="008F008F">
      <w:pPr>
        <w:pStyle w:val="Sinespaciado"/>
        <w:ind w:left="720"/>
        <w:jc w:val="both"/>
      </w:pPr>
    </w:p>
    <w:p w14:paraId="356645CA" w14:textId="50D8520F" w:rsidR="001B26CA" w:rsidRDefault="00045757" w:rsidP="00842C81">
      <w:pPr>
        <w:pStyle w:val="Sinespaciado"/>
        <w:numPr>
          <w:ilvl w:val="0"/>
          <w:numId w:val="37"/>
        </w:numPr>
        <w:jc w:val="both"/>
      </w:pPr>
      <w:r>
        <w:t>Someter la API a</w:t>
      </w:r>
      <w:r w:rsidR="00574497">
        <w:t xml:space="preserve"> pruebas para validar la funcionalidad, seguridad y rendimiento de la API, garantizando su fiabilidad y eficacia en la gestión de datos ambientales en LIITEC.</w:t>
      </w:r>
    </w:p>
    <w:p w14:paraId="0B621B58" w14:textId="4DBFC819" w:rsidR="0056020B" w:rsidRDefault="0056020B" w:rsidP="001B26CA">
      <w:pPr>
        <w:pStyle w:val="Sinespaciado"/>
      </w:pPr>
    </w:p>
    <w:p w14:paraId="516C4BB6" w14:textId="77777777" w:rsidR="0056020B" w:rsidRPr="001B26CA" w:rsidRDefault="0056020B" w:rsidP="001B26CA">
      <w:pPr>
        <w:pStyle w:val="Sinespaciado"/>
      </w:pPr>
    </w:p>
    <w:p w14:paraId="7873BE3A" w14:textId="44FC3D5C" w:rsidR="00571248" w:rsidRDefault="00571248" w:rsidP="00CE563E">
      <w:pPr>
        <w:pStyle w:val="Ttulo2"/>
      </w:pPr>
      <w:bookmarkStart w:id="5" w:name="_Toc160578018"/>
      <w:r>
        <w:t>Alcance</w:t>
      </w:r>
      <w:bookmarkEnd w:id="5"/>
    </w:p>
    <w:p w14:paraId="2AAA8296" w14:textId="56E894D5" w:rsidR="00D12F46" w:rsidRDefault="00FC53E1" w:rsidP="00842C81">
      <w:pPr>
        <w:pStyle w:val="Sinespaciado"/>
        <w:numPr>
          <w:ilvl w:val="0"/>
          <w:numId w:val="39"/>
        </w:numPr>
        <w:jc w:val="both"/>
      </w:pPr>
      <w:r>
        <w:t>El sistema permitirá la recopilación de datos provenientes de dispositivos</w:t>
      </w:r>
      <w:r w:rsidR="004F7739">
        <w:t xml:space="preserve"> </w:t>
      </w:r>
      <w:r>
        <w:t>conectados a Internet.</w:t>
      </w:r>
    </w:p>
    <w:p w14:paraId="33A28E17" w14:textId="77777777" w:rsidR="00D12F46" w:rsidRDefault="00D12F46" w:rsidP="00D12F46">
      <w:pPr>
        <w:pStyle w:val="Sinespaciado"/>
        <w:ind w:left="720"/>
        <w:jc w:val="both"/>
      </w:pPr>
    </w:p>
    <w:p w14:paraId="59E72B87" w14:textId="313D3069" w:rsidR="005D33B0" w:rsidRDefault="0084490C" w:rsidP="00842C81">
      <w:pPr>
        <w:pStyle w:val="Sinespaciado"/>
        <w:numPr>
          <w:ilvl w:val="0"/>
          <w:numId w:val="39"/>
        </w:numPr>
        <w:jc w:val="both"/>
      </w:pPr>
      <w:r w:rsidRPr="0084490C">
        <w:t>El registro de usuarios solo estará permitido por los administradores del sistema, quienes gestionarán los roles y permisos para garantizar la seguridad y autorización adecuada.</w:t>
      </w:r>
    </w:p>
    <w:p w14:paraId="1376FD85" w14:textId="77777777" w:rsidR="00D12F46" w:rsidRDefault="00D12F46" w:rsidP="00D12F46">
      <w:pPr>
        <w:pStyle w:val="Sinespaciado"/>
        <w:ind w:left="720"/>
        <w:jc w:val="both"/>
      </w:pPr>
    </w:p>
    <w:p w14:paraId="4278314D" w14:textId="4676CD27" w:rsidR="00FC53E1" w:rsidRDefault="0084490C" w:rsidP="00842C81">
      <w:pPr>
        <w:pStyle w:val="Sinespaciado"/>
        <w:numPr>
          <w:ilvl w:val="0"/>
          <w:numId w:val="39"/>
        </w:numPr>
        <w:jc w:val="both"/>
      </w:pPr>
      <w:r w:rsidRPr="0084490C">
        <w:t>El sistema obtendrá los datos de forma continua y en tiempo real, con una frecuencia de recopilación definida previamente, adecuada para</w:t>
      </w:r>
      <w:r>
        <w:t xml:space="preserve"> el óptimo funcionamiento de los sensores</w:t>
      </w:r>
      <w:r w:rsidR="00FC53E1">
        <w:t>.</w:t>
      </w:r>
    </w:p>
    <w:p w14:paraId="56A91FFE" w14:textId="77777777" w:rsidR="00D12F46" w:rsidRDefault="00D12F46" w:rsidP="00D12F46">
      <w:pPr>
        <w:pStyle w:val="Sinespaciado"/>
        <w:ind w:left="720"/>
        <w:jc w:val="both"/>
      </w:pPr>
    </w:p>
    <w:p w14:paraId="0D314E25" w14:textId="4B444141" w:rsidR="00FC53E1" w:rsidRDefault="00B01343" w:rsidP="00842C81">
      <w:pPr>
        <w:pStyle w:val="Sinespaciado"/>
        <w:numPr>
          <w:ilvl w:val="0"/>
          <w:numId w:val="39"/>
        </w:numPr>
        <w:jc w:val="both"/>
      </w:pPr>
      <w:r w:rsidRPr="00B01343">
        <w:t>El sistema garantizará un almacenamiento seguro de los datos recopilados, utilizando mecanismos de encriptación y acceso restringido para proteger la confidencialidad e integridad de la información</w:t>
      </w:r>
      <w:r w:rsidR="00FC53E1">
        <w:t>.</w:t>
      </w:r>
    </w:p>
    <w:p w14:paraId="14882818" w14:textId="77777777" w:rsidR="00D12F46" w:rsidRDefault="00D12F46" w:rsidP="00D12F46">
      <w:pPr>
        <w:pStyle w:val="Sinespaciado"/>
        <w:ind w:left="720"/>
        <w:jc w:val="both"/>
      </w:pPr>
    </w:p>
    <w:p w14:paraId="774464EE" w14:textId="286E1632" w:rsidR="00D12F46" w:rsidRDefault="00D12F46" w:rsidP="00842C81">
      <w:pPr>
        <w:pStyle w:val="Sinespaciado"/>
        <w:numPr>
          <w:ilvl w:val="0"/>
          <w:numId w:val="39"/>
        </w:numPr>
        <w:jc w:val="both"/>
      </w:pPr>
      <w:r w:rsidRPr="00B01343">
        <w:t>El sistema solo será compatible y funcional con los sensores mencionados en este documento, y no se respaldará el uso de sensores externos no especificados en el alcance.</w:t>
      </w:r>
    </w:p>
    <w:p w14:paraId="278F5712" w14:textId="77777777" w:rsidR="00D12F46" w:rsidRDefault="00D12F46" w:rsidP="00D12F46">
      <w:pPr>
        <w:pStyle w:val="Sinespaciado"/>
        <w:jc w:val="both"/>
      </w:pPr>
    </w:p>
    <w:p w14:paraId="3B0CF927" w14:textId="5AF227D1" w:rsidR="00430770" w:rsidRDefault="00430770" w:rsidP="00842C81">
      <w:pPr>
        <w:pStyle w:val="Sinespaciado"/>
        <w:numPr>
          <w:ilvl w:val="0"/>
          <w:numId w:val="39"/>
        </w:numPr>
        <w:jc w:val="both"/>
      </w:pPr>
      <w:r>
        <w:t xml:space="preserve">El módulo de integración para los sensores solo funcionará con </w:t>
      </w:r>
      <w:r w:rsidR="00D12F46">
        <w:t xml:space="preserve">tarjetas de desarrollo compatibles y </w:t>
      </w:r>
      <w:r>
        <w:t xml:space="preserve">solo garantiza el funcionamiento con los sensores mencionados </w:t>
      </w:r>
      <w:r w:rsidRPr="00430770">
        <w:t>en este documento, y no se respaldará el uso de sensores externos no especificados en el alcance.</w:t>
      </w:r>
    </w:p>
    <w:p w14:paraId="0AF40560" w14:textId="77777777" w:rsidR="00D12F46" w:rsidRDefault="00D12F46" w:rsidP="00D12F46">
      <w:pPr>
        <w:pStyle w:val="Sinespaciado"/>
        <w:ind w:left="720"/>
        <w:jc w:val="both"/>
      </w:pPr>
    </w:p>
    <w:p w14:paraId="5574F294" w14:textId="0B7C5F66" w:rsidR="00574497" w:rsidRPr="00E05EBE" w:rsidRDefault="00B01343" w:rsidP="00842C81">
      <w:pPr>
        <w:pStyle w:val="Sinespaciado"/>
        <w:numPr>
          <w:ilvl w:val="0"/>
          <w:numId w:val="39"/>
        </w:numPr>
        <w:jc w:val="both"/>
      </w:pPr>
      <w:r w:rsidRPr="00B01343">
        <w:t>El sistema será diseñado para permitir su integración con otros sistemas, asegurando una interoperabilidad efectiva y una fácil expansión a futuro</w:t>
      </w:r>
      <w:r w:rsidR="005D33B0">
        <w:t xml:space="preserve">. </w:t>
      </w:r>
    </w:p>
    <w:p w14:paraId="7FF37FD0" w14:textId="77777777" w:rsidR="00CE563E" w:rsidRPr="00CE563E" w:rsidRDefault="00CE563E" w:rsidP="00CE563E"/>
    <w:p w14:paraId="042D8B18" w14:textId="77777777" w:rsidR="00CE563E" w:rsidRPr="00CE563E" w:rsidRDefault="00CE563E" w:rsidP="00CE563E"/>
    <w:p w14:paraId="5EA0BF5E" w14:textId="246E1EDB" w:rsidR="00CE563E" w:rsidRPr="00CE563E" w:rsidRDefault="00CE563E" w:rsidP="00CE563E">
      <w:pPr>
        <w:sectPr w:rsidR="00CE563E" w:rsidRPr="00CE563E" w:rsidSect="00D4547F">
          <w:footerReference w:type="default" r:id="rId13"/>
          <w:pgSz w:w="12240" w:h="20160" w:code="5"/>
          <w:pgMar w:top="1418" w:right="1418" w:bottom="1134" w:left="1985" w:header="709" w:footer="709" w:gutter="0"/>
          <w:pgNumType w:start="1"/>
          <w:cols w:space="708"/>
          <w:docGrid w:linePitch="360"/>
        </w:sectPr>
      </w:pPr>
    </w:p>
    <w:p w14:paraId="7E2E7204" w14:textId="635F0845" w:rsidR="00755FA7" w:rsidRDefault="00AA58B8" w:rsidP="00A3001A">
      <w:pPr>
        <w:pStyle w:val="Titulosinnumeracion"/>
      </w:pPr>
      <w:bookmarkStart w:id="6" w:name="_Toc160578019"/>
      <w:r>
        <w:lastRenderedPageBreak/>
        <w:t xml:space="preserve">Marco </w:t>
      </w:r>
      <w:r w:rsidRPr="00940BE6">
        <w:t>Teóric</w:t>
      </w:r>
      <w:r w:rsidR="00755FA7" w:rsidRPr="00940BE6">
        <w:t>o</w:t>
      </w:r>
      <w:bookmarkEnd w:id="6"/>
    </w:p>
    <w:p w14:paraId="10895151" w14:textId="644447DC" w:rsidR="009539A2" w:rsidRPr="009539A2" w:rsidRDefault="000E4C60" w:rsidP="009539A2">
      <w:pPr>
        <w:spacing w:line="276" w:lineRule="auto"/>
        <w:jc w:val="both"/>
        <w:rPr>
          <w:rFonts w:cstheme="minorHAnsi"/>
        </w:rPr>
      </w:pPr>
      <w:r w:rsidRPr="00715153">
        <w:rPr>
          <w:rFonts w:cstheme="minorHAnsi"/>
        </w:rPr>
        <w:t>La presente sección</w:t>
      </w:r>
      <w:r w:rsidR="00854347" w:rsidRPr="00715153">
        <w:rPr>
          <w:rFonts w:cstheme="minorHAnsi"/>
        </w:rPr>
        <w:t xml:space="preserve"> constituye el cimiento conceptual y metodológico fundamental que permite una comprensión profunda del contexto en el que se enmarca este </w:t>
      </w:r>
      <w:r w:rsidR="008469A6">
        <w:rPr>
          <w:rFonts w:cstheme="minorHAnsi"/>
        </w:rPr>
        <w:t>P</w:t>
      </w:r>
      <w:r w:rsidR="00854347" w:rsidRPr="00715153">
        <w:rPr>
          <w:rFonts w:cstheme="minorHAnsi"/>
        </w:rPr>
        <w:t xml:space="preserve">royecto. </w:t>
      </w:r>
      <w:r w:rsidR="008469A6">
        <w:rPr>
          <w:rFonts w:cstheme="minorHAnsi"/>
        </w:rPr>
        <w:t>E</w:t>
      </w:r>
      <w:r w:rsidR="00854347" w:rsidRPr="00715153">
        <w:rPr>
          <w:rFonts w:cstheme="minorHAnsi"/>
        </w:rPr>
        <w:t>sta sección se estructura en dos componentes esenciales: el contexto tecnológico y metodológico, y las tecnologías específicas que desempeñan un papel clave en el desarrollo de la API.</w:t>
      </w:r>
    </w:p>
    <w:p w14:paraId="7844D79C" w14:textId="19FF87E4" w:rsidR="000E4C60" w:rsidRDefault="00D04E51" w:rsidP="00940BE6">
      <w:pPr>
        <w:pStyle w:val="Ttulo2"/>
      </w:pPr>
      <w:bookmarkStart w:id="7" w:name="_Toc160578020"/>
      <w:r w:rsidRPr="00940BE6">
        <w:t>Contexto</w:t>
      </w:r>
      <w:r w:rsidRPr="00854347">
        <w:t xml:space="preserve"> </w:t>
      </w:r>
      <w:r>
        <w:t>T</w:t>
      </w:r>
      <w:r w:rsidRPr="00854347">
        <w:t xml:space="preserve">ecnológico y </w:t>
      </w:r>
      <w:r w:rsidR="000E4C60">
        <w:t>Fundamentos</w:t>
      </w:r>
      <w:bookmarkEnd w:id="7"/>
    </w:p>
    <w:p w14:paraId="3367F0D0" w14:textId="5E0B6B6D" w:rsidR="00940BE6" w:rsidRPr="000E3337" w:rsidRDefault="000E4C60" w:rsidP="00D621E5">
      <w:pPr>
        <w:jc w:val="both"/>
      </w:pPr>
      <w:r w:rsidRPr="000E3337">
        <w:t xml:space="preserve">En esta sección exploraremos el entorno tecnológico que rodea la recolección de datos en entornos científicos, examinando las plataformas de terceros y sus limitaciones, así como la relevancia crucial de las </w:t>
      </w:r>
      <w:proofErr w:type="spellStart"/>
      <w:r w:rsidRPr="000E3337">
        <w:t>API</w:t>
      </w:r>
      <w:r w:rsidR="00F23E07">
        <w:t>s</w:t>
      </w:r>
      <w:proofErr w:type="spellEnd"/>
      <w:r w:rsidRPr="000E3337">
        <w:t xml:space="preserve"> en el ámbito tecnológico.</w:t>
      </w:r>
    </w:p>
    <w:p w14:paraId="2FC6FA3A" w14:textId="7C7E3074" w:rsidR="000E4C60" w:rsidRDefault="000E4C60" w:rsidP="00561BEB">
      <w:pPr>
        <w:pStyle w:val="Ttulo3"/>
      </w:pPr>
      <w:r w:rsidRPr="000E4C60">
        <w:t>Recolección de Datos en Entornos Científicos</w:t>
      </w:r>
    </w:p>
    <w:p w14:paraId="2C1D7BCC" w14:textId="7106F2B2" w:rsidR="000E3337" w:rsidRDefault="00916494" w:rsidP="000E3337">
      <w:pPr>
        <w:spacing w:line="276" w:lineRule="auto"/>
        <w:jc w:val="both"/>
      </w:pPr>
      <w:r w:rsidRPr="00916494">
        <w:t>La recolección de datos en entornos científicos ha experimentado una transformación significativa gracias a los avances tecnológicos, como se evidencia en el artículo "</w:t>
      </w:r>
      <w:r w:rsidRPr="000D1DD6">
        <w:rPr>
          <w:i/>
          <w:iCs/>
        </w:rPr>
        <w:t xml:space="preserve">The </w:t>
      </w:r>
      <w:proofErr w:type="spellStart"/>
      <w:r w:rsidRPr="000D1DD6">
        <w:rPr>
          <w:i/>
          <w:iCs/>
        </w:rPr>
        <w:t>technological</w:t>
      </w:r>
      <w:proofErr w:type="spellEnd"/>
      <w:r w:rsidRPr="000D1DD6">
        <w:rPr>
          <w:i/>
          <w:iCs/>
        </w:rPr>
        <w:t xml:space="preserve"> </w:t>
      </w:r>
      <w:proofErr w:type="spellStart"/>
      <w:r w:rsidRPr="000D1DD6">
        <w:rPr>
          <w:i/>
          <w:iCs/>
        </w:rPr>
        <w:t>advancements</w:t>
      </w:r>
      <w:proofErr w:type="spellEnd"/>
      <w:r w:rsidRPr="000D1DD6">
        <w:rPr>
          <w:i/>
          <w:iCs/>
        </w:rPr>
        <w:t xml:space="preserve"> </w:t>
      </w:r>
      <w:proofErr w:type="spellStart"/>
      <w:r w:rsidRPr="000D1DD6">
        <w:rPr>
          <w:i/>
          <w:iCs/>
        </w:rPr>
        <w:t>that</w:t>
      </w:r>
      <w:proofErr w:type="spellEnd"/>
      <w:r w:rsidRPr="000D1DD6">
        <w:rPr>
          <w:i/>
          <w:iCs/>
        </w:rPr>
        <w:t xml:space="preserve"> </w:t>
      </w:r>
      <w:proofErr w:type="spellStart"/>
      <w:r w:rsidRPr="000D1DD6">
        <w:rPr>
          <w:i/>
          <w:iCs/>
        </w:rPr>
        <w:t>enabled</w:t>
      </w:r>
      <w:proofErr w:type="spellEnd"/>
      <w:r w:rsidRPr="000D1DD6">
        <w:rPr>
          <w:i/>
          <w:iCs/>
        </w:rPr>
        <w:t xml:space="preserve"> the </w:t>
      </w:r>
      <w:proofErr w:type="spellStart"/>
      <w:r w:rsidRPr="000D1DD6">
        <w:rPr>
          <w:i/>
          <w:iCs/>
        </w:rPr>
        <w:t>age</w:t>
      </w:r>
      <w:proofErr w:type="spellEnd"/>
      <w:r w:rsidRPr="000D1DD6">
        <w:rPr>
          <w:i/>
          <w:iCs/>
        </w:rPr>
        <w:t xml:space="preserve"> </w:t>
      </w:r>
      <w:proofErr w:type="spellStart"/>
      <w:r w:rsidRPr="000D1DD6">
        <w:rPr>
          <w:i/>
          <w:iCs/>
        </w:rPr>
        <w:t>of</w:t>
      </w:r>
      <w:proofErr w:type="spellEnd"/>
      <w:r w:rsidRPr="000D1DD6">
        <w:rPr>
          <w:i/>
          <w:iCs/>
        </w:rPr>
        <w:t xml:space="preserve"> </w:t>
      </w:r>
      <w:proofErr w:type="spellStart"/>
      <w:r w:rsidRPr="000D1DD6">
        <w:rPr>
          <w:i/>
          <w:iCs/>
        </w:rPr>
        <w:t>big</w:t>
      </w:r>
      <w:proofErr w:type="spellEnd"/>
      <w:r w:rsidRPr="000D1DD6">
        <w:rPr>
          <w:i/>
          <w:iCs/>
        </w:rPr>
        <w:t xml:space="preserve"> data in the </w:t>
      </w:r>
      <w:proofErr w:type="spellStart"/>
      <w:r w:rsidRPr="000D1DD6">
        <w:rPr>
          <w:i/>
          <w:iCs/>
        </w:rPr>
        <w:t>environmental</w:t>
      </w:r>
      <w:proofErr w:type="spellEnd"/>
      <w:r w:rsidRPr="000D1DD6">
        <w:rPr>
          <w:i/>
          <w:iCs/>
        </w:rPr>
        <w:t xml:space="preserve"> </w:t>
      </w:r>
      <w:proofErr w:type="spellStart"/>
      <w:r w:rsidRPr="000D1DD6">
        <w:rPr>
          <w:i/>
          <w:iCs/>
        </w:rPr>
        <w:t>sciences</w:t>
      </w:r>
      <w:proofErr w:type="spellEnd"/>
      <w:r w:rsidRPr="000D1DD6">
        <w:rPr>
          <w:i/>
          <w:iCs/>
        </w:rPr>
        <w:t xml:space="preserve">: A </w:t>
      </w:r>
      <w:proofErr w:type="spellStart"/>
      <w:r w:rsidRPr="000D1DD6">
        <w:rPr>
          <w:i/>
          <w:iCs/>
        </w:rPr>
        <w:t>history</w:t>
      </w:r>
      <w:proofErr w:type="spellEnd"/>
      <w:r w:rsidRPr="000D1DD6">
        <w:rPr>
          <w:i/>
          <w:iCs/>
        </w:rPr>
        <w:t xml:space="preserve"> and future </w:t>
      </w:r>
      <w:proofErr w:type="spellStart"/>
      <w:r w:rsidRPr="000D1DD6">
        <w:rPr>
          <w:i/>
          <w:iCs/>
        </w:rPr>
        <w:t>directions</w:t>
      </w:r>
      <w:proofErr w:type="spellEnd"/>
      <w:r w:rsidRPr="00916494">
        <w:t>"</w:t>
      </w:r>
      <w:r w:rsidR="003A0D3D">
        <w:t xml:space="preserve"> [</w:t>
      </w:r>
      <w:r w:rsidR="008469A6">
        <w:t>9</w:t>
      </w:r>
      <w:r w:rsidR="003A0D3D">
        <w:t>]</w:t>
      </w:r>
      <w:r w:rsidRPr="00916494">
        <w:t xml:space="preserve">. </w:t>
      </w:r>
      <w:r w:rsidR="00F23E07">
        <w:t>El</w:t>
      </w:r>
      <w:r w:rsidRPr="00916494">
        <w:t xml:space="preserve"> documento</w:t>
      </w:r>
      <w:r w:rsidR="00F23E07">
        <w:t xml:space="preserve"> anterior</w:t>
      </w:r>
      <w:r w:rsidRPr="00916494">
        <w:t xml:space="preserve"> proporciona una visión detallada de la evolución de la recolección de datos en ciencias ambientales y destaca cómo la tecnología ha desempeñado un papel fundamental en este proceso. A continuación, se profundiza en los puntos clave presentados en el artículo:</w:t>
      </w:r>
    </w:p>
    <w:p w14:paraId="3B09F93C" w14:textId="20626BB9" w:rsidR="00916494" w:rsidRDefault="00916494" w:rsidP="00842C81">
      <w:pPr>
        <w:pStyle w:val="Subtitulo2"/>
        <w:numPr>
          <w:ilvl w:val="0"/>
          <w:numId w:val="8"/>
        </w:numPr>
      </w:pPr>
      <w:r w:rsidRPr="00916494">
        <w:t>Evolución de Instrumentación y Sensores:</w:t>
      </w:r>
    </w:p>
    <w:p w14:paraId="1F02DBAA" w14:textId="77777777" w:rsidR="008A0008" w:rsidRDefault="008A0008" w:rsidP="00940BE6">
      <w:pPr>
        <w:ind w:left="708"/>
        <w:jc w:val="both"/>
      </w:pPr>
      <w:r w:rsidRPr="008A0008">
        <w:t>Antes de los desarrollos tecnológicos actuales, la recolección de datos en ciencias ambientales se basaba en evidencia visual y pruebas químicas poco específicas, con límites de detección elevados. La limitada capacidad de recopilación de datos y la participación humana necesaria imponían restricciones significativas a la comprensión completa de los fenómenos ambientales.</w:t>
      </w:r>
    </w:p>
    <w:p w14:paraId="13167F21" w14:textId="0B30223D" w:rsidR="00715153" w:rsidRDefault="008A0008" w:rsidP="00940BE6">
      <w:pPr>
        <w:ind w:left="708"/>
        <w:jc w:val="both"/>
      </w:pPr>
      <w:r w:rsidRPr="008A0008">
        <w:t>Con el tiempo, la instrumentación mejorada, que incluye sensores ambientales, secuenciadores genéticos y otros instrumentos analíticos, ha permitido a los investigadores abordar preguntas ambientales complejas de manera más precisa y eficiente. La capacidad de tomar muestras en el campo, registrar ubicaciones mediante dispositivos móviles y analizar muestras con instrumentos analíticos avanzados ha aumentado significativamente, permitiendo una recolección de datos más completa y detallada.</w:t>
      </w:r>
    </w:p>
    <w:p w14:paraId="5C9FEDCA" w14:textId="40F862B5" w:rsidR="00715153" w:rsidRDefault="00715153" w:rsidP="00842C81">
      <w:pPr>
        <w:pStyle w:val="Subtitulo2"/>
        <w:numPr>
          <w:ilvl w:val="0"/>
          <w:numId w:val="8"/>
        </w:numPr>
      </w:pPr>
      <w:r w:rsidRPr="00715153">
        <w:t>Enfoque en Big Data en Ciencias Ambientales:</w:t>
      </w:r>
    </w:p>
    <w:p w14:paraId="2AA03DBE" w14:textId="2519AEF8" w:rsidR="009539A2" w:rsidRPr="009539A2" w:rsidRDefault="000D1DD6" w:rsidP="009539A2">
      <w:pPr>
        <w:ind w:left="708"/>
        <w:jc w:val="both"/>
      </w:pPr>
      <w:r w:rsidRPr="000D1DD6">
        <w:t>La llegada del término "Big Data</w:t>
      </w:r>
      <w:r w:rsidR="006E527B">
        <w:rPr>
          <w:rStyle w:val="Refdenotaalpie"/>
        </w:rPr>
        <w:footnoteReference w:id="2"/>
      </w:r>
      <w:r w:rsidRPr="000D1DD6">
        <w:t xml:space="preserve">" en 2005 marcó un cambio significativo en la forma en que se aborda la recolección y análisis de datos. </w:t>
      </w:r>
      <w:r w:rsidR="00667D0C">
        <w:t xml:space="preserve">El </w:t>
      </w:r>
      <w:r w:rsidRPr="000D1DD6">
        <w:t>Big Data se caracteriza por sus "cuatro V": volumen, velocidad, variedad y veracidad. Este enfoque se ha vuelto fundamental para gestionar conjuntos de datos ambientales cada vez más grandes y complejos.</w:t>
      </w:r>
    </w:p>
    <w:p w14:paraId="1E854EE7" w14:textId="118CD145" w:rsidR="00715153" w:rsidRDefault="00715153" w:rsidP="00842C81">
      <w:pPr>
        <w:pStyle w:val="Subtitulo2"/>
        <w:numPr>
          <w:ilvl w:val="0"/>
          <w:numId w:val="8"/>
        </w:numPr>
      </w:pPr>
      <w:r w:rsidRPr="00715153">
        <w:t>Digitalización y Sensores Remotos:</w:t>
      </w:r>
    </w:p>
    <w:p w14:paraId="729A509D" w14:textId="1EFC9559" w:rsidR="000D1DD6" w:rsidRDefault="000D1DD6" w:rsidP="000E3337">
      <w:pPr>
        <w:ind w:left="708"/>
        <w:jc w:val="both"/>
      </w:pPr>
      <w:r w:rsidRPr="00715153">
        <w:t xml:space="preserve">Los avances en la digitalización de datos y la capacidad de realizar mediciones a través de sensores remotos han sido cruciales para </w:t>
      </w:r>
      <w:r w:rsidR="008469A6">
        <w:t>el</w:t>
      </w:r>
      <w:r w:rsidRPr="00715153">
        <w:t xml:space="preserve"> Big Data en ciencias ambientales. Desde cámaras montadas en aviones hasta sensores en satélites, </w:t>
      </w:r>
      <w:proofErr w:type="spellStart"/>
      <w:r w:rsidRPr="00715153">
        <w:t>UAVs</w:t>
      </w:r>
      <w:proofErr w:type="spellEnd"/>
      <w:r w:rsidR="00EB3DFC">
        <w:t xml:space="preserve"> (</w:t>
      </w:r>
      <w:r w:rsidR="008469A6">
        <w:t>V</w:t>
      </w:r>
      <w:r w:rsidR="00F83FB3">
        <w:t>ehículo</w:t>
      </w:r>
      <w:r w:rsidR="008469A6">
        <w:t>s</w:t>
      </w:r>
      <w:r w:rsidR="00F83FB3">
        <w:t xml:space="preserve"> </w:t>
      </w:r>
      <w:r w:rsidR="008469A6">
        <w:t>A</w:t>
      </w:r>
      <w:r w:rsidR="00F83FB3">
        <w:t>éreo</w:t>
      </w:r>
      <w:r w:rsidR="008469A6">
        <w:t>s</w:t>
      </w:r>
      <w:r w:rsidR="00F83FB3">
        <w:t xml:space="preserve"> no </w:t>
      </w:r>
      <w:r w:rsidR="008469A6">
        <w:t>T</w:t>
      </w:r>
      <w:r w:rsidR="00F83FB3">
        <w:t>ripulado</w:t>
      </w:r>
      <w:r w:rsidR="008469A6">
        <w:t>s</w:t>
      </w:r>
      <w:r w:rsidR="00F83FB3">
        <w:t>)</w:t>
      </w:r>
      <w:r w:rsidRPr="00715153">
        <w:t xml:space="preserve"> y estaciones fijas, la accesibilidad a datos multiespectrales e </w:t>
      </w:r>
      <w:proofErr w:type="spellStart"/>
      <w:r w:rsidRPr="00715153">
        <w:t>hiperespectrales</w:t>
      </w:r>
      <w:proofErr w:type="spellEnd"/>
      <w:r w:rsidRPr="00715153">
        <w:t xml:space="preserve"> ha aumentado, permitiendo la monitorización de cambios en el uso del suelo, la identificación de fuentes históricas de contaminación y la evaluación de nutrientes en plantas</w:t>
      </w:r>
      <w:r w:rsidR="00852B43">
        <w:t xml:space="preserve"> [10]</w:t>
      </w:r>
      <w:r w:rsidR="00667D0C">
        <w:t>.</w:t>
      </w:r>
    </w:p>
    <w:p w14:paraId="65E1E784" w14:textId="4C146470" w:rsidR="00715153" w:rsidRDefault="00715153" w:rsidP="00715153">
      <w:pPr>
        <w:pStyle w:val="Sinespaciado"/>
        <w:spacing w:line="276" w:lineRule="auto"/>
        <w:ind w:left="720"/>
        <w:jc w:val="both"/>
      </w:pPr>
    </w:p>
    <w:p w14:paraId="71B1C16B" w14:textId="6D02D241" w:rsidR="00715153" w:rsidRDefault="00715153" w:rsidP="00842C81">
      <w:pPr>
        <w:pStyle w:val="Subtitulo2"/>
        <w:numPr>
          <w:ilvl w:val="0"/>
          <w:numId w:val="8"/>
        </w:numPr>
      </w:pPr>
      <w:r w:rsidRPr="00715153">
        <w:lastRenderedPageBreak/>
        <w:t>Mejora en Sensores Ambientales:</w:t>
      </w:r>
    </w:p>
    <w:p w14:paraId="2048F576" w14:textId="6E440201" w:rsidR="00715153" w:rsidRDefault="00715153" w:rsidP="000E3337">
      <w:pPr>
        <w:ind w:left="708"/>
        <w:jc w:val="both"/>
      </w:pPr>
      <w:r w:rsidRPr="00715153">
        <w:t>Los sensores ambientales han evolucionado desde dispositivos analógicos y basados en papel hasta instrumentos digitales que registran y transmiten datos de manera eficiente y precisa</w:t>
      </w:r>
      <w:r w:rsidR="00AF7F65">
        <w:t xml:space="preserve"> [11]</w:t>
      </w:r>
      <w:r w:rsidRPr="00715153">
        <w:t>. Estos avances han permitido la toma de datos en intervalos específicos con mínima intervención humana, mejorando la eficiencia y reduciendo los costos de producción de sensores.</w:t>
      </w:r>
    </w:p>
    <w:p w14:paraId="073473E9" w14:textId="50535923" w:rsidR="000E3337" w:rsidRDefault="000E3337" w:rsidP="00842C81">
      <w:pPr>
        <w:pStyle w:val="Subtitulo2"/>
        <w:numPr>
          <w:ilvl w:val="0"/>
          <w:numId w:val="8"/>
        </w:numPr>
      </w:pPr>
      <w:r w:rsidRPr="000E3337">
        <w:t>Biosensores y Análisis en el Campo:</w:t>
      </w:r>
    </w:p>
    <w:p w14:paraId="06380BE4" w14:textId="1FFEBDF7" w:rsidR="00DD2314" w:rsidRDefault="00DD2314" w:rsidP="00DD2314">
      <w:pPr>
        <w:ind w:left="708"/>
        <w:jc w:val="both"/>
      </w:pPr>
      <w:r>
        <w:t>Los avances en tecnología han permitido llevar a cabo análisis ambientales directamente en el terreno mediante el uso de biosensores. Esta innovación ha implicado una reducción de costos y un aumento en la eficiencia en la recopilación de datos, al eliminar la necesidad de equipos especializados y laboratorios centralizados</w:t>
      </w:r>
      <w:r w:rsidR="00AF7F65">
        <w:t xml:space="preserve"> [12]</w:t>
      </w:r>
      <w:r>
        <w:t>.</w:t>
      </w:r>
    </w:p>
    <w:p w14:paraId="52836C0F" w14:textId="13E643AC" w:rsidR="009539A2" w:rsidRPr="009539A2" w:rsidRDefault="00DD2314" w:rsidP="00C263AD">
      <w:pPr>
        <w:jc w:val="both"/>
      </w:pPr>
      <w:r>
        <w:br/>
      </w:r>
      <w:r w:rsidR="000E3337">
        <w:t>En resumen, la recolección de datos en entornos científicos ha evolucionado de manera significativa gracias a la instrumentación avanzada y los sensores mejorados. La capacidad de capturar grandes volúmenes de datos de manera eficiente y precisa ha allanado el camino para el enfoque de Big Data en ciencias ambientales, proporcionando nuevas oportunidades para comprender y abordar desafíos ambientales complejos.</w:t>
      </w:r>
    </w:p>
    <w:p w14:paraId="23662BD1" w14:textId="36F4AE79" w:rsidR="00854347" w:rsidRDefault="00F60AA8" w:rsidP="00940BE6">
      <w:pPr>
        <w:pStyle w:val="Ttulo3"/>
      </w:pPr>
      <w:r w:rsidRPr="00940BE6">
        <w:t>Plataformas</w:t>
      </w:r>
      <w:r w:rsidRPr="00F60AA8">
        <w:t xml:space="preserve"> de Terceros y sus Limitaciones</w:t>
      </w:r>
    </w:p>
    <w:p w14:paraId="1E2CCC6F" w14:textId="423DA357" w:rsidR="006C06C3" w:rsidRPr="006C06C3" w:rsidRDefault="005D143E" w:rsidP="00940BE6">
      <w:pPr>
        <w:jc w:val="both"/>
      </w:pPr>
      <w:r w:rsidRPr="005D143E">
        <w:t xml:space="preserve">La recolección de datos de sensores ha experimentado una transformación significativa gracias a la proliferación de plataformas especializadas que facilitan la adquisición, almacenamiento y análisis de información proveniente de dispositivos sensoriales. Estas plataformas, que van más allá de ser simplemente herramientas, desempeñan un papel integral en la investigación científica, la monitorización ambiental y proyectos de </w:t>
      </w:r>
      <w:proofErr w:type="spellStart"/>
      <w:r w:rsidRPr="005D143E">
        <w:t>IoT</w:t>
      </w:r>
      <w:proofErr w:type="spellEnd"/>
      <w:r w:rsidRPr="005D143E">
        <w:t>. A continuación, se presentan algunas plataformas destacadas junto con sus características y desafíos asociados.</w:t>
      </w:r>
    </w:p>
    <w:p w14:paraId="6B9520A1" w14:textId="22E2CA7B" w:rsidR="005D143E" w:rsidRDefault="005D143E" w:rsidP="00842C81">
      <w:pPr>
        <w:pStyle w:val="Subtitulo2"/>
        <w:numPr>
          <w:ilvl w:val="0"/>
          <w:numId w:val="9"/>
        </w:numPr>
      </w:pPr>
      <w:proofErr w:type="spellStart"/>
      <w:r>
        <w:t>ThingSpeak</w:t>
      </w:r>
      <w:proofErr w:type="spellEnd"/>
    </w:p>
    <w:p w14:paraId="102E0059" w14:textId="1F5B5754" w:rsidR="002E13C3" w:rsidRDefault="002E13C3" w:rsidP="004540E5">
      <w:pPr>
        <w:ind w:left="708"/>
        <w:jc w:val="both"/>
      </w:pPr>
      <w:r>
        <w:t>E</w:t>
      </w:r>
      <w:r w:rsidRPr="002E13C3">
        <w:t xml:space="preserve">s un servicio de plataforma de análisis de </w:t>
      </w:r>
      <w:proofErr w:type="spellStart"/>
      <w:r w:rsidRPr="002E13C3">
        <w:t>IoT</w:t>
      </w:r>
      <w:proofErr w:type="spellEnd"/>
      <w:r w:rsidR="00BE4F6C">
        <w:rPr>
          <w:rStyle w:val="Refdenotaalpie"/>
        </w:rPr>
        <w:footnoteReference w:id="3"/>
      </w:r>
      <w:r w:rsidRPr="002E13C3">
        <w:t xml:space="preserve"> que tiene como objetivo agregar, visualizar y analizar flujos de datos en vivo en la nube. Esta solución de software está diseñada para sistemas </w:t>
      </w:r>
      <w:proofErr w:type="spellStart"/>
      <w:r w:rsidRPr="002E13C3">
        <w:t>IoT</w:t>
      </w:r>
      <w:proofErr w:type="spellEnd"/>
      <w:r w:rsidRPr="002E13C3">
        <w:t xml:space="preserve"> pequeños y medianos, así como para organizaciones y empresas más grandes. Según el proveedor, </w:t>
      </w:r>
      <w:proofErr w:type="spellStart"/>
      <w:r w:rsidRPr="002E13C3">
        <w:t>ThingSpeak</w:t>
      </w:r>
      <w:proofErr w:type="spellEnd"/>
      <w:r w:rsidRPr="002E13C3">
        <w:t xml:space="preserve"> es utilizado por profesionales de </w:t>
      </w:r>
      <w:proofErr w:type="spellStart"/>
      <w:r w:rsidRPr="002E13C3">
        <w:t>IoT</w:t>
      </w:r>
      <w:proofErr w:type="spellEnd"/>
      <w:r w:rsidRPr="002E13C3">
        <w:t>, analistas de datos, ingenieros, investigadores y aquellos en el campo del monitoreo ambiental.</w:t>
      </w:r>
    </w:p>
    <w:p w14:paraId="184C74EF" w14:textId="5B43F1DC" w:rsidR="005D143E" w:rsidRPr="005D143E" w:rsidRDefault="005D143E" w:rsidP="00940BE6">
      <w:pPr>
        <w:pStyle w:val="Subttulo"/>
        <w:ind w:firstLine="708"/>
      </w:pPr>
      <w:r w:rsidRPr="00940BE6">
        <w:t>Limitaciones</w:t>
      </w:r>
      <w:r>
        <w:t>:</w:t>
      </w:r>
    </w:p>
    <w:p w14:paraId="7A716690" w14:textId="4E6F0256" w:rsidR="004C3071" w:rsidRDefault="005D143E" w:rsidP="000E38E1">
      <w:pPr>
        <w:pStyle w:val="Sinespaciado"/>
        <w:numPr>
          <w:ilvl w:val="0"/>
          <w:numId w:val="2"/>
        </w:numPr>
        <w:jc w:val="both"/>
      </w:pPr>
      <w:r>
        <w:t>Restricciones en el número de canales y campos en planes gratuitos.</w:t>
      </w:r>
    </w:p>
    <w:p w14:paraId="523090B7" w14:textId="7926B256" w:rsidR="005D143E" w:rsidRDefault="005D143E" w:rsidP="000E38E1">
      <w:pPr>
        <w:pStyle w:val="Sinespaciado"/>
        <w:numPr>
          <w:ilvl w:val="0"/>
          <w:numId w:val="2"/>
        </w:numPr>
        <w:jc w:val="both"/>
      </w:pPr>
      <w:r>
        <w:t xml:space="preserve">Funcionalidades avanzadas </w:t>
      </w:r>
      <w:r w:rsidR="004C3071">
        <w:t xml:space="preserve">como la escalabilidad y soporte técnico </w:t>
      </w:r>
      <w:r>
        <w:t>requieren suscripciones pagas.</w:t>
      </w:r>
    </w:p>
    <w:p w14:paraId="10376D59" w14:textId="30637998" w:rsidR="004C3071" w:rsidRDefault="004C3071" w:rsidP="00842C81">
      <w:pPr>
        <w:pStyle w:val="Subtitulo2"/>
        <w:numPr>
          <w:ilvl w:val="0"/>
          <w:numId w:val="9"/>
        </w:numPr>
      </w:pPr>
      <w:proofErr w:type="spellStart"/>
      <w:r w:rsidRPr="004C3071">
        <w:t>Ubidots</w:t>
      </w:r>
      <w:proofErr w:type="spellEnd"/>
    </w:p>
    <w:p w14:paraId="13B1FD3C" w14:textId="42325760" w:rsidR="006C06C3" w:rsidRPr="006C06C3" w:rsidRDefault="005C096D" w:rsidP="004540E5">
      <w:pPr>
        <w:ind w:left="708"/>
        <w:jc w:val="both"/>
      </w:pPr>
      <w:r w:rsidRPr="006C06C3">
        <w:t xml:space="preserve">Es una plataforma de </w:t>
      </w:r>
      <w:proofErr w:type="spellStart"/>
      <w:r w:rsidRPr="006C06C3">
        <w:t>IoT</w:t>
      </w:r>
      <w:proofErr w:type="spellEnd"/>
      <w:r w:rsidR="00BE4F6C">
        <w:rPr>
          <w:rStyle w:val="Refdenotaalpie"/>
        </w:rPr>
        <w:footnoteReference w:id="4"/>
      </w:r>
      <w:r w:rsidRPr="006C06C3">
        <w:t xml:space="preserve"> que permite a las empresas crear aplicaciones </w:t>
      </w:r>
      <w:proofErr w:type="spellStart"/>
      <w:r w:rsidRPr="006C06C3">
        <w:t>IoT</w:t>
      </w:r>
      <w:proofErr w:type="spellEnd"/>
      <w:r w:rsidRPr="006C06C3">
        <w:t xml:space="preserve"> y convertir los datos de los sensores en conocimiento práctico y </w:t>
      </w:r>
      <w:r w:rsidR="00BA1493" w:rsidRPr="006C06C3">
        <w:t>aplicable.</w:t>
      </w:r>
      <w:r w:rsidRPr="006C06C3">
        <w:t xml:space="preserve"> Es una herramienta que facilita la transformación digital al proporcionar visualizaciones, alertas inteligentes, reportes programados, análisis de datos y más herramientas para tomar decisiones basadas en datos</w:t>
      </w:r>
      <w:r w:rsidR="006C06C3">
        <w:t>.</w:t>
      </w:r>
    </w:p>
    <w:p w14:paraId="4D93A651" w14:textId="37AB8415" w:rsidR="006C06C3" w:rsidRDefault="006C06C3" w:rsidP="00940BE6">
      <w:pPr>
        <w:pStyle w:val="Subttulo"/>
      </w:pPr>
      <w:r>
        <w:tab/>
      </w:r>
      <w:r w:rsidRPr="00940BE6">
        <w:t>Limitaciones</w:t>
      </w:r>
      <w:r>
        <w:t>:</w:t>
      </w:r>
    </w:p>
    <w:p w14:paraId="49F6F797" w14:textId="3228EF3F" w:rsidR="006C06C3" w:rsidRDefault="006C06C3" w:rsidP="00842C81">
      <w:pPr>
        <w:pStyle w:val="Prrafodelista"/>
        <w:numPr>
          <w:ilvl w:val="0"/>
          <w:numId w:val="3"/>
        </w:numPr>
        <w:jc w:val="both"/>
      </w:pPr>
      <w:r>
        <w:t xml:space="preserve">Carece de un plan </w:t>
      </w:r>
      <w:r w:rsidR="0046653E">
        <w:t>gratuito,</w:t>
      </w:r>
      <w:r>
        <w:t xml:space="preserve"> sin </w:t>
      </w:r>
      <w:r w:rsidR="0046653E">
        <w:t>embargo,</w:t>
      </w:r>
      <w:r>
        <w:t xml:space="preserve"> ofrece una prueba de 30 días.</w:t>
      </w:r>
    </w:p>
    <w:p w14:paraId="676F1542" w14:textId="7D9838D0" w:rsidR="0046653E" w:rsidRDefault="0046653E" w:rsidP="00842C81">
      <w:pPr>
        <w:pStyle w:val="Prrafodelista"/>
        <w:numPr>
          <w:ilvl w:val="0"/>
          <w:numId w:val="3"/>
        </w:numPr>
        <w:jc w:val="both"/>
      </w:pPr>
      <w:r>
        <w:t>O</w:t>
      </w:r>
      <w:r w:rsidRPr="0046653E">
        <w:t>frece almacenamiento en la nube para los datos de los sensores, pero puede haber limitaciones en la capacidad de almacenamiento dependiendo del plan o suscripción utilizada.</w:t>
      </w:r>
    </w:p>
    <w:p w14:paraId="53C86F02" w14:textId="23830BD6" w:rsidR="00BA1493" w:rsidRDefault="00BA1493" w:rsidP="00842C81">
      <w:pPr>
        <w:pStyle w:val="Prrafodelista"/>
        <w:numPr>
          <w:ilvl w:val="0"/>
          <w:numId w:val="3"/>
        </w:numPr>
        <w:jc w:val="both"/>
      </w:pPr>
      <w:r>
        <w:t>L</w:t>
      </w:r>
      <w:r w:rsidRPr="00BA1493">
        <w:t>imitaciones en la capacidad de escalar y manejar grandes volúmenes de datos.</w:t>
      </w:r>
    </w:p>
    <w:p w14:paraId="34DA344F" w14:textId="5DB3DF95" w:rsidR="00BA1493" w:rsidRDefault="00BA1493" w:rsidP="00842C81">
      <w:pPr>
        <w:pStyle w:val="Subtitulo2"/>
        <w:numPr>
          <w:ilvl w:val="0"/>
          <w:numId w:val="9"/>
        </w:numPr>
      </w:pPr>
      <w:proofErr w:type="spellStart"/>
      <w:r w:rsidRPr="00BA1493">
        <w:lastRenderedPageBreak/>
        <w:t>Blynk</w:t>
      </w:r>
      <w:proofErr w:type="spellEnd"/>
    </w:p>
    <w:p w14:paraId="5895504A" w14:textId="03620513" w:rsidR="00BA1493" w:rsidRDefault="00636964" w:rsidP="004540E5">
      <w:pPr>
        <w:ind w:left="708"/>
        <w:jc w:val="both"/>
      </w:pPr>
      <w:r>
        <w:t xml:space="preserve">Es una </w:t>
      </w:r>
      <w:r w:rsidRPr="00636964">
        <w:t xml:space="preserve">plataforma de </w:t>
      </w:r>
      <w:proofErr w:type="spellStart"/>
      <w:r w:rsidRPr="00636964">
        <w:t>IoT</w:t>
      </w:r>
      <w:proofErr w:type="spellEnd"/>
      <w:r w:rsidR="00BE4F6C">
        <w:rPr>
          <w:rStyle w:val="Refdenotaalpie"/>
        </w:rPr>
        <w:footnoteReference w:id="5"/>
      </w:r>
      <w:r w:rsidRPr="00636964">
        <w:t xml:space="preserve"> que permite crear interfaces de control personalizadas para tus proyectos </w:t>
      </w:r>
      <w:proofErr w:type="spellStart"/>
      <w:r w:rsidRPr="00636964">
        <w:t>IoT</w:t>
      </w:r>
      <w:proofErr w:type="spellEnd"/>
      <w:r w:rsidRPr="00636964">
        <w:t>. Puedes controlar y monitorear dispositivos de hardware desde tu teléfono móvil, guardar y visualizar datos, y realizar acciones basadas en eventos.</w:t>
      </w:r>
    </w:p>
    <w:p w14:paraId="24F65821" w14:textId="7F16343C" w:rsidR="00636964" w:rsidRDefault="00636964" w:rsidP="00940BE6">
      <w:pPr>
        <w:pStyle w:val="Subttulo"/>
      </w:pPr>
      <w:r>
        <w:tab/>
        <w:t>Limitaciones:</w:t>
      </w:r>
    </w:p>
    <w:p w14:paraId="11DEE1ED" w14:textId="13AA7085" w:rsidR="00636964" w:rsidRDefault="00636964" w:rsidP="00842C81">
      <w:pPr>
        <w:pStyle w:val="Prrafodelista"/>
        <w:numPr>
          <w:ilvl w:val="0"/>
          <w:numId w:val="4"/>
        </w:numPr>
        <w:jc w:val="both"/>
      </w:pPr>
      <w:r>
        <w:t>N</w:t>
      </w:r>
      <w:r w:rsidRPr="00636964">
        <w:t>úmero limitado de widgets y proyectos, así como un límite en la cantidad de notificaciones y actualizaciones de datos por segundo</w:t>
      </w:r>
      <w:r>
        <w:t xml:space="preserve"> en su capa gratuita</w:t>
      </w:r>
      <w:r w:rsidRPr="00636964">
        <w:t>.</w:t>
      </w:r>
    </w:p>
    <w:p w14:paraId="0CAB6307" w14:textId="3AD3D90A" w:rsidR="00636964" w:rsidRDefault="00636964" w:rsidP="00842C81">
      <w:pPr>
        <w:pStyle w:val="Prrafodelista"/>
        <w:numPr>
          <w:ilvl w:val="0"/>
          <w:numId w:val="4"/>
        </w:numPr>
        <w:jc w:val="both"/>
      </w:pPr>
      <w:r>
        <w:t>Es a</w:t>
      </w:r>
      <w:r w:rsidRPr="00636964">
        <w:t>decuado para proyectos individuales y pequeñas aplicaciones</w:t>
      </w:r>
      <w:r w:rsidR="00BC6009">
        <w:t xml:space="preserve">, </w:t>
      </w:r>
      <w:r w:rsidRPr="00636964">
        <w:t>puede enfrentar desafíos de escalabilidad en proyectos más grandes o con un gran número de dispositivos conectados.</w:t>
      </w:r>
    </w:p>
    <w:p w14:paraId="6C3A2B2C" w14:textId="6BB8A7B5" w:rsidR="002E13C3" w:rsidRDefault="00B4474C" w:rsidP="00842C81">
      <w:pPr>
        <w:pStyle w:val="Prrafodelista"/>
        <w:numPr>
          <w:ilvl w:val="0"/>
          <w:numId w:val="4"/>
        </w:numPr>
        <w:jc w:val="both"/>
      </w:pPr>
      <w:r>
        <w:t>U</w:t>
      </w:r>
      <w:r w:rsidR="002E13C3" w:rsidRPr="002E13C3">
        <w:t>tiliza servicios en la nube para la comunicación entre la aplicación y los dispositivos de hardware. Esto implica una dependencia de terceros y puede haber limitaciones o interrupciones en el servicio debido a problemas en la infraestructura de la nube</w:t>
      </w:r>
      <w:r>
        <w:t>.</w:t>
      </w:r>
    </w:p>
    <w:p w14:paraId="49A15D56" w14:textId="65788817" w:rsidR="00AC45E5" w:rsidRDefault="00B4474C" w:rsidP="00842C81">
      <w:pPr>
        <w:pStyle w:val="Subtitulo2"/>
        <w:numPr>
          <w:ilvl w:val="0"/>
          <w:numId w:val="9"/>
        </w:numPr>
        <w:jc w:val="both"/>
      </w:pPr>
      <w:proofErr w:type="spellStart"/>
      <w:r w:rsidRPr="00B4474C">
        <w:t>Losant</w:t>
      </w:r>
      <w:proofErr w:type="spellEnd"/>
    </w:p>
    <w:p w14:paraId="2A0D0B69" w14:textId="2606C5F0" w:rsidR="00EC787C" w:rsidRDefault="00AC45E5" w:rsidP="00EB72C0">
      <w:pPr>
        <w:ind w:left="708"/>
        <w:jc w:val="both"/>
      </w:pPr>
      <w:r>
        <w:t>Plataforma empresarial de</w:t>
      </w:r>
      <w:r w:rsidR="00DD2314">
        <w:t xml:space="preserve"> </w:t>
      </w:r>
      <w:proofErr w:type="spellStart"/>
      <w:r>
        <w:t>IoT</w:t>
      </w:r>
      <w:proofErr w:type="spellEnd"/>
      <w:r w:rsidR="00BE4F6C">
        <w:rPr>
          <w:rStyle w:val="Refdenotaalpie"/>
        </w:rPr>
        <w:footnoteReference w:id="6"/>
      </w:r>
      <w:r>
        <w:t xml:space="preserve"> que proporciona una sólida base de software en el borde y en la nube. Destaca por su enfoque único y </w:t>
      </w:r>
      <w:proofErr w:type="spellStart"/>
      <w:r w:rsidRPr="00AC45E5">
        <w:t>low-code</w:t>
      </w:r>
      <w:proofErr w:type="spellEnd"/>
      <w:r>
        <w:t xml:space="preserve">, permitiendo a los desarrolladores crear y gestionar eficientemente aplicaciones </w:t>
      </w:r>
      <w:proofErr w:type="spellStart"/>
      <w:r>
        <w:t>IoT</w:t>
      </w:r>
      <w:proofErr w:type="spellEnd"/>
      <w:r>
        <w:t xml:space="preserve">. Ofrece herramientas para la conexión, visualización y control de dispositivos, así como para el procesamiento y análisis de datos en tiempo real. La agilidad y velocidad de comercialización son elementos clave de esta solución integral para aplicaciones de </w:t>
      </w:r>
      <w:proofErr w:type="spellStart"/>
      <w:r>
        <w:t>IoT</w:t>
      </w:r>
      <w:proofErr w:type="spellEnd"/>
      <w:r>
        <w:t xml:space="preserve"> escalables y atractivas.</w:t>
      </w:r>
    </w:p>
    <w:p w14:paraId="4040884A" w14:textId="1C8E21E2" w:rsidR="00AC45E5" w:rsidRDefault="00AC45E5" w:rsidP="00EB72C0">
      <w:pPr>
        <w:pStyle w:val="Subttulo"/>
        <w:jc w:val="both"/>
      </w:pPr>
      <w:r>
        <w:tab/>
        <w:t>Limitaciones:</w:t>
      </w:r>
    </w:p>
    <w:p w14:paraId="7F69A318" w14:textId="77777777" w:rsidR="00E41D7F" w:rsidRDefault="00E41D7F" w:rsidP="00842C81">
      <w:pPr>
        <w:pStyle w:val="Prrafodelista"/>
        <w:numPr>
          <w:ilvl w:val="0"/>
          <w:numId w:val="5"/>
        </w:numPr>
        <w:jc w:val="both"/>
      </w:pPr>
      <w:r w:rsidRPr="00E41D7F">
        <w:t>Organizaciones y entornos aislados tienen límites en dispositivos y aplicaciones, con posibles costos adicionales para ajustes.</w:t>
      </w:r>
    </w:p>
    <w:p w14:paraId="0D1AD8B4" w14:textId="12A2BB78" w:rsidR="00EC787C" w:rsidRDefault="00E41D7F" w:rsidP="00842C81">
      <w:pPr>
        <w:pStyle w:val="Prrafodelista"/>
        <w:numPr>
          <w:ilvl w:val="0"/>
          <w:numId w:val="5"/>
        </w:numPr>
        <w:jc w:val="both"/>
      </w:pPr>
      <w:r w:rsidRPr="00E41D7F">
        <w:t xml:space="preserve">Restricciones en la cantidad de datos que se pueden cargar, con diferenciación entre límites mensuales para organizaciones y </w:t>
      </w:r>
      <w:proofErr w:type="spellStart"/>
      <w:r w:rsidRPr="00E41D7F">
        <w:t>sandboxes</w:t>
      </w:r>
      <w:proofErr w:type="spellEnd"/>
      <w:r w:rsidRPr="00E41D7F">
        <w:t>.</w:t>
      </w:r>
    </w:p>
    <w:p w14:paraId="08BE2678" w14:textId="66DAFE47" w:rsidR="009539A2" w:rsidRDefault="00E41D7F" w:rsidP="00842C81">
      <w:pPr>
        <w:pStyle w:val="Prrafodelista"/>
        <w:numPr>
          <w:ilvl w:val="0"/>
          <w:numId w:val="5"/>
        </w:numPr>
        <w:jc w:val="both"/>
      </w:pPr>
      <w:r w:rsidRPr="00E41D7F">
        <w:t xml:space="preserve">Restricciones en velocidad para mensajes MQTT, MQTT Broker, eventos, </w:t>
      </w:r>
      <w:proofErr w:type="spellStart"/>
      <w:r w:rsidRPr="00E41D7F">
        <w:t>webhooks</w:t>
      </w:r>
      <w:proofErr w:type="spellEnd"/>
      <w:r w:rsidRPr="00E41D7F">
        <w:t xml:space="preserve"> y pulsaciones de botones virtuales.</w:t>
      </w:r>
    </w:p>
    <w:p w14:paraId="0026B5BA" w14:textId="77777777" w:rsidR="009539A2" w:rsidRDefault="009539A2" w:rsidP="00EB72C0">
      <w:pPr>
        <w:pStyle w:val="Prrafodelista"/>
        <w:ind w:left="1423"/>
        <w:jc w:val="both"/>
      </w:pPr>
    </w:p>
    <w:p w14:paraId="30DB39C8" w14:textId="141E4F1A" w:rsidR="00282FAB" w:rsidRPr="00282FAB" w:rsidRDefault="00E41D7F" w:rsidP="00EB72C0">
      <w:pPr>
        <w:pStyle w:val="Ttulo3"/>
        <w:jc w:val="both"/>
      </w:pPr>
      <w:r w:rsidRPr="00E41D7F">
        <w:t>Limitaciones Comunes en Plataformas de Terceros</w:t>
      </w:r>
    </w:p>
    <w:p w14:paraId="50AABB5A" w14:textId="67B5E00A" w:rsidR="00E41D7F" w:rsidRDefault="004540E5" w:rsidP="00842C81">
      <w:pPr>
        <w:pStyle w:val="Subtitulo2"/>
        <w:numPr>
          <w:ilvl w:val="0"/>
          <w:numId w:val="10"/>
        </w:numPr>
        <w:jc w:val="both"/>
      </w:pPr>
      <w:r w:rsidRPr="009539A2">
        <w:t>Restricciones</w:t>
      </w:r>
      <w:r w:rsidRPr="004540E5">
        <w:t xml:space="preserve"> en </w:t>
      </w:r>
      <w:r w:rsidRPr="009539A2">
        <w:t>suscripciones</w:t>
      </w:r>
      <w:r w:rsidRPr="004540E5">
        <w:t>:</w:t>
      </w:r>
    </w:p>
    <w:p w14:paraId="4760D053" w14:textId="34F312A9" w:rsidR="004540E5" w:rsidRDefault="00606EC1" w:rsidP="00EB72C0">
      <w:pPr>
        <w:ind w:left="708"/>
        <w:jc w:val="both"/>
      </w:pPr>
      <w:r w:rsidRPr="00606EC1">
        <w:t>Muchas plataformas de terceros ofrecen modelos de suscripción que limitan el acceso a características avanzadas y capacidades de almacenamiento, generando costos adicionales a medida que las necesidades de recolección de datos crecen. Por ejemplo, en las plataformas antes mencionadas</w:t>
      </w:r>
      <w:r>
        <w:t>,</w:t>
      </w:r>
      <w:r w:rsidRPr="00606EC1">
        <w:t xml:space="preserve"> ofrecen servicios básicos de forma gratuita, pero tienen restricciones en el número de canales, campos, almacenamiento de datos y otras funcionalidades avanzadas. Para acceder a características adicionales, como escalabilidad, soporte técnico o mayores capacidades de almacenamiento, se requiere una suscripción paga. Estas limitaciones pueden afectar la capacidad de las organizaciones para escalar sus proyectos de </w:t>
      </w:r>
      <w:proofErr w:type="spellStart"/>
      <w:r w:rsidRPr="00606EC1">
        <w:t>IoT</w:t>
      </w:r>
      <w:proofErr w:type="spellEnd"/>
      <w:r w:rsidRPr="00606EC1">
        <w:t xml:space="preserve"> y pueden generar costos adicionales a medida que se requieren más recursos y funcionalidades</w:t>
      </w:r>
      <w:r w:rsidR="004540E5" w:rsidRPr="004540E5">
        <w:t>.</w:t>
      </w:r>
    </w:p>
    <w:p w14:paraId="72AB0A5D" w14:textId="06FDAB7C" w:rsidR="004540E5" w:rsidRDefault="004540E5" w:rsidP="00842C81">
      <w:pPr>
        <w:pStyle w:val="Subtitulo2"/>
        <w:numPr>
          <w:ilvl w:val="0"/>
          <w:numId w:val="10"/>
        </w:numPr>
        <w:jc w:val="both"/>
      </w:pPr>
      <w:r w:rsidRPr="004540E5">
        <w:t>Tipos de Licencia:</w:t>
      </w:r>
    </w:p>
    <w:p w14:paraId="32388B4A" w14:textId="3FD0381D" w:rsidR="00606EC1" w:rsidRPr="00606EC1" w:rsidRDefault="00606EC1" w:rsidP="00606EC1">
      <w:pPr>
        <w:ind w:left="708"/>
        <w:jc w:val="both"/>
      </w:pPr>
      <w:r w:rsidRPr="00606EC1">
        <w:t xml:space="preserve">Las licencias pueden imponer restricciones en usuarios, dispositivos o datos, generando dificultades ante el crecimiento de actividades o una mayor participación de usuarios. Por ejemplo, en las plataformas antes mencionadas, ofrecen diferentes tipos de licencias que pueden limitar el número de usuarios, dispositivos conectados o datos almacenados en la plataforma. Los planes de licencia pueden variar desde opciones gratuitas con </w:t>
      </w:r>
      <w:r w:rsidRPr="00606EC1">
        <w:lastRenderedPageBreak/>
        <w:t xml:space="preserve">funcionalidades básicas hasta suscripciones pagas que ofrecen acceso a características avanzadas y mayor capacidad de almacenamiento. Estas restricciones en los tipos de licencia pueden afectar la escalabilidad y la flexibilidad de las organizaciones al adaptarse a cambios en sus necesidades de recolección y gestión de datos en proyectos de </w:t>
      </w:r>
      <w:proofErr w:type="spellStart"/>
      <w:r w:rsidRPr="00606EC1">
        <w:t>IoT</w:t>
      </w:r>
      <w:proofErr w:type="spellEnd"/>
      <w:r w:rsidR="004540E5" w:rsidRPr="004540E5">
        <w:t>.</w:t>
      </w:r>
    </w:p>
    <w:p w14:paraId="33A31F4F" w14:textId="434BEB1B" w:rsidR="004540E5" w:rsidRDefault="004540E5" w:rsidP="00842C81">
      <w:pPr>
        <w:pStyle w:val="Subtitulo2"/>
        <w:numPr>
          <w:ilvl w:val="0"/>
          <w:numId w:val="10"/>
        </w:numPr>
        <w:jc w:val="both"/>
      </w:pPr>
      <w:r w:rsidRPr="004540E5">
        <w:t>Dependencia de Infraestructura Externa:</w:t>
      </w:r>
    </w:p>
    <w:p w14:paraId="5287452C" w14:textId="2994781A" w:rsidR="004540E5" w:rsidRDefault="00606EC1" w:rsidP="00EB72C0">
      <w:pPr>
        <w:ind w:left="708"/>
        <w:jc w:val="both"/>
      </w:pPr>
      <w:r w:rsidRPr="00606EC1">
        <w:t xml:space="preserve">La dependencia de la infraestructura y políticas de terceros puede resultar en interrupciones inesperadas en la recolección y gestión de datos. Por ejemplo, en las plataformas antes mencionadas, la comunicación entre la aplicación y los dispositivos de hardware se realiza a través de servicios en la nube. Esto significa que las interrupciones en la infraestructura de la nube, como caídas del servidor o mantenimiento programado, pueden afectar la disponibilidad y el rendimiento de las aplicaciones </w:t>
      </w:r>
      <w:proofErr w:type="spellStart"/>
      <w:r w:rsidRPr="00606EC1">
        <w:t>IoT</w:t>
      </w:r>
      <w:proofErr w:type="spellEnd"/>
      <w:r w:rsidR="004540E5" w:rsidRPr="004540E5">
        <w:t>.</w:t>
      </w:r>
    </w:p>
    <w:p w14:paraId="25B0E77A" w14:textId="1B655764" w:rsidR="004540E5" w:rsidRDefault="004540E5" w:rsidP="00842C81">
      <w:pPr>
        <w:pStyle w:val="Subtitulo2"/>
        <w:numPr>
          <w:ilvl w:val="0"/>
          <w:numId w:val="10"/>
        </w:numPr>
        <w:jc w:val="both"/>
      </w:pPr>
      <w:r w:rsidRPr="004540E5">
        <w:t>Limitaciones en la Personalización:</w:t>
      </w:r>
    </w:p>
    <w:p w14:paraId="19D6603C" w14:textId="194F4771" w:rsidR="004540E5" w:rsidRDefault="00606EC1" w:rsidP="00EB72C0">
      <w:pPr>
        <w:ind w:left="708"/>
        <w:jc w:val="both"/>
      </w:pPr>
      <w:r w:rsidRPr="00606EC1">
        <w:t xml:space="preserve">La falta de flexibilidad en la personalización puede dificultar la adaptación a necesidades específicas del laboratorio. Por ejemplo, en las plataformas antes mencionadas, si bien ofrecen una variedad de herramientas y funciones para el desarrollo de aplicaciones </w:t>
      </w:r>
      <w:proofErr w:type="spellStart"/>
      <w:r w:rsidRPr="00606EC1">
        <w:t>IoT</w:t>
      </w:r>
      <w:proofErr w:type="spellEnd"/>
      <w:r w:rsidRPr="00606EC1">
        <w:t xml:space="preserve">, es posible que algunas necesidades específicas del laboratorio no puedan ser completamente satisfechas. Esto puede incluir la capacidad de personalizar la interfaz de usuario, integrar con sistemas existentes de forma fluida o adaptarse a protocolos de comunicación específicos. La falta de opciones de personalización puede limitar la eficiencia y la efectividad de las aplicaciones </w:t>
      </w:r>
      <w:proofErr w:type="spellStart"/>
      <w:r w:rsidRPr="00606EC1">
        <w:t>IoT</w:t>
      </w:r>
      <w:proofErr w:type="spellEnd"/>
      <w:r w:rsidRPr="00606EC1">
        <w:t xml:space="preserve"> en el laboratorio, lo que puede requerir soluciones alternativas o complementarias para satisfacer las necesidades específicas del usuario final</w:t>
      </w:r>
      <w:r w:rsidR="004540E5" w:rsidRPr="004540E5">
        <w:t>.</w:t>
      </w:r>
    </w:p>
    <w:p w14:paraId="322B2F3A" w14:textId="466D0947" w:rsidR="004540E5" w:rsidRDefault="004540E5" w:rsidP="00842C81">
      <w:pPr>
        <w:pStyle w:val="Subtitulo2"/>
        <w:numPr>
          <w:ilvl w:val="0"/>
          <w:numId w:val="10"/>
        </w:numPr>
        <w:jc w:val="both"/>
      </w:pPr>
      <w:r w:rsidRPr="004540E5">
        <w:t>Falta de Transparencia en Costos:</w:t>
      </w:r>
    </w:p>
    <w:p w14:paraId="363B8E21" w14:textId="200C03CD" w:rsidR="003B1089" w:rsidRDefault="003B1089" w:rsidP="003B1089">
      <w:pPr>
        <w:ind w:left="708"/>
        <w:jc w:val="both"/>
      </w:pPr>
      <w:r w:rsidRPr="003B1089">
        <w:t xml:space="preserve">Ciertas plataformas pueden carecer de transparencia en cuanto a los costos de sus planes o los gastos vinculados al uso intensivo de recursos, lo que podría dar lugar a sorpresas financieras para los usuarios. Por ejemplo, en las plataformas antes mencionadas, es posible que los usuarios encuentren dificultades para comprender completamente la estructura de precios de los planes de suscripción o para anticipar los costos asociados con el aumento del uso de recursos, como el almacenamiento de datos adicionales o el acceso a funciones avanzadas. Esta falta de transparencia puede generar incertidumbre y dificultar la planificación financiera para los usuarios, especialmente para aquellos que están gestionando proyectos de </w:t>
      </w:r>
      <w:proofErr w:type="spellStart"/>
      <w:r w:rsidRPr="003B1089">
        <w:t>IoT</w:t>
      </w:r>
      <w:proofErr w:type="spellEnd"/>
      <w:r w:rsidRPr="003B1089">
        <w:t xml:space="preserve"> con presupuestos limitados</w:t>
      </w:r>
      <w:r w:rsidR="004540E5" w:rsidRPr="004540E5">
        <w:t>.</w:t>
      </w:r>
    </w:p>
    <w:p w14:paraId="07FA8F3E" w14:textId="77777777" w:rsidR="00FC594B" w:rsidRPr="00FC594B" w:rsidRDefault="00FC594B" w:rsidP="00FC594B">
      <w:pPr>
        <w:pStyle w:val="Sinespaciado"/>
      </w:pPr>
    </w:p>
    <w:p w14:paraId="15754F85" w14:textId="26F98EB7" w:rsidR="00EC787C" w:rsidRDefault="004540E5" w:rsidP="00EB72C0">
      <w:pPr>
        <w:pStyle w:val="Ttulo3"/>
        <w:jc w:val="both"/>
      </w:pPr>
      <w:r w:rsidRPr="004540E5">
        <w:t>Relevancia de las API en el Ámbito Tecnológico</w:t>
      </w:r>
    </w:p>
    <w:p w14:paraId="11C16B11" w14:textId="0E4C7839" w:rsidR="00064D8A" w:rsidRDefault="00064D8A" w:rsidP="00EB72C0">
      <w:pPr>
        <w:jc w:val="both"/>
      </w:pPr>
      <w:r>
        <w:t xml:space="preserve">En la presente era digital, las API se configuran como el componente conectivo esencial de nuestro entorno interconectado. La analogía pertinente sería considerar a una API como un puente que facilita la comunicación fluida entre distintos sistemas de software, permitiéndoles compartir información de manera eficiente. Este proceso posibilita la interacción sin inconvenientes entre el </w:t>
      </w:r>
      <w:proofErr w:type="spellStart"/>
      <w:r>
        <w:t>frontend</w:t>
      </w:r>
      <w:proofErr w:type="spellEnd"/>
      <w:r>
        <w:t xml:space="preserve">, la interfaz de una aplicación o sitio web visible para el usuario, y el </w:t>
      </w:r>
      <w:proofErr w:type="spellStart"/>
      <w:r>
        <w:t>backend</w:t>
      </w:r>
      <w:proofErr w:type="spellEnd"/>
      <w:r>
        <w:t>, compuesto por la base de datos y el servidor, a través de diversas aplicaciones, sitios web o servicios. Esta armonía digital constituye la base para un flujo eficaz de datos y acciones en el ámbito digital.</w:t>
      </w:r>
    </w:p>
    <w:p w14:paraId="3D40834B" w14:textId="115D97C5" w:rsidR="009539A2" w:rsidRDefault="00FC594B" w:rsidP="00C263AD">
      <w:pPr>
        <w:jc w:val="both"/>
      </w:pPr>
      <w:r w:rsidRPr="00FC594B">
        <w:t>La vertiginosa</w:t>
      </w:r>
      <w:r w:rsidRPr="00FC594B">
        <w:t xml:space="preserve"> </w:t>
      </w:r>
      <w:r w:rsidRPr="00FC594B">
        <w:t xml:space="preserve">evolución tecnológica ha transformado nuestra interacción con el mundo digital de manera significativa, abriendo nuevas </w:t>
      </w:r>
      <w:r>
        <w:t>perspectivas</w:t>
      </w:r>
      <w:r w:rsidRPr="00FC594B">
        <w:t xml:space="preserve"> en áreas como la comunicación, el comercio electrónico, la salud y la educación, entre otras. Por ejemplo, las API han posibilitado la integración de sistemas de comunicación en tiempo real en aplicaciones de mensajería instantánea, la creación de plataformas de comercio electrónico altamente personalizadas y la interoperabilidad de sistemas de gestión de registros médicos electrónicos. Esta revolución digital impacta tanto a empresas como a individuos, siendo las API una herramienta fundamental en el funcionamiento de prácticamente todos los servicios o aplicaciones en línea, a pesar de pasar desapercibidas para el usuario promedio</w:t>
      </w:r>
      <w:r w:rsidR="00064D8A">
        <w:t>.</w:t>
      </w:r>
    </w:p>
    <w:p w14:paraId="2F04270F" w14:textId="21DE0BE2" w:rsidR="00C263AD" w:rsidRDefault="00C263AD" w:rsidP="00C263AD">
      <w:pPr>
        <w:pStyle w:val="Sinespaciado"/>
      </w:pPr>
    </w:p>
    <w:p w14:paraId="5E7A9752" w14:textId="77777777" w:rsidR="00FC594B" w:rsidRPr="00C263AD" w:rsidRDefault="00FC594B" w:rsidP="00C263AD">
      <w:pPr>
        <w:pStyle w:val="Sinespaciado"/>
      </w:pPr>
    </w:p>
    <w:p w14:paraId="0D2971B0" w14:textId="58835930" w:rsidR="00282FAB" w:rsidRPr="00282FAB" w:rsidRDefault="00064D8A" w:rsidP="00EB72C0">
      <w:pPr>
        <w:pStyle w:val="Ttulo4"/>
        <w:jc w:val="both"/>
        <w:rPr>
          <w:rStyle w:val="nfasissutil"/>
        </w:rPr>
      </w:pPr>
      <w:r w:rsidRPr="00801238">
        <w:lastRenderedPageBreak/>
        <w:t>Como</w:t>
      </w:r>
      <w:r>
        <w:rPr>
          <w:shd w:val="clear" w:color="auto" w:fill="FFFFFF"/>
        </w:rPr>
        <w:t xml:space="preserve"> </w:t>
      </w:r>
      <w:r w:rsidRPr="00801238">
        <w:t>funciona</w:t>
      </w:r>
      <w:r>
        <w:rPr>
          <w:shd w:val="clear" w:color="auto" w:fill="FFFFFF"/>
        </w:rPr>
        <w:t xml:space="preserve"> una API</w:t>
      </w:r>
    </w:p>
    <w:p w14:paraId="20DD1F3A" w14:textId="02D15C70" w:rsidR="00064D8A" w:rsidRDefault="00FC594B" w:rsidP="00D621E5">
      <w:pPr>
        <w:jc w:val="both"/>
      </w:pPr>
      <w:r>
        <w:t>Según IBM [13] U</w:t>
      </w:r>
      <w:r w:rsidR="00064D8A">
        <w:t>na forma sencilla de comprender cómo funciona</w:t>
      </w:r>
      <w:r>
        <w:t xml:space="preserve"> una API </w:t>
      </w:r>
      <w:r w:rsidR="00064D8A">
        <w:t>es observar un ejemplo común</w:t>
      </w:r>
      <w:r>
        <w:t xml:space="preserve"> como</w:t>
      </w:r>
      <w:r w:rsidR="00064D8A">
        <w:t xml:space="preserve"> el procesamiento de pagos de terceros. Cuando un usuario compra un producto en un sitio de comercio electrónico, es posible que se le solicite "Pagar con </w:t>
      </w:r>
      <w:r w:rsidR="00801238">
        <w:t>PayPal</w:t>
      </w:r>
      <w:r w:rsidR="00064D8A">
        <w:t>" u otro tipo de sistema de terceros. Esta función se basa en API para realizar la conexión.</w:t>
      </w:r>
    </w:p>
    <w:p w14:paraId="1EE017A9" w14:textId="11DA2310" w:rsidR="00064D8A" w:rsidRDefault="00064D8A" w:rsidP="00842C81">
      <w:pPr>
        <w:pStyle w:val="Sinespaciado"/>
        <w:numPr>
          <w:ilvl w:val="0"/>
          <w:numId w:val="6"/>
        </w:numPr>
        <w:jc w:val="both"/>
      </w:pPr>
      <w:r>
        <w:t>Cuando el comprador hace clic en el botón de pago, una API llama para recuperar información, también conocida como solicitud. Esta solicitud se procesa desde una aplicación al servidor web a través del Identificador uniforme de recursos (URI) de la API e incluye un verbo de solicitud, encabezados y, a veces, un cuerpo de solicitud.</w:t>
      </w:r>
    </w:p>
    <w:p w14:paraId="787FD5D4" w14:textId="77777777" w:rsidR="00064D8A" w:rsidRDefault="00064D8A" w:rsidP="00EB72C0">
      <w:pPr>
        <w:pStyle w:val="Sinespaciado"/>
        <w:ind w:left="720"/>
        <w:jc w:val="both"/>
      </w:pPr>
    </w:p>
    <w:p w14:paraId="7670526E" w14:textId="78AC9105" w:rsidR="00064D8A" w:rsidRDefault="00064D8A" w:rsidP="00842C81">
      <w:pPr>
        <w:pStyle w:val="Sinespaciado"/>
        <w:numPr>
          <w:ilvl w:val="0"/>
          <w:numId w:val="6"/>
        </w:numPr>
        <w:jc w:val="both"/>
      </w:pPr>
      <w:r>
        <w:t>Después de recibir una solicitud válida de la página web del producto, la API realiza una llamada al programa externo o servidor web, en este caso, el sistema de pago de terceros.</w:t>
      </w:r>
    </w:p>
    <w:p w14:paraId="4E173E42" w14:textId="77777777" w:rsidR="00064D8A" w:rsidRDefault="00064D8A" w:rsidP="00EB72C0">
      <w:pPr>
        <w:pStyle w:val="Sinespaciado"/>
        <w:jc w:val="both"/>
      </w:pPr>
    </w:p>
    <w:p w14:paraId="0E3A7253" w14:textId="4FB26394" w:rsidR="00064D8A" w:rsidRDefault="00064D8A" w:rsidP="00842C81">
      <w:pPr>
        <w:pStyle w:val="Sinespaciado"/>
        <w:numPr>
          <w:ilvl w:val="0"/>
          <w:numId w:val="6"/>
        </w:numPr>
        <w:jc w:val="both"/>
      </w:pPr>
      <w:r>
        <w:t>El servidor envía una respuesta a la API con la información solicitada.</w:t>
      </w:r>
    </w:p>
    <w:p w14:paraId="7340921F" w14:textId="77777777" w:rsidR="00064D8A" w:rsidRDefault="00064D8A" w:rsidP="00EB72C0">
      <w:pPr>
        <w:pStyle w:val="Sinespaciado"/>
        <w:jc w:val="both"/>
      </w:pPr>
    </w:p>
    <w:p w14:paraId="0F32A367" w14:textId="77777777" w:rsidR="00064D8A" w:rsidRDefault="00064D8A" w:rsidP="00842C81">
      <w:pPr>
        <w:pStyle w:val="Sinespaciado"/>
        <w:numPr>
          <w:ilvl w:val="0"/>
          <w:numId w:val="6"/>
        </w:numPr>
        <w:jc w:val="both"/>
      </w:pPr>
      <w:r>
        <w:t>La API transfiere los datos a la aplicación solicitante inicial, aquí el sitio web del producto.</w:t>
      </w:r>
    </w:p>
    <w:p w14:paraId="24B36EE0" w14:textId="77777777" w:rsidR="00064D8A" w:rsidRDefault="00064D8A" w:rsidP="00EB72C0">
      <w:pPr>
        <w:pStyle w:val="Sinespaciado"/>
        <w:jc w:val="both"/>
      </w:pPr>
    </w:p>
    <w:p w14:paraId="7C2FD7A1" w14:textId="76CBC6F2" w:rsidR="00801238" w:rsidRDefault="00064D8A" w:rsidP="00D621E5">
      <w:pPr>
        <w:jc w:val="both"/>
      </w:pPr>
      <w:r>
        <w:t>Si bien la transferencia de datos variará según el servicio web que se utilice, todas las solicitudes y respuestas se realizan a través de una API. No hay visibilidad en la interfaz de usuario, lo que significa que las API intercambian datos dentro de la computadora o aplicación y aparecen ante el usuario como una conexión perfecta.</w:t>
      </w:r>
    </w:p>
    <w:p w14:paraId="5F3B15C9" w14:textId="421676CB" w:rsidR="00064D8A" w:rsidRDefault="00282FAB" w:rsidP="00EB72C0">
      <w:pPr>
        <w:pStyle w:val="Ttulo4"/>
        <w:jc w:val="both"/>
      </w:pPr>
      <w:r>
        <w:t>Beneficios de las API</w:t>
      </w:r>
    </w:p>
    <w:p w14:paraId="56B8FC68" w14:textId="67F9919D" w:rsidR="00801238" w:rsidRPr="00801238" w:rsidRDefault="00282FAB" w:rsidP="00AB71EA">
      <w:pPr>
        <w:jc w:val="both"/>
      </w:pPr>
      <w:r w:rsidRPr="00282FAB">
        <w:t>Las API simplifican el diseño y desarrollo de nuevas aplicaciones y servicios, y la integración y gestión de los existentes. Pero ofrecen otros beneficios importantes a los desarrolladores y a las organizaciones en general</w:t>
      </w:r>
      <w:r w:rsidR="003A0D3D">
        <w:t xml:space="preserve"> [</w:t>
      </w:r>
      <w:r w:rsidR="00FC594B">
        <w:t>1</w:t>
      </w:r>
      <w:r w:rsidR="00ED7531">
        <w:t>3</w:t>
      </w:r>
      <w:r w:rsidR="003A0D3D">
        <w:t>].</w:t>
      </w:r>
    </w:p>
    <w:p w14:paraId="0175FE21" w14:textId="36E81D57" w:rsidR="00282FAB" w:rsidRPr="00AC51CF" w:rsidRDefault="00282FAB" w:rsidP="00842C81">
      <w:pPr>
        <w:pStyle w:val="Subtitulo2"/>
        <w:numPr>
          <w:ilvl w:val="0"/>
          <w:numId w:val="11"/>
        </w:numPr>
        <w:jc w:val="both"/>
        <w:rPr>
          <w:rFonts w:eastAsiaTheme="minorHAnsi"/>
        </w:rPr>
      </w:pPr>
      <w:r w:rsidRPr="00AC51CF">
        <w:rPr>
          <w:rFonts w:eastAsiaTheme="majorEastAsia"/>
        </w:rPr>
        <w:t>Mejora</w:t>
      </w:r>
      <w:r w:rsidRPr="00282FAB">
        <w:rPr>
          <w:rFonts w:eastAsiaTheme="majorEastAsia"/>
        </w:rPr>
        <w:t xml:space="preserve"> de la </w:t>
      </w:r>
      <w:r w:rsidRPr="00801238">
        <w:t>colaboración</w:t>
      </w:r>
    </w:p>
    <w:p w14:paraId="385AB502" w14:textId="7963EFF8" w:rsidR="006041FA" w:rsidRDefault="00AC51CF" w:rsidP="00ED7531">
      <w:pPr>
        <w:ind w:left="708"/>
        <w:jc w:val="both"/>
      </w:pPr>
      <w:r w:rsidRPr="00AC51CF">
        <w:t>La empresa media utiliza casi 1.200</w:t>
      </w:r>
      <w:r w:rsidR="003A0D3D">
        <w:t xml:space="preserve"> [</w:t>
      </w:r>
      <w:r w:rsidR="00FC594B">
        <w:t>1</w:t>
      </w:r>
      <w:r w:rsidR="00ED7531">
        <w:t>4</w:t>
      </w:r>
      <w:r w:rsidR="003A0D3D">
        <w:t>]</w:t>
      </w:r>
      <w:r w:rsidRPr="00AC51CF">
        <w:t xml:space="preserve"> aplicaciones en la nube, muchas de las cuales están desconectadas. Las API permiten la integración para que estas plataformas y aplicaciones puedan comunicarse entre sí sin problemas. Gracias a esta integración, las empresas pueden automatizar los flujos de trabajo y mejorar la colaboración en el lugar de trabajo. Sin las API, muchas empresas carecerían de conectividad, lo que provocaría silos de información que comprometerían la productividad y el rendimiento.</w:t>
      </w:r>
    </w:p>
    <w:p w14:paraId="09FA0564" w14:textId="77777777" w:rsidR="00ED7531" w:rsidRPr="00ED7531" w:rsidRDefault="00ED7531" w:rsidP="00ED7531">
      <w:pPr>
        <w:pStyle w:val="Sinespaciado"/>
      </w:pPr>
    </w:p>
    <w:p w14:paraId="70609B06" w14:textId="3418AB46" w:rsidR="003A0D3D" w:rsidRPr="006041FA" w:rsidRDefault="003A0D3D" w:rsidP="00842C81">
      <w:pPr>
        <w:pStyle w:val="Ttulo4"/>
        <w:numPr>
          <w:ilvl w:val="0"/>
          <w:numId w:val="11"/>
        </w:numPr>
        <w:jc w:val="both"/>
      </w:pPr>
      <w:r w:rsidRPr="006041FA">
        <w:t>Innovación acelerada</w:t>
      </w:r>
    </w:p>
    <w:p w14:paraId="7734AEA4" w14:textId="3E75F17C" w:rsidR="00044EB4" w:rsidRDefault="00ED7531" w:rsidP="00903648">
      <w:pPr>
        <w:ind w:left="708"/>
        <w:jc w:val="both"/>
      </w:pPr>
      <w:r w:rsidRPr="00ED7531">
        <w:t>Las API ofrecen flexibilidad en términos de adaptabilidad a diferentes plataformas y sistemas, lo que permite establecer conexiones con nuevos socios, ofrecer servicios más diversos a la comunidad, y, en última instancia, facilitar el acceso a recursos y servicios que pueden generar un impacto significativo en la sociedad</w:t>
      </w:r>
      <w:r w:rsidR="00277DF5" w:rsidRPr="00277DF5">
        <w:t>.</w:t>
      </w:r>
    </w:p>
    <w:p w14:paraId="0D3F7CF1" w14:textId="77777777" w:rsidR="00903648" w:rsidRPr="00903648" w:rsidRDefault="00903648" w:rsidP="00903648">
      <w:pPr>
        <w:pStyle w:val="Sinespaciado"/>
      </w:pPr>
    </w:p>
    <w:p w14:paraId="0A9678FD" w14:textId="402F3780" w:rsidR="003A0D3D" w:rsidRDefault="003A0D3D" w:rsidP="00842C81">
      <w:pPr>
        <w:pStyle w:val="Ttulo4"/>
        <w:numPr>
          <w:ilvl w:val="0"/>
          <w:numId w:val="11"/>
        </w:numPr>
        <w:jc w:val="both"/>
      </w:pPr>
      <w:r w:rsidRPr="003A0D3D">
        <w:t>Monetización de datos</w:t>
      </w:r>
    </w:p>
    <w:p w14:paraId="11E95A05" w14:textId="57A8D9F4" w:rsidR="00044EB4" w:rsidRDefault="003A0D3D" w:rsidP="00903648">
      <w:pPr>
        <w:ind w:left="708"/>
        <w:jc w:val="both"/>
      </w:pPr>
      <w:r w:rsidRPr="003A0D3D">
        <w:t xml:space="preserve">Muchas empresas optan por ofrecer API de forma gratuita, al menos inicialmente, para poder crear una audiencia de desarrolladores en torno a su marca y forjar relaciones con posibles socios comerciales. Si la API otorga acceso a activos digitales valiosos, la empresa </w:t>
      </w:r>
      <w:r>
        <w:br/>
      </w:r>
      <w:r w:rsidRPr="003A0D3D">
        <w:t xml:space="preserve">los monetiza vendiendo el acceso. Esto se conoce como economía API. </w:t>
      </w:r>
    </w:p>
    <w:p w14:paraId="03BE4C85" w14:textId="77777777" w:rsidR="00903648" w:rsidRPr="00903648" w:rsidRDefault="00903648" w:rsidP="00903648">
      <w:pPr>
        <w:pStyle w:val="Sinespaciado"/>
      </w:pPr>
    </w:p>
    <w:p w14:paraId="7F05B434" w14:textId="19E6D3EC" w:rsidR="003A0D3D" w:rsidRDefault="003A0D3D" w:rsidP="00842C81">
      <w:pPr>
        <w:pStyle w:val="Ttulo4"/>
        <w:numPr>
          <w:ilvl w:val="0"/>
          <w:numId w:val="11"/>
        </w:numPr>
        <w:jc w:val="both"/>
      </w:pPr>
      <w:r>
        <w:t>Sistema de seguridad</w:t>
      </w:r>
    </w:p>
    <w:p w14:paraId="2AA6F1FC" w14:textId="77777777" w:rsidR="00CF2E43" w:rsidRDefault="003A0D3D" w:rsidP="00903648">
      <w:pPr>
        <w:ind w:left="708"/>
        <w:jc w:val="both"/>
      </w:pPr>
      <w:r w:rsidRPr="003A0D3D">
        <w:t xml:space="preserve">Las API separan la aplicación solicitante de la infraestructura del servicio que responde y ofrecen capas de seguridad entre las dos mientras se comunican. Por ejemplo, las llamadas API normalmente requieren credenciales de autenticación; Los encabezados HTTP, las cookies o las cadenas de consulta pueden proporcionar seguridad adicional durante el </w:t>
      </w:r>
    </w:p>
    <w:p w14:paraId="0B0DD93E" w14:textId="77777777" w:rsidR="00CF2E43" w:rsidRDefault="00CF2E43" w:rsidP="00903648">
      <w:pPr>
        <w:ind w:left="708"/>
        <w:jc w:val="both"/>
      </w:pPr>
    </w:p>
    <w:p w14:paraId="398BE946" w14:textId="2E422FAE" w:rsidR="00044EB4" w:rsidRDefault="003A0D3D" w:rsidP="00903648">
      <w:pPr>
        <w:ind w:left="708"/>
        <w:jc w:val="both"/>
      </w:pPr>
      <w:r w:rsidRPr="003A0D3D">
        <w:lastRenderedPageBreak/>
        <w:t>intercambio de datos y una API</w:t>
      </w:r>
      <w:r w:rsidR="00D439F2">
        <w:t xml:space="preserve"> Gateway [</w:t>
      </w:r>
      <w:r w:rsidR="00CF2E43">
        <w:t>15</w:t>
      </w:r>
      <w:r w:rsidR="00D439F2">
        <w:t>]</w:t>
      </w:r>
      <w:r w:rsidRPr="003A0D3D">
        <w:t xml:space="preserve"> puede controlar el acceso para minimizar aún más las amenazas a la seguridad.</w:t>
      </w:r>
    </w:p>
    <w:p w14:paraId="72B32C6C" w14:textId="77777777" w:rsidR="00903648" w:rsidRPr="00903648" w:rsidRDefault="00903648" w:rsidP="00903648">
      <w:pPr>
        <w:pStyle w:val="Sinespaciado"/>
      </w:pPr>
    </w:p>
    <w:p w14:paraId="50311BC3" w14:textId="37A4930F" w:rsidR="00D439F2" w:rsidRDefault="00D439F2" w:rsidP="00842C81">
      <w:pPr>
        <w:pStyle w:val="Ttulo4"/>
        <w:numPr>
          <w:ilvl w:val="0"/>
          <w:numId w:val="11"/>
        </w:numPr>
        <w:jc w:val="both"/>
      </w:pPr>
      <w:r w:rsidRPr="00D439F2">
        <w:t>Seguridad y privacidad del usuario final</w:t>
      </w:r>
    </w:p>
    <w:p w14:paraId="23107647" w14:textId="576DBDDA" w:rsidR="00F24721" w:rsidRDefault="00D439F2" w:rsidP="009E3549">
      <w:pPr>
        <w:ind w:left="708"/>
        <w:jc w:val="both"/>
      </w:pPr>
      <w:r w:rsidRPr="00D439F2">
        <w:t>Al igual que las API ofrecen una protección añadida dentro de una red, también pueden proporcionar otra capa de protección a los usuarios personales. Cuando un sitio web solicita la ubicación de un usuario, que se proporciona a través de una API de ubicación, el usuario puede decidir si permite o deniega esta solicitud. Muchos navegadores web y sistemas operativos móviles, como iOS, incorporan estructuras de permisos cuando las API solicitan acceso a las aplicaciones y sus datos. Cuando la aplicación debe acceder a archivos a través de una API, los sistemas de archivos como Windows, Mac y Linux utilizan permisos para ese acceso.</w:t>
      </w:r>
    </w:p>
    <w:p w14:paraId="28192FD6" w14:textId="5C7FA481" w:rsidR="00044EB4" w:rsidRPr="00044EB4" w:rsidRDefault="00044EB4" w:rsidP="00EB72C0">
      <w:pPr>
        <w:pStyle w:val="Sinespaciado"/>
        <w:jc w:val="both"/>
      </w:pPr>
    </w:p>
    <w:p w14:paraId="319B899D" w14:textId="77777777" w:rsidR="00AE30F8" w:rsidRDefault="00AE30F8" w:rsidP="009E3549">
      <w:r>
        <w:t>La importancia fundamental de las API en la era digital trasciende la mera conectividad, ofreciendo numerosas ventajas que transforman la forma en que interactuamos con la tecnología y aportan un valor inmenso tanto a los usuarios como a las empresas.</w:t>
      </w:r>
    </w:p>
    <w:p w14:paraId="4B7031A5" w14:textId="7D33599A" w:rsidR="00DE758F" w:rsidRDefault="00AE30F8" w:rsidP="009E3549">
      <w:pPr>
        <w:jc w:val="both"/>
      </w:pPr>
      <w:r>
        <w:t>Las API permiten ahorrar tiempo, dinero y esfuerzo al reducir la necesidad de que los desarrolladores</w:t>
      </w:r>
      <w:r w:rsidR="00CF2E43">
        <w:t>,</w:t>
      </w:r>
      <w:r>
        <w:t xml:space="preserve"> </w:t>
      </w:r>
      <w:r w:rsidR="00801655">
        <w:t>como se dice coloquialmente</w:t>
      </w:r>
      <w:r w:rsidR="00CF2E43">
        <w:t>,</w:t>
      </w:r>
      <w:r w:rsidR="00801655">
        <w:t xml:space="preserve"> </w:t>
      </w:r>
      <w:r>
        <w:t>reinventen la rueda. Al aprovechar las API existentes, se evita la laboriosa tarea de construir cada componente desde cero. Esto posibilita que las empresas se enfoquen en crear funciones únicas y mejorar las experiencias de los usuarios. Además, impulsan la innovación al permitir la combinación de diferentes funcionalidades y fuentes de datos, dando lugar a la aparición de nuevas aplicaciones y servicios que de otra manera no serían posibles. La fusión tecnológica facilitada por las API abre la puerta a la personalización y adaptación a medida, otorgando a los usuarios un mayor control sobre sus experiencias digitales. Ya sea personalizando la interfaz de un smartphone o configurando sus aplicaciones favoritas, las API permiten a los usuarios dar forma a las experiencias digitales según sus preferencias, convirtiéndose así en herramientas indispensables en el mundo actual, hiper personalizado y centrado en el cliente</w:t>
      </w:r>
      <w:r w:rsidR="00F24721">
        <w:t>.</w:t>
      </w:r>
    </w:p>
    <w:p w14:paraId="459356D6" w14:textId="36015A03" w:rsidR="00AB71EA" w:rsidRDefault="00AB71EA" w:rsidP="00AB71EA">
      <w:pPr>
        <w:pStyle w:val="Sinespaciado"/>
      </w:pPr>
    </w:p>
    <w:p w14:paraId="6CE702AC" w14:textId="755E7BAA" w:rsidR="00CF2E43" w:rsidRDefault="00CF2E43" w:rsidP="00AB71EA">
      <w:pPr>
        <w:pStyle w:val="Sinespaciado"/>
      </w:pPr>
    </w:p>
    <w:p w14:paraId="44BB1A46" w14:textId="77777777" w:rsidR="00CF2E43" w:rsidRPr="00AB71EA" w:rsidRDefault="00CF2E43" w:rsidP="00AB71EA">
      <w:pPr>
        <w:pStyle w:val="Sinespaciado"/>
      </w:pPr>
    </w:p>
    <w:p w14:paraId="4E210D5C" w14:textId="47CC198C" w:rsidR="00571248" w:rsidRDefault="00571248" w:rsidP="00EB72C0">
      <w:pPr>
        <w:pStyle w:val="Ttulo2"/>
        <w:jc w:val="both"/>
      </w:pPr>
      <w:bookmarkStart w:id="8" w:name="_Toc160578021"/>
      <w:r>
        <w:t xml:space="preserve">Herramientas </w:t>
      </w:r>
      <w:r w:rsidR="00D12F46">
        <w:t>para la</w:t>
      </w:r>
      <w:r>
        <w:t xml:space="preserve"> Recolección de Datos</w:t>
      </w:r>
      <w:bookmarkEnd w:id="8"/>
    </w:p>
    <w:p w14:paraId="51D69F9D" w14:textId="03E7C697" w:rsidR="00D12F46" w:rsidRDefault="00393F1A" w:rsidP="009E3549">
      <w:pPr>
        <w:jc w:val="both"/>
      </w:pPr>
      <w:r w:rsidRPr="00393F1A">
        <w:t>En el desarrollo de LIITEC API, la recolección de datos es un aspecto fundamental para la adquisición de información proveniente de diversos sensores</w:t>
      </w:r>
      <w:r w:rsidR="00CF2E43">
        <w:t xml:space="preserve"> ambientales</w:t>
      </w:r>
      <w:r w:rsidRPr="00393F1A">
        <w:t>. En esta sección, se explorarán en detalle las herramienta</w:t>
      </w:r>
      <w:r>
        <w:t>s de</w:t>
      </w:r>
      <w:r w:rsidRPr="00393F1A">
        <w:t xml:space="preserve"> LIITEC para esta tarea, examinando los diferentes tipos de sensores sus características.</w:t>
      </w:r>
    </w:p>
    <w:p w14:paraId="3557055B" w14:textId="03338F85" w:rsidR="00D12F46" w:rsidRDefault="00D12F46" w:rsidP="00D12F46">
      <w:pPr>
        <w:pStyle w:val="Ttulo3"/>
      </w:pPr>
      <w:r>
        <w:t>Placas de desarrollo</w:t>
      </w:r>
    </w:p>
    <w:p w14:paraId="6C159F94" w14:textId="4E466B7F" w:rsidR="000B4E57" w:rsidRDefault="000B4E57" w:rsidP="000B4E57">
      <w:pPr>
        <w:jc w:val="both"/>
      </w:pPr>
      <w:r w:rsidRPr="000B4E57">
        <w:t>En el entorno de LIITEC,</w:t>
      </w:r>
      <w:r>
        <w:t xml:space="preserve"> se</w:t>
      </w:r>
      <w:r w:rsidRPr="000B4E57">
        <w:t xml:space="preserve"> c</w:t>
      </w:r>
      <w:r>
        <w:t>uenta</w:t>
      </w:r>
      <w:r w:rsidRPr="000B4E57">
        <w:t xml:space="preserve"> con una variedad de placas de desarrollo que desempeñan un papel crucial en la gestión de sensores ambientales. Estas placas representan una gama diversa de opciones tecnológicas y funcionalidades, cada una adaptada para cumplir con requisitos específicos de recolección, monitoreo y procesamiento de datos.</w:t>
      </w:r>
      <w:r>
        <w:t xml:space="preserve"> </w:t>
      </w:r>
      <w:r w:rsidRPr="000B4E57">
        <w:t>Entre las opciones disponibles, se incluyen</w:t>
      </w:r>
      <w:r>
        <w:t>:</w:t>
      </w:r>
    </w:p>
    <w:p w14:paraId="7E96CF49" w14:textId="563F2674" w:rsidR="000B4E57" w:rsidRDefault="00E20D96" w:rsidP="00842C81">
      <w:pPr>
        <w:pStyle w:val="Subtitulo2"/>
        <w:numPr>
          <w:ilvl w:val="0"/>
          <w:numId w:val="11"/>
        </w:numPr>
      </w:pPr>
      <w:r>
        <w:t>Arduino</w:t>
      </w:r>
      <w:r w:rsidR="009E3549">
        <w:t xml:space="preserve"> [</w:t>
      </w:r>
      <w:r w:rsidR="00CF2E43">
        <w:t>16</w:t>
      </w:r>
      <w:r w:rsidR="009E3549">
        <w:t>]</w:t>
      </w:r>
    </w:p>
    <w:p w14:paraId="0F689EDF" w14:textId="4D27020F" w:rsidR="00151B8D" w:rsidRPr="00151B8D" w:rsidRDefault="00C02DA1" w:rsidP="00277DF5">
      <w:pPr>
        <w:ind w:left="708"/>
        <w:jc w:val="both"/>
      </w:pPr>
      <w:r>
        <w:t>E</w:t>
      </w:r>
      <w:r w:rsidR="00151B8D" w:rsidRPr="00151B8D">
        <w:t xml:space="preserve">s una plataforma de electrónica de código abierto que nació en 2003 con el objetivo de simplificar el acceso a la electrónica y la programación. Ofrece un entorno de desarrollo integrado (IDE) y placas basadas en microcontroladores </w:t>
      </w:r>
      <w:r w:rsidR="00151B8D" w:rsidRPr="00E20D96">
        <w:t>ATMEL</w:t>
      </w:r>
      <w:r w:rsidR="00151B8D">
        <w:rPr>
          <w:rStyle w:val="Refdenotaalpie"/>
        </w:rPr>
        <w:footnoteReference w:id="7"/>
      </w:r>
      <w:r w:rsidR="00151B8D">
        <w:t xml:space="preserve"> </w:t>
      </w:r>
      <w:r w:rsidR="00151B8D" w:rsidRPr="00151B8D">
        <w:t>para conectar y programar periféricos. Su diseño modular permite la conexión de sensores y otros dispositivos, fomentando el aprendizaje a través de la experimentación. Además, su enfoque abierto permite la personalización de las placas para adaptarse a diversos proyectos.</w:t>
      </w:r>
    </w:p>
    <w:p w14:paraId="6C49153B" w14:textId="2302CED0" w:rsidR="009E3549" w:rsidRDefault="009E3549" w:rsidP="00842C81">
      <w:pPr>
        <w:pStyle w:val="Subtitulo2"/>
        <w:numPr>
          <w:ilvl w:val="0"/>
          <w:numId w:val="11"/>
        </w:numPr>
      </w:pPr>
      <w:r>
        <w:lastRenderedPageBreak/>
        <w:t>Raspberry Pi [1</w:t>
      </w:r>
      <w:r w:rsidR="00CF2E43">
        <w:t>7</w:t>
      </w:r>
      <w:r>
        <w:t>]</w:t>
      </w:r>
    </w:p>
    <w:p w14:paraId="3A778D11" w14:textId="5B539AB1" w:rsidR="009E3549" w:rsidRDefault="00C02DA1" w:rsidP="00185A86">
      <w:pPr>
        <w:ind w:left="708"/>
        <w:jc w:val="both"/>
      </w:pPr>
      <w:r>
        <w:t xml:space="preserve">Es </w:t>
      </w:r>
      <w:r w:rsidR="00151B8D" w:rsidRPr="00151B8D">
        <w:t>un pequeño y económico ordenador diseñado originalmente para fomentar la educación en informática. Ofrece funcionalidades similares a las de una computadora convencional y puede utilizarse para una amplia variedad de tareas, desde la navegación por internet hasta la reproducción de videos en alta definición. Su diseño compacto incluye componentes como CPU, memoria RAM, puertos de entrada y salida, y conectividad de red. Además, la Raspberry Pi puede interactuar con sensores y dispositivos electrónicos, lo que la convierte en una opción versátil para proyectos de electrónica y automatización.</w:t>
      </w:r>
    </w:p>
    <w:p w14:paraId="2E85E73B" w14:textId="42F9BD69" w:rsidR="004C6C5A" w:rsidRDefault="004C6C5A" w:rsidP="00842C81">
      <w:pPr>
        <w:pStyle w:val="Ttulo4"/>
        <w:numPr>
          <w:ilvl w:val="0"/>
          <w:numId w:val="11"/>
        </w:numPr>
      </w:pPr>
      <w:r>
        <w:t>ESP32</w:t>
      </w:r>
      <w:r w:rsidR="00185A86">
        <w:t xml:space="preserve"> [1</w:t>
      </w:r>
      <w:r w:rsidR="00CF2E43">
        <w:t>8</w:t>
      </w:r>
      <w:r w:rsidR="00185A86">
        <w:t>]</w:t>
      </w:r>
    </w:p>
    <w:p w14:paraId="35FB530B" w14:textId="30F7A193" w:rsidR="004C6C5A" w:rsidRDefault="00C02DA1" w:rsidP="00185A86">
      <w:pPr>
        <w:ind w:left="708" w:firstLine="12"/>
        <w:jc w:val="both"/>
      </w:pPr>
      <w:r>
        <w:t>D</w:t>
      </w:r>
      <w:r w:rsidR="004C6C5A" w:rsidRPr="004C6C5A">
        <w:t xml:space="preserve">esarrollado por </w:t>
      </w:r>
      <w:proofErr w:type="spellStart"/>
      <w:r w:rsidR="004C6C5A" w:rsidRPr="004C6C5A">
        <w:t>Espressif</w:t>
      </w:r>
      <w:proofErr w:type="spellEnd"/>
      <w:r w:rsidR="004C6C5A" w:rsidRPr="004C6C5A">
        <w:t xml:space="preserve"> </w:t>
      </w:r>
      <w:proofErr w:type="spellStart"/>
      <w:r w:rsidR="004C6C5A" w:rsidRPr="004C6C5A">
        <w:t>Systems</w:t>
      </w:r>
      <w:proofErr w:type="spellEnd"/>
      <w:r w:rsidR="004C6C5A" w:rsidRPr="004C6C5A">
        <w:t xml:space="preserve">, es una serie de microcontroladores de bajo costo y consumo energético que integran </w:t>
      </w:r>
      <w:proofErr w:type="spellStart"/>
      <w:r w:rsidR="004C6C5A" w:rsidRPr="004C6C5A">
        <w:t>Wi</w:t>
      </w:r>
      <w:proofErr w:type="spellEnd"/>
      <w:r w:rsidR="004C6C5A" w:rsidRPr="004C6C5A">
        <w:t>-Fi y Bluetooth de modo dual. Ampliamente utilizado en el Internet de las Cosas (</w:t>
      </w:r>
      <w:proofErr w:type="spellStart"/>
      <w:r w:rsidR="004C6C5A" w:rsidRPr="004C6C5A">
        <w:t>IoT</w:t>
      </w:r>
      <w:proofErr w:type="spellEnd"/>
      <w:r w:rsidR="004C6C5A" w:rsidRPr="004C6C5A">
        <w:t>), el ESP32 destaca por su eficiencia energética, entornos de desarrollo de código abierto y bibliotecas versátiles. Con varios modelos disponibles, el ESP32 ofrece flexibilidad para adaptarse a diversas aplicaciones, siendo el ESP32-WROOM-32D el más popular</w:t>
      </w:r>
      <w:r w:rsidR="00E338AF">
        <w:t>.</w:t>
      </w:r>
    </w:p>
    <w:p w14:paraId="51255A6C" w14:textId="210ACCC2" w:rsidR="00151B8D" w:rsidRDefault="00151B8D" w:rsidP="00151B8D">
      <w:pPr>
        <w:pStyle w:val="Sinespaciado"/>
      </w:pPr>
    </w:p>
    <w:p w14:paraId="365DFB0E" w14:textId="06C2E761" w:rsidR="00151B8D" w:rsidRDefault="00277DF5" w:rsidP="00D621E5">
      <w:pPr>
        <w:jc w:val="both"/>
      </w:pPr>
      <w:r w:rsidRPr="00277DF5">
        <w:t xml:space="preserve">Al evaluar los candidatos para el módulo de integración para los sensores del proyecto, se determinó que el ESP32 era la opción más adecuada. Esto se debe a que integra capacidades de </w:t>
      </w:r>
      <w:proofErr w:type="spellStart"/>
      <w:r w:rsidRPr="00277DF5">
        <w:t>Wi</w:t>
      </w:r>
      <w:proofErr w:type="spellEnd"/>
      <w:r w:rsidRPr="00277DF5">
        <w:t>-Fi y Bluetooth de serie, en contraste con Arduino, lo que simplifica significativamente la conectividad inalámbrica sin la necesidad de añadir módulos adicionales. Además, el ESP32 es conocido por su bajo consumo energético, lo cual es crucial para la monitorización de zonas específicas durante largos periodos de tiempo. Esta combinación de funcionalidades, junto con su costo económico, lo convierte en la opción óptima para garantizar una conectividad eficiente y un rendimiento energético adecuado para las necesidades del proyecto.</w:t>
      </w:r>
    </w:p>
    <w:p w14:paraId="0CDFFE7D" w14:textId="0832ADB2" w:rsidR="00C02DA1" w:rsidRDefault="00C02DA1" w:rsidP="00C02DA1">
      <w:pPr>
        <w:pStyle w:val="Sinespaciado"/>
        <w:jc w:val="both"/>
      </w:pPr>
    </w:p>
    <w:p w14:paraId="1B3E468E" w14:textId="3F25749A" w:rsidR="00C02DA1" w:rsidRDefault="00C02DA1" w:rsidP="00C02DA1">
      <w:pPr>
        <w:pStyle w:val="Sinespaciado"/>
        <w:jc w:val="both"/>
      </w:pPr>
    </w:p>
    <w:p w14:paraId="1AF70892" w14:textId="12108D9A" w:rsidR="00C02DA1" w:rsidRDefault="00C02DA1" w:rsidP="00C02DA1">
      <w:pPr>
        <w:pStyle w:val="Sinespaciado"/>
        <w:jc w:val="both"/>
      </w:pPr>
    </w:p>
    <w:p w14:paraId="20150824" w14:textId="77777777" w:rsidR="00C02DA1" w:rsidRPr="00151B8D" w:rsidRDefault="00C02DA1" w:rsidP="00C02DA1">
      <w:pPr>
        <w:pStyle w:val="Sinespaciado"/>
        <w:jc w:val="both"/>
      </w:pPr>
    </w:p>
    <w:p w14:paraId="23B3CB07" w14:textId="35329265" w:rsidR="00393F1A" w:rsidRDefault="00D12F46" w:rsidP="00D12F46">
      <w:pPr>
        <w:pStyle w:val="Ttulo3"/>
      </w:pPr>
      <w:r>
        <w:t>Sensores ambientales</w:t>
      </w:r>
    </w:p>
    <w:p w14:paraId="1FFAFD1F" w14:textId="29DCDC68" w:rsidR="00393F1A" w:rsidRDefault="00393F1A" w:rsidP="00D621E5">
      <w:pPr>
        <w:jc w:val="both"/>
      </w:pPr>
      <w:r w:rsidRPr="00393F1A">
        <w:t xml:space="preserve">A través de </w:t>
      </w:r>
      <w:r>
        <w:t>la siguiente</w:t>
      </w:r>
      <w:r w:rsidRPr="00393F1A">
        <w:t xml:space="preserve"> tabla, se presentará una visión completa de los sensores, brindando una comprensión exhaustiva de su funcionamiento y su contribución al proyecto</w:t>
      </w:r>
      <w:r w:rsidR="00CC7B5B">
        <w:t xml:space="preserve"> (Tabla 1)</w:t>
      </w:r>
      <w:r w:rsidRPr="00393F1A">
        <w:t>.</w:t>
      </w:r>
    </w:p>
    <w:p w14:paraId="31257997" w14:textId="2279AD7A" w:rsidR="00CC7B5B" w:rsidRDefault="00CC7B5B" w:rsidP="00CC7B5B">
      <w:pPr>
        <w:pStyle w:val="Descripcin"/>
        <w:keepNext/>
        <w:jc w:val="center"/>
      </w:pPr>
      <w:bookmarkStart w:id="9" w:name="_Toc160577826"/>
      <w:r>
        <w:t xml:space="preserve">Tabla </w:t>
      </w:r>
      <w:fldSimple w:instr=" SEQ Tabla \* ARABIC ">
        <w:r w:rsidR="00CA4EC0">
          <w:rPr>
            <w:noProof/>
          </w:rPr>
          <w:t>1</w:t>
        </w:r>
      </w:fldSimple>
      <w:r>
        <w:t xml:space="preserve"> - </w:t>
      </w:r>
      <w:r w:rsidRPr="00C23BAC">
        <w:t>Información general sobre los sensores de LIITEC</w:t>
      </w:r>
      <w:bookmarkEnd w:id="9"/>
    </w:p>
    <w:tbl>
      <w:tblPr>
        <w:tblStyle w:val="Tablaconcuadrcula"/>
        <w:tblW w:w="9034" w:type="dxa"/>
        <w:tblLook w:val="04A0" w:firstRow="1" w:lastRow="0" w:firstColumn="1" w:lastColumn="0" w:noHBand="0" w:noVBand="1"/>
      </w:tblPr>
      <w:tblGrid>
        <w:gridCol w:w="1560"/>
        <w:gridCol w:w="1081"/>
        <w:gridCol w:w="1001"/>
        <w:gridCol w:w="1990"/>
        <w:gridCol w:w="3402"/>
      </w:tblGrid>
      <w:tr w:rsidR="00CC7B5B" w14:paraId="485157A6" w14:textId="77777777" w:rsidTr="00CC7B5B">
        <w:trPr>
          <w:trHeight w:val="247"/>
        </w:trPr>
        <w:tc>
          <w:tcPr>
            <w:tcW w:w="1560" w:type="dxa"/>
            <w:shd w:val="clear" w:color="auto" w:fill="2F5496" w:themeFill="accent1" w:themeFillShade="BF"/>
          </w:tcPr>
          <w:p w14:paraId="481108CA" w14:textId="6FDF0D07" w:rsidR="00AB0567" w:rsidRPr="006F7292" w:rsidRDefault="00AB0567" w:rsidP="00AA7B97">
            <w:pPr>
              <w:rPr>
                <w:color w:val="FFFFFF" w:themeColor="background1"/>
                <w:sz w:val="20"/>
                <w:szCs w:val="20"/>
              </w:rPr>
            </w:pPr>
            <w:r w:rsidRPr="006F7292">
              <w:rPr>
                <w:color w:val="FFFFFF" w:themeColor="background1"/>
                <w:sz w:val="20"/>
                <w:szCs w:val="20"/>
              </w:rPr>
              <w:t>S</w:t>
            </w:r>
            <w:r w:rsidR="00AA7B97" w:rsidRPr="006F7292">
              <w:rPr>
                <w:color w:val="FFFFFF" w:themeColor="background1"/>
                <w:sz w:val="20"/>
                <w:szCs w:val="20"/>
              </w:rPr>
              <w:t>ensor</w:t>
            </w:r>
          </w:p>
        </w:tc>
        <w:tc>
          <w:tcPr>
            <w:tcW w:w="1081" w:type="dxa"/>
            <w:shd w:val="clear" w:color="auto" w:fill="2F5496" w:themeFill="accent1" w:themeFillShade="BF"/>
          </w:tcPr>
          <w:p w14:paraId="508B0BDE" w14:textId="05A870CA" w:rsidR="00AB0567" w:rsidRPr="006F7292" w:rsidRDefault="00AB0567" w:rsidP="00AA7B97">
            <w:pPr>
              <w:rPr>
                <w:color w:val="FFFFFF" w:themeColor="background1"/>
                <w:sz w:val="20"/>
                <w:szCs w:val="20"/>
              </w:rPr>
            </w:pPr>
            <w:r w:rsidRPr="006F7292">
              <w:rPr>
                <w:color w:val="FFFFFF" w:themeColor="background1"/>
                <w:sz w:val="20"/>
                <w:szCs w:val="20"/>
              </w:rPr>
              <w:t>Mide</w:t>
            </w:r>
          </w:p>
        </w:tc>
        <w:tc>
          <w:tcPr>
            <w:tcW w:w="1001" w:type="dxa"/>
            <w:shd w:val="clear" w:color="auto" w:fill="2F5496" w:themeFill="accent1" w:themeFillShade="BF"/>
          </w:tcPr>
          <w:p w14:paraId="01531F5D" w14:textId="7546085A"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Tipo</w:t>
            </w:r>
          </w:p>
        </w:tc>
        <w:tc>
          <w:tcPr>
            <w:tcW w:w="1990" w:type="dxa"/>
            <w:shd w:val="clear" w:color="auto" w:fill="2F5496" w:themeFill="accent1" w:themeFillShade="BF"/>
          </w:tcPr>
          <w:p w14:paraId="6CE6F2D9" w14:textId="1FA9AF87" w:rsidR="00AB0567" w:rsidRPr="006F7292" w:rsidRDefault="00AB0567" w:rsidP="00AA7B97">
            <w:pPr>
              <w:rPr>
                <w:color w:val="FFFFFF" w:themeColor="background1"/>
                <w:sz w:val="20"/>
                <w:szCs w:val="20"/>
              </w:rPr>
            </w:pPr>
            <w:r w:rsidRPr="006F7292">
              <w:rPr>
                <w:color w:val="FFFFFF" w:themeColor="background1"/>
                <w:sz w:val="20"/>
                <w:szCs w:val="20"/>
              </w:rPr>
              <w:t>Unidad de medida</w:t>
            </w:r>
          </w:p>
        </w:tc>
        <w:tc>
          <w:tcPr>
            <w:tcW w:w="3402" w:type="dxa"/>
            <w:shd w:val="clear" w:color="auto" w:fill="2F5496" w:themeFill="accent1" w:themeFillShade="BF"/>
          </w:tcPr>
          <w:p w14:paraId="72FF5449" w14:textId="72E58C3E"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Descripción</w:t>
            </w:r>
          </w:p>
        </w:tc>
      </w:tr>
      <w:tr w:rsidR="00851934" w14:paraId="3E4665B2" w14:textId="77777777" w:rsidTr="00CC7B5B">
        <w:trPr>
          <w:trHeight w:val="589"/>
        </w:trPr>
        <w:tc>
          <w:tcPr>
            <w:tcW w:w="1560" w:type="dxa"/>
          </w:tcPr>
          <w:p w14:paraId="739C6121" w14:textId="42DF2D7C" w:rsidR="00851934" w:rsidRPr="00AA7B97" w:rsidRDefault="00851934" w:rsidP="00851934">
            <w:pPr>
              <w:pStyle w:val="Sinespaciado"/>
              <w:rPr>
                <w:b/>
                <w:bCs/>
                <w:sz w:val="16"/>
                <w:szCs w:val="16"/>
              </w:rPr>
            </w:pPr>
            <w:r w:rsidRPr="00AA7B97">
              <w:rPr>
                <w:b/>
                <w:bCs/>
                <w:sz w:val="16"/>
                <w:szCs w:val="16"/>
              </w:rPr>
              <w:t>GYML8511 (*)</w:t>
            </w:r>
            <w:r w:rsidR="00277DF5">
              <w:rPr>
                <w:b/>
                <w:bCs/>
                <w:sz w:val="16"/>
                <w:szCs w:val="16"/>
              </w:rPr>
              <w:t xml:space="preserve"> [</w:t>
            </w:r>
            <w:r w:rsidR="00277DF5" w:rsidRPr="00186837">
              <w:rPr>
                <w:sz w:val="16"/>
                <w:szCs w:val="16"/>
              </w:rPr>
              <w:t>1</w:t>
            </w:r>
            <w:r w:rsidR="00391D3A">
              <w:rPr>
                <w:sz w:val="16"/>
                <w:szCs w:val="16"/>
              </w:rPr>
              <w:t>9</w:t>
            </w:r>
            <w:r w:rsidR="00277DF5">
              <w:rPr>
                <w:b/>
                <w:bCs/>
                <w:sz w:val="16"/>
                <w:szCs w:val="16"/>
              </w:rPr>
              <w:t>]</w:t>
            </w:r>
          </w:p>
        </w:tc>
        <w:tc>
          <w:tcPr>
            <w:tcW w:w="1081" w:type="dxa"/>
          </w:tcPr>
          <w:p w14:paraId="22FAC0BC" w14:textId="77777777" w:rsidR="00CC7B5B" w:rsidRDefault="00851934" w:rsidP="00851934">
            <w:pPr>
              <w:pStyle w:val="Sinespaciado"/>
              <w:rPr>
                <w:sz w:val="16"/>
                <w:szCs w:val="16"/>
              </w:rPr>
            </w:pPr>
            <w:r w:rsidRPr="00EC38F0">
              <w:rPr>
                <w:sz w:val="16"/>
                <w:szCs w:val="16"/>
              </w:rPr>
              <w:t xml:space="preserve">Intensidad </w:t>
            </w:r>
            <w:r w:rsidR="00CC7B5B">
              <w:rPr>
                <w:sz w:val="16"/>
                <w:szCs w:val="16"/>
              </w:rPr>
              <w:t>Ultravioleta</w:t>
            </w:r>
          </w:p>
          <w:p w14:paraId="5147296C" w14:textId="6364A214" w:rsidR="00851934" w:rsidRPr="00EC38F0" w:rsidRDefault="00CC7B5B" w:rsidP="00851934">
            <w:pPr>
              <w:pStyle w:val="Sinespaciado"/>
              <w:rPr>
                <w:sz w:val="16"/>
                <w:szCs w:val="16"/>
              </w:rPr>
            </w:pPr>
            <w:r>
              <w:rPr>
                <w:sz w:val="16"/>
                <w:szCs w:val="16"/>
              </w:rPr>
              <w:t>(</w:t>
            </w:r>
            <w:r w:rsidR="00851934" w:rsidRPr="00EC38F0">
              <w:rPr>
                <w:sz w:val="16"/>
                <w:szCs w:val="16"/>
              </w:rPr>
              <w:t>UV</w:t>
            </w:r>
            <w:r>
              <w:rPr>
                <w:sz w:val="16"/>
                <w:szCs w:val="16"/>
              </w:rPr>
              <w:t>)</w:t>
            </w:r>
          </w:p>
        </w:tc>
        <w:tc>
          <w:tcPr>
            <w:tcW w:w="1001" w:type="dxa"/>
          </w:tcPr>
          <w:p w14:paraId="320CE695" w14:textId="196D31D2" w:rsidR="00851934" w:rsidRPr="00EC38F0" w:rsidRDefault="00851934" w:rsidP="00851934">
            <w:pPr>
              <w:pStyle w:val="Sinespaciado"/>
              <w:rPr>
                <w:sz w:val="16"/>
                <w:szCs w:val="16"/>
              </w:rPr>
            </w:pPr>
            <w:r w:rsidRPr="00EC38F0">
              <w:rPr>
                <w:sz w:val="16"/>
                <w:szCs w:val="16"/>
              </w:rPr>
              <w:t>Analógico</w:t>
            </w:r>
          </w:p>
        </w:tc>
        <w:tc>
          <w:tcPr>
            <w:tcW w:w="1990" w:type="dxa"/>
          </w:tcPr>
          <w:p w14:paraId="33F6AD82" w14:textId="56D11872" w:rsidR="00851934" w:rsidRPr="00EC38F0" w:rsidRDefault="00851934" w:rsidP="00851934">
            <w:pPr>
              <w:pStyle w:val="Sinespaciado"/>
              <w:rPr>
                <w:sz w:val="16"/>
                <w:szCs w:val="16"/>
              </w:rPr>
            </w:pPr>
            <w:proofErr w:type="spellStart"/>
            <w:r w:rsidRPr="00EC38F0">
              <w:rPr>
                <w:sz w:val="16"/>
                <w:szCs w:val="16"/>
              </w:rPr>
              <w:t>mW</w:t>
            </w:r>
            <w:proofErr w:type="spellEnd"/>
            <w:r w:rsidRPr="00EC38F0">
              <w:rPr>
                <w:sz w:val="16"/>
                <w:szCs w:val="16"/>
              </w:rPr>
              <w:t xml:space="preserve">/cm2 - </w:t>
            </w:r>
            <w:proofErr w:type="spellStart"/>
            <w:r w:rsidRPr="00EC38F0">
              <w:rPr>
                <w:sz w:val="16"/>
                <w:szCs w:val="16"/>
              </w:rPr>
              <w:t>Microwatts</w:t>
            </w:r>
            <w:proofErr w:type="spellEnd"/>
            <w:r w:rsidRPr="00EC38F0">
              <w:rPr>
                <w:sz w:val="16"/>
                <w:szCs w:val="16"/>
              </w:rPr>
              <w:t xml:space="preserve"> por centímetro cuadrado.</w:t>
            </w:r>
          </w:p>
        </w:tc>
        <w:tc>
          <w:tcPr>
            <w:tcW w:w="3402" w:type="dxa"/>
          </w:tcPr>
          <w:p w14:paraId="196B23BA" w14:textId="16C9B781" w:rsidR="00851934" w:rsidRPr="00851934" w:rsidRDefault="00851934" w:rsidP="00842C81">
            <w:pPr>
              <w:pStyle w:val="Sinespaciado"/>
              <w:numPr>
                <w:ilvl w:val="0"/>
                <w:numId w:val="11"/>
              </w:numPr>
              <w:ind w:left="174" w:hanging="174"/>
              <w:rPr>
                <w:sz w:val="16"/>
                <w:szCs w:val="16"/>
              </w:rPr>
            </w:pPr>
            <w:r w:rsidRPr="00851934">
              <w:rPr>
                <w:sz w:val="16"/>
                <w:szCs w:val="16"/>
              </w:rPr>
              <w:t>Detecta luz con una longitud de onda entre 280-390nm, este rango cubre tanto al espectro UV-B como al UV-A.</w:t>
            </w:r>
          </w:p>
        </w:tc>
      </w:tr>
      <w:tr w:rsidR="00851934" w14:paraId="4DFEFC69" w14:textId="77777777" w:rsidTr="00CC7B5B">
        <w:trPr>
          <w:trHeight w:val="1973"/>
        </w:trPr>
        <w:tc>
          <w:tcPr>
            <w:tcW w:w="1560" w:type="dxa"/>
          </w:tcPr>
          <w:p w14:paraId="2DB83050" w14:textId="65D50A63" w:rsidR="00851934" w:rsidRPr="00AA7B97" w:rsidRDefault="00851934" w:rsidP="00851934">
            <w:pPr>
              <w:pStyle w:val="Sinespaciado"/>
              <w:rPr>
                <w:b/>
                <w:bCs/>
                <w:sz w:val="16"/>
                <w:szCs w:val="16"/>
              </w:rPr>
            </w:pPr>
            <w:r w:rsidRPr="00AA7B97">
              <w:rPr>
                <w:b/>
                <w:bCs/>
                <w:sz w:val="16"/>
                <w:szCs w:val="16"/>
              </w:rPr>
              <w:t>DHT22 (*)</w:t>
            </w:r>
            <w:r w:rsidR="00277DF5">
              <w:rPr>
                <w:b/>
                <w:bCs/>
                <w:sz w:val="16"/>
                <w:szCs w:val="16"/>
              </w:rPr>
              <w:t xml:space="preserve"> [</w:t>
            </w:r>
            <w:r w:rsidR="00391D3A">
              <w:rPr>
                <w:b/>
                <w:bCs/>
                <w:sz w:val="16"/>
                <w:szCs w:val="16"/>
              </w:rPr>
              <w:t>20</w:t>
            </w:r>
            <w:r w:rsidR="00277DF5">
              <w:rPr>
                <w:b/>
                <w:bCs/>
                <w:sz w:val="16"/>
                <w:szCs w:val="16"/>
              </w:rPr>
              <w:t>]</w:t>
            </w:r>
          </w:p>
        </w:tc>
        <w:tc>
          <w:tcPr>
            <w:tcW w:w="1081" w:type="dxa"/>
          </w:tcPr>
          <w:p w14:paraId="0E222DF4" w14:textId="607B918B" w:rsidR="00851934" w:rsidRPr="00EC38F0" w:rsidRDefault="00851934" w:rsidP="00851934">
            <w:pPr>
              <w:pStyle w:val="Sinespaciado"/>
              <w:rPr>
                <w:sz w:val="16"/>
                <w:szCs w:val="16"/>
              </w:rPr>
            </w:pPr>
            <w:r w:rsidRPr="00EC38F0">
              <w:rPr>
                <w:sz w:val="16"/>
                <w:szCs w:val="16"/>
              </w:rPr>
              <w:t>Temperatura y Humedad</w:t>
            </w:r>
            <w:r w:rsidR="00CC7B5B">
              <w:rPr>
                <w:sz w:val="16"/>
                <w:szCs w:val="16"/>
              </w:rPr>
              <w:t xml:space="preserve"> del aire</w:t>
            </w:r>
          </w:p>
        </w:tc>
        <w:tc>
          <w:tcPr>
            <w:tcW w:w="1001" w:type="dxa"/>
          </w:tcPr>
          <w:p w14:paraId="5049A8A8" w14:textId="3E7A12BB" w:rsidR="00851934" w:rsidRPr="00EC38F0" w:rsidRDefault="00851934" w:rsidP="00851934">
            <w:pPr>
              <w:pStyle w:val="Sinespaciado"/>
              <w:rPr>
                <w:sz w:val="16"/>
                <w:szCs w:val="16"/>
              </w:rPr>
            </w:pPr>
            <w:r w:rsidRPr="00EC38F0">
              <w:rPr>
                <w:sz w:val="16"/>
                <w:szCs w:val="16"/>
              </w:rPr>
              <w:t>Digital</w:t>
            </w:r>
          </w:p>
        </w:tc>
        <w:tc>
          <w:tcPr>
            <w:tcW w:w="1990" w:type="dxa"/>
          </w:tcPr>
          <w:p w14:paraId="34D805A8" w14:textId="487C5002" w:rsidR="00851934" w:rsidRPr="00EC38F0" w:rsidRDefault="00851934" w:rsidP="00851934">
            <w:pPr>
              <w:pStyle w:val="Sinespaciado"/>
              <w:rPr>
                <w:sz w:val="16"/>
                <w:szCs w:val="16"/>
              </w:rPr>
            </w:pPr>
            <w:r w:rsidRPr="00EC38F0">
              <w:rPr>
                <w:sz w:val="16"/>
                <w:szCs w:val="16"/>
              </w:rPr>
              <w:t>Grados Celsius “°C”, Fahrenheit “°F”, y Humedad Relativa “RH”</w:t>
            </w:r>
          </w:p>
        </w:tc>
        <w:tc>
          <w:tcPr>
            <w:tcW w:w="3402" w:type="dxa"/>
          </w:tcPr>
          <w:p w14:paraId="064ABDFA" w14:textId="3773B4A8" w:rsidR="00851934" w:rsidRDefault="00851934" w:rsidP="00842C81">
            <w:pPr>
              <w:pStyle w:val="Sinespaciado"/>
              <w:numPr>
                <w:ilvl w:val="1"/>
                <w:numId w:val="6"/>
              </w:numPr>
              <w:ind w:left="174" w:hanging="174"/>
              <w:rPr>
                <w:sz w:val="16"/>
                <w:szCs w:val="16"/>
              </w:rPr>
            </w:pPr>
            <w:r w:rsidRPr="00851934">
              <w:rPr>
                <w:sz w:val="16"/>
                <w:szCs w:val="16"/>
              </w:rPr>
              <w:t xml:space="preserve">Proporciona mediciones de temperatura y humedad </w:t>
            </w:r>
          </w:p>
          <w:p w14:paraId="128DBC36" w14:textId="3CE84017" w:rsidR="00851934" w:rsidRDefault="00851934" w:rsidP="00842C81">
            <w:pPr>
              <w:pStyle w:val="Sinespaciado"/>
              <w:numPr>
                <w:ilvl w:val="1"/>
                <w:numId w:val="6"/>
              </w:numPr>
              <w:ind w:left="174" w:hanging="174"/>
              <w:rPr>
                <w:sz w:val="16"/>
                <w:szCs w:val="16"/>
              </w:rPr>
            </w:pPr>
            <w:r w:rsidRPr="00851934">
              <w:rPr>
                <w:sz w:val="16"/>
                <w:szCs w:val="16"/>
              </w:rPr>
              <w:t>Rango de medición de temperatura: -40 °C a 80 °C</w:t>
            </w:r>
            <w:r>
              <w:rPr>
                <w:sz w:val="16"/>
                <w:szCs w:val="16"/>
              </w:rPr>
              <w:t>.</w:t>
            </w:r>
          </w:p>
          <w:p w14:paraId="34EF8B72" w14:textId="7212DA3A" w:rsidR="00851934" w:rsidRDefault="00851934" w:rsidP="00842C81">
            <w:pPr>
              <w:pStyle w:val="Sinespaciado"/>
              <w:numPr>
                <w:ilvl w:val="1"/>
                <w:numId w:val="6"/>
              </w:numPr>
              <w:ind w:left="174" w:hanging="174"/>
              <w:rPr>
                <w:sz w:val="16"/>
                <w:szCs w:val="16"/>
              </w:rPr>
            </w:pPr>
            <w:r w:rsidRPr="00851934">
              <w:rPr>
                <w:sz w:val="16"/>
                <w:szCs w:val="16"/>
              </w:rPr>
              <w:t>Precisión de la medición de temperatura: +/-0.5 °C</w:t>
            </w:r>
            <w:r>
              <w:rPr>
                <w:sz w:val="16"/>
                <w:szCs w:val="16"/>
              </w:rPr>
              <w:t>.</w:t>
            </w:r>
          </w:p>
          <w:p w14:paraId="77FEF1ED" w14:textId="462864F6" w:rsidR="00851934" w:rsidRDefault="00851934" w:rsidP="00842C81">
            <w:pPr>
              <w:pStyle w:val="Sinespaciado"/>
              <w:numPr>
                <w:ilvl w:val="1"/>
                <w:numId w:val="6"/>
              </w:numPr>
              <w:ind w:left="174" w:hanging="174"/>
              <w:rPr>
                <w:sz w:val="16"/>
                <w:szCs w:val="16"/>
              </w:rPr>
            </w:pPr>
            <w:r w:rsidRPr="00851934">
              <w:rPr>
                <w:sz w:val="16"/>
                <w:szCs w:val="16"/>
              </w:rPr>
              <w:t>Rango de medición de humedad: 0% a 100% RH</w:t>
            </w:r>
            <w:r w:rsidR="00EC38F0">
              <w:rPr>
                <w:sz w:val="16"/>
                <w:szCs w:val="16"/>
              </w:rPr>
              <w:t>.</w:t>
            </w:r>
          </w:p>
          <w:p w14:paraId="5E5DC297" w14:textId="1AFBBA57" w:rsidR="00851934" w:rsidRPr="00851934" w:rsidRDefault="00851934" w:rsidP="00842C81">
            <w:pPr>
              <w:pStyle w:val="Sinespaciado"/>
              <w:numPr>
                <w:ilvl w:val="1"/>
                <w:numId w:val="6"/>
              </w:numPr>
              <w:ind w:left="174" w:hanging="174"/>
              <w:rPr>
                <w:sz w:val="16"/>
                <w:szCs w:val="16"/>
              </w:rPr>
            </w:pPr>
            <w:r w:rsidRPr="00851934">
              <w:rPr>
                <w:sz w:val="16"/>
                <w:szCs w:val="16"/>
              </w:rPr>
              <w:t>Precisión de la medición de humedad: +/-2-5% dependiendo de la temperatura</w:t>
            </w:r>
            <w:r w:rsidR="00EC38F0">
              <w:rPr>
                <w:sz w:val="16"/>
                <w:szCs w:val="16"/>
              </w:rPr>
              <w:t>.</w:t>
            </w:r>
          </w:p>
        </w:tc>
      </w:tr>
      <w:tr w:rsidR="00851934" w14:paraId="6E5CDD89" w14:textId="77777777" w:rsidTr="00CC7B5B">
        <w:trPr>
          <w:trHeight w:val="795"/>
        </w:trPr>
        <w:tc>
          <w:tcPr>
            <w:tcW w:w="1560" w:type="dxa"/>
          </w:tcPr>
          <w:p w14:paraId="4A263504" w14:textId="5FB3DF68" w:rsidR="00851934" w:rsidRPr="00EC38F0" w:rsidRDefault="00851934" w:rsidP="00851934">
            <w:pPr>
              <w:pStyle w:val="Sinespaciado"/>
              <w:rPr>
                <w:sz w:val="16"/>
                <w:szCs w:val="16"/>
              </w:rPr>
            </w:pPr>
            <w:r w:rsidRPr="00EC38F0">
              <w:rPr>
                <w:sz w:val="16"/>
                <w:szCs w:val="16"/>
              </w:rPr>
              <w:t>HW-08</w:t>
            </w:r>
            <w:r w:rsidR="00277DF5">
              <w:rPr>
                <w:sz w:val="16"/>
                <w:szCs w:val="16"/>
              </w:rPr>
              <w:t xml:space="preserve"> [</w:t>
            </w:r>
            <w:r w:rsidR="00391D3A">
              <w:rPr>
                <w:sz w:val="16"/>
                <w:szCs w:val="16"/>
              </w:rPr>
              <w:t>21</w:t>
            </w:r>
            <w:r w:rsidR="00277DF5">
              <w:rPr>
                <w:sz w:val="16"/>
                <w:szCs w:val="16"/>
              </w:rPr>
              <w:t>]</w:t>
            </w:r>
          </w:p>
        </w:tc>
        <w:tc>
          <w:tcPr>
            <w:tcW w:w="1081" w:type="dxa"/>
          </w:tcPr>
          <w:p w14:paraId="36CCB15F" w14:textId="685C740A" w:rsidR="00851934" w:rsidRPr="00EC38F0" w:rsidRDefault="00851934" w:rsidP="00851934">
            <w:pPr>
              <w:pStyle w:val="Sinespaciado"/>
              <w:rPr>
                <w:sz w:val="16"/>
                <w:szCs w:val="16"/>
              </w:rPr>
            </w:pPr>
            <w:r w:rsidRPr="00EC38F0">
              <w:rPr>
                <w:sz w:val="16"/>
                <w:szCs w:val="16"/>
              </w:rPr>
              <w:t>Humedad de suelo</w:t>
            </w:r>
          </w:p>
        </w:tc>
        <w:tc>
          <w:tcPr>
            <w:tcW w:w="1001" w:type="dxa"/>
          </w:tcPr>
          <w:p w14:paraId="65BD57F6" w14:textId="47C7824C" w:rsidR="00851934" w:rsidRPr="00EC38F0" w:rsidRDefault="00851934" w:rsidP="00851934">
            <w:pPr>
              <w:pStyle w:val="Sinespaciado"/>
              <w:rPr>
                <w:sz w:val="16"/>
                <w:szCs w:val="16"/>
              </w:rPr>
            </w:pPr>
            <w:r w:rsidRPr="00EC38F0">
              <w:rPr>
                <w:sz w:val="16"/>
                <w:szCs w:val="16"/>
              </w:rPr>
              <w:t>Analógico</w:t>
            </w:r>
          </w:p>
        </w:tc>
        <w:tc>
          <w:tcPr>
            <w:tcW w:w="1990" w:type="dxa"/>
          </w:tcPr>
          <w:p w14:paraId="2BE45907" w14:textId="14536707" w:rsidR="00851934" w:rsidRPr="00EC38F0" w:rsidRDefault="00851934" w:rsidP="00851934">
            <w:pPr>
              <w:pStyle w:val="Sinespaciado"/>
              <w:rPr>
                <w:sz w:val="16"/>
                <w:szCs w:val="16"/>
              </w:rPr>
            </w:pPr>
            <w:r w:rsidRPr="00EC38F0">
              <w:rPr>
                <w:sz w:val="16"/>
                <w:szCs w:val="16"/>
              </w:rPr>
              <w:t>% Porcentaje de humedad.</w:t>
            </w:r>
          </w:p>
        </w:tc>
        <w:tc>
          <w:tcPr>
            <w:tcW w:w="3402" w:type="dxa"/>
          </w:tcPr>
          <w:p w14:paraId="64235EF6" w14:textId="38BBE2E2" w:rsidR="00851934" w:rsidRPr="00851934" w:rsidRDefault="00851934" w:rsidP="00842C81">
            <w:pPr>
              <w:pStyle w:val="Sinespaciado"/>
              <w:numPr>
                <w:ilvl w:val="0"/>
                <w:numId w:val="11"/>
              </w:numPr>
              <w:ind w:left="174" w:hanging="174"/>
              <w:rPr>
                <w:sz w:val="16"/>
                <w:szCs w:val="16"/>
              </w:rPr>
            </w:pPr>
            <w:r w:rsidRPr="00851934">
              <w:rPr>
                <w:sz w:val="16"/>
                <w:szCs w:val="16"/>
              </w:rPr>
              <w:t xml:space="preserve">Sensor de humedad de </w:t>
            </w:r>
            <w:r>
              <w:rPr>
                <w:sz w:val="16"/>
                <w:szCs w:val="16"/>
              </w:rPr>
              <w:t xml:space="preserve">  </w:t>
            </w:r>
            <w:r w:rsidRPr="00851934">
              <w:rPr>
                <w:sz w:val="16"/>
                <w:szCs w:val="16"/>
              </w:rPr>
              <w:t>suelo</w:t>
            </w:r>
            <w:r w:rsidR="00EC38F0">
              <w:rPr>
                <w:sz w:val="16"/>
                <w:szCs w:val="16"/>
              </w:rPr>
              <w:t>.</w:t>
            </w:r>
            <w:r w:rsidRPr="00851934">
              <w:rPr>
                <w:sz w:val="16"/>
                <w:szCs w:val="16"/>
              </w:rPr>
              <w:t xml:space="preserve"> </w:t>
            </w:r>
          </w:p>
          <w:p w14:paraId="72382128" w14:textId="1B71F68D" w:rsidR="00851934" w:rsidRPr="00851934" w:rsidRDefault="00851934" w:rsidP="00842C81">
            <w:pPr>
              <w:pStyle w:val="Sinespaciado"/>
              <w:numPr>
                <w:ilvl w:val="0"/>
                <w:numId w:val="11"/>
              </w:numPr>
              <w:ind w:left="174" w:hanging="174"/>
              <w:rPr>
                <w:sz w:val="16"/>
                <w:szCs w:val="16"/>
              </w:rPr>
            </w:pPr>
            <w:r w:rsidRPr="00851934">
              <w:rPr>
                <w:sz w:val="16"/>
                <w:szCs w:val="16"/>
              </w:rPr>
              <w:t>Entrega un valor de voltaje entre 0 y 5 V dependiendo de la cantidad de humedad detectada por el electrodo.</w:t>
            </w:r>
          </w:p>
        </w:tc>
      </w:tr>
      <w:tr w:rsidR="006F7292" w14:paraId="502D3AFC" w14:textId="77777777" w:rsidTr="00CC7B5B">
        <w:trPr>
          <w:trHeight w:val="1205"/>
        </w:trPr>
        <w:tc>
          <w:tcPr>
            <w:tcW w:w="1560" w:type="dxa"/>
          </w:tcPr>
          <w:p w14:paraId="6B946B56" w14:textId="26CCFC15" w:rsidR="006F7292" w:rsidRPr="00B144F2" w:rsidRDefault="006F7292" w:rsidP="006F7292">
            <w:pPr>
              <w:pStyle w:val="Sinespaciado"/>
              <w:rPr>
                <w:sz w:val="16"/>
                <w:szCs w:val="16"/>
              </w:rPr>
            </w:pPr>
            <w:r w:rsidRPr="00B144F2">
              <w:rPr>
                <w:sz w:val="16"/>
                <w:szCs w:val="16"/>
              </w:rPr>
              <w:t>MQ2</w:t>
            </w:r>
            <w:r w:rsidR="00277DF5">
              <w:rPr>
                <w:sz w:val="16"/>
                <w:szCs w:val="16"/>
              </w:rPr>
              <w:t xml:space="preserve"> [</w:t>
            </w:r>
            <w:r w:rsidR="00391D3A">
              <w:rPr>
                <w:sz w:val="16"/>
                <w:szCs w:val="16"/>
              </w:rPr>
              <w:t>22</w:t>
            </w:r>
            <w:r w:rsidR="00277DF5">
              <w:rPr>
                <w:sz w:val="16"/>
                <w:szCs w:val="16"/>
              </w:rPr>
              <w:t>]</w:t>
            </w:r>
          </w:p>
        </w:tc>
        <w:tc>
          <w:tcPr>
            <w:tcW w:w="1081" w:type="dxa"/>
          </w:tcPr>
          <w:p w14:paraId="37E6AF90" w14:textId="3E150D98" w:rsidR="006F7292" w:rsidRPr="00EC38F0" w:rsidRDefault="00CC7B5B" w:rsidP="006F7292">
            <w:pPr>
              <w:pStyle w:val="Sinespaciado"/>
              <w:rPr>
                <w:sz w:val="16"/>
                <w:szCs w:val="16"/>
              </w:rPr>
            </w:pPr>
            <w:r>
              <w:rPr>
                <w:sz w:val="16"/>
                <w:szCs w:val="16"/>
              </w:rPr>
              <w:t>Gas Licuado del Petróleo (</w:t>
            </w:r>
            <w:r w:rsidR="006F7292" w:rsidRPr="00EC38F0">
              <w:rPr>
                <w:sz w:val="16"/>
                <w:szCs w:val="16"/>
              </w:rPr>
              <w:t>GLP</w:t>
            </w:r>
            <w:r>
              <w:rPr>
                <w:sz w:val="16"/>
                <w:szCs w:val="16"/>
              </w:rPr>
              <w:t>)</w:t>
            </w:r>
            <w:r w:rsidR="006F7292" w:rsidRPr="00EC38F0">
              <w:rPr>
                <w:sz w:val="16"/>
                <w:szCs w:val="16"/>
              </w:rPr>
              <w:t xml:space="preserve"> y </w:t>
            </w:r>
            <w:r>
              <w:rPr>
                <w:sz w:val="16"/>
                <w:szCs w:val="16"/>
              </w:rPr>
              <w:t>Gas Natural Vehicular (</w:t>
            </w:r>
            <w:r w:rsidR="006F7292" w:rsidRPr="00EC38F0">
              <w:rPr>
                <w:sz w:val="16"/>
                <w:szCs w:val="16"/>
              </w:rPr>
              <w:t>GNV</w:t>
            </w:r>
            <w:r>
              <w:rPr>
                <w:sz w:val="16"/>
                <w:szCs w:val="16"/>
              </w:rPr>
              <w:t>)</w:t>
            </w:r>
          </w:p>
        </w:tc>
        <w:tc>
          <w:tcPr>
            <w:tcW w:w="1001" w:type="dxa"/>
          </w:tcPr>
          <w:p w14:paraId="27EA01C1" w14:textId="1D6D2AE8" w:rsidR="006F7292" w:rsidRPr="00EC38F0" w:rsidRDefault="006F7292" w:rsidP="006F7292">
            <w:pPr>
              <w:pStyle w:val="Sinespaciado"/>
              <w:rPr>
                <w:sz w:val="16"/>
                <w:szCs w:val="16"/>
              </w:rPr>
            </w:pPr>
            <w:r w:rsidRPr="00EC38F0">
              <w:rPr>
                <w:sz w:val="16"/>
                <w:szCs w:val="16"/>
              </w:rPr>
              <w:t>Analógico</w:t>
            </w:r>
          </w:p>
        </w:tc>
        <w:tc>
          <w:tcPr>
            <w:tcW w:w="1990" w:type="dxa"/>
          </w:tcPr>
          <w:p w14:paraId="575205CE" w14:textId="0013B7E3" w:rsidR="006F7292" w:rsidRPr="00EC38F0" w:rsidRDefault="006F7292" w:rsidP="006F7292">
            <w:pPr>
              <w:pStyle w:val="Sinespaciado"/>
              <w:rPr>
                <w:sz w:val="16"/>
                <w:szCs w:val="16"/>
              </w:rPr>
            </w:pPr>
            <w:r w:rsidRPr="00EC38F0">
              <w:rPr>
                <w:sz w:val="16"/>
                <w:szCs w:val="16"/>
              </w:rPr>
              <w:t>PPM - Partes por millón.</w:t>
            </w:r>
          </w:p>
        </w:tc>
        <w:tc>
          <w:tcPr>
            <w:tcW w:w="3402" w:type="dxa"/>
          </w:tcPr>
          <w:p w14:paraId="0F823C63" w14:textId="77777777" w:rsidR="006F7292" w:rsidRDefault="006F7292" w:rsidP="00842C81">
            <w:pPr>
              <w:pStyle w:val="Sinespaciado"/>
              <w:numPr>
                <w:ilvl w:val="0"/>
                <w:numId w:val="28"/>
              </w:numPr>
              <w:ind w:left="174" w:hanging="174"/>
              <w:rPr>
                <w:sz w:val="16"/>
                <w:szCs w:val="16"/>
              </w:rPr>
            </w:pPr>
            <w:r w:rsidRPr="00851934">
              <w:rPr>
                <w:sz w:val="16"/>
                <w:szCs w:val="16"/>
              </w:rPr>
              <w:t xml:space="preserve">Sensor de concentraciones de gas GLP y GNV en el aire. </w:t>
            </w:r>
          </w:p>
          <w:p w14:paraId="125348EF" w14:textId="77777777" w:rsidR="006F7292" w:rsidRDefault="006F7292" w:rsidP="00842C81">
            <w:pPr>
              <w:pStyle w:val="Sinespaciado"/>
              <w:numPr>
                <w:ilvl w:val="0"/>
                <w:numId w:val="28"/>
              </w:numPr>
              <w:ind w:left="174" w:hanging="174"/>
              <w:rPr>
                <w:sz w:val="16"/>
                <w:szCs w:val="16"/>
              </w:rPr>
            </w:pPr>
            <w:r w:rsidRPr="00EC38F0">
              <w:rPr>
                <w:sz w:val="16"/>
                <w:szCs w:val="16"/>
              </w:rPr>
              <w:t>Puede detectar concentraciones desde 300 hasta 10000 ppm. • Rango de detección: 300 a 10000 ppm</w:t>
            </w:r>
            <w:r>
              <w:rPr>
                <w:sz w:val="16"/>
                <w:szCs w:val="16"/>
              </w:rPr>
              <w:t>.</w:t>
            </w:r>
            <w:r w:rsidRPr="00EC38F0">
              <w:rPr>
                <w:sz w:val="16"/>
                <w:szCs w:val="16"/>
              </w:rPr>
              <w:t xml:space="preserve"> </w:t>
            </w:r>
          </w:p>
          <w:p w14:paraId="00B58EA0" w14:textId="2021A4FA" w:rsidR="006F7292" w:rsidRPr="00851934" w:rsidRDefault="006F7292" w:rsidP="00842C81">
            <w:pPr>
              <w:pStyle w:val="Sinespaciado"/>
              <w:numPr>
                <w:ilvl w:val="0"/>
                <w:numId w:val="11"/>
              </w:numPr>
              <w:ind w:left="174" w:hanging="174"/>
              <w:rPr>
                <w:sz w:val="16"/>
                <w:szCs w:val="16"/>
              </w:rPr>
            </w:pPr>
            <w:r w:rsidRPr="00EC38F0">
              <w:rPr>
                <w:sz w:val="16"/>
                <w:szCs w:val="16"/>
              </w:rPr>
              <w:t xml:space="preserve">Gas característico: 1000ppm, </w:t>
            </w:r>
            <w:proofErr w:type="spellStart"/>
            <w:r w:rsidRPr="00EC38F0">
              <w:rPr>
                <w:sz w:val="16"/>
                <w:szCs w:val="16"/>
              </w:rPr>
              <w:t>Isobutano</w:t>
            </w:r>
            <w:proofErr w:type="spellEnd"/>
            <w:r>
              <w:rPr>
                <w:sz w:val="16"/>
                <w:szCs w:val="16"/>
              </w:rPr>
              <w:t>.</w:t>
            </w:r>
          </w:p>
        </w:tc>
      </w:tr>
      <w:tr w:rsidR="006F7292" w14:paraId="605F06EE" w14:textId="77777777" w:rsidTr="00CC7B5B">
        <w:trPr>
          <w:trHeight w:val="1823"/>
        </w:trPr>
        <w:tc>
          <w:tcPr>
            <w:tcW w:w="1560" w:type="dxa"/>
          </w:tcPr>
          <w:p w14:paraId="7BABC115" w14:textId="30C2D612" w:rsidR="006F7292" w:rsidRPr="00B144F2" w:rsidRDefault="006F7292" w:rsidP="006F7292">
            <w:pPr>
              <w:pStyle w:val="Sinespaciado"/>
              <w:rPr>
                <w:sz w:val="16"/>
                <w:szCs w:val="16"/>
              </w:rPr>
            </w:pPr>
            <w:r w:rsidRPr="00B144F2">
              <w:rPr>
                <w:sz w:val="16"/>
                <w:szCs w:val="16"/>
              </w:rPr>
              <w:lastRenderedPageBreak/>
              <w:t>MQ3</w:t>
            </w:r>
            <w:r w:rsidR="00277DF5">
              <w:rPr>
                <w:sz w:val="16"/>
                <w:szCs w:val="16"/>
              </w:rPr>
              <w:t xml:space="preserve"> [</w:t>
            </w:r>
            <w:r w:rsidR="00391D3A">
              <w:rPr>
                <w:sz w:val="16"/>
                <w:szCs w:val="16"/>
              </w:rPr>
              <w:t>23</w:t>
            </w:r>
            <w:r w:rsidR="00277DF5">
              <w:rPr>
                <w:sz w:val="16"/>
                <w:szCs w:val="16"/>
              </w:rPr>
              <w:t>]</w:t>
            </w:r>
          </w:p>
        </w:tc>
        <w:tc>
          <w:tcPr>
            <w:tcW w:w="1081" w:type="dxa"/>
          </w:tcPr>
          <w:p w14:paraId="071B4DA0" w14:textId="6CC91DC4" w:rsidR="006F7292" w:rsidRPr="00EC38F0" w:rsidRDefault="006F7292" w:rsidP="006F7292">
            <w:pPr>
              <w:pStyle w:val="Sinespaciado"/>
              <w:rPr>
                <w:sz w:val="16"/>
                <w:szCs w:val="16"/>
              </w:rPr>
            </w:pPr>
            <w:r w:rsidRPr="00EC38F0">
              <w:rPr>
                <w:sz w:val="16"/>
                <w:szCs w:val="16"/>
              </w:rPr>
              <w:t>Alcohol en aire</w:t>
            </w:r>
          </w:p>
        </w:tc>
        <w:tc>
          <w:tcPr>
            <w:tcW w:w="1001" w:type="dxa"/>
          </w:tcPr>
          <w:p w14:paraId="3D7DA481" w14:textId="4A47D6F9" w:rsidR="006F7292" w:rsidRPr="00EC38F0" w:rsidRDefault="006F7292" w:rsidP="006F7292">
            <w:pPr>
              <w:pStyle w:val="Sinespaciado"/>
              <w:rPr>
                <w:sz w:val="16"/>
                <w:szCs w:val="16"/>
              </w:rPr>
            </w:pPr>
            <w:r w:rsidRPr="00EC38F0">
              <w:rPr>
                <w:sz w:val="16"/>
                <w:szCs w:val="16"/>
              </w:rPr>
              <w:t>Analógico</w:t>
            </w:r>
          </w:p>
        </w:tc>
        <w:tc>
          <w:tcPr>
            <w:tcW w:w="1990" w:type="dxa"/>
          </w:tcPr>
          <w:p w14:paraId="181CB73E" w14:textId="76AFDDB9" w:rsidR="006F7292" w:rsidRPr="00EC38F0" w:rsidRDefault="006F7292" w:rsidP="006F7292">
            <w:pPr>
              <w:pStyle w:val="Sinespaciado"/>
              <w:rPr>
                <w:sz w:val="16"/>
                <w:szCs w:val="16"/>
              </w:rPr>
            </w:pPr>
            <w:r w:rsidRPr="00EC38F0">
              <w:rPr>
                <w:sz w:val="16"/>
                <w:szCs w:val="16"/>
              </w:rPr>
              <w:t>PPM - Partes por millón.</w:t>
            </w:r>
          </w:p>
        </w:tc>
        <w:tc>
          <w:tcPr>
            <w:tcW w:w="3402" w:type="dxa"/>
          </w:tcPr>
          <w:p w14:paraId="6C5396A2" w14:textId="77777777" w:rsidR="006F7292" w:rsidRDefault="006F7292" w:rsidP="00842C81">
            <w:pPr>
              <w:pStyle w:val="Sinespaciado"/>
              <w:numPr>
                <w:ilvl w:val="0"/>
                <w:numId w:val="29"/>
              </w:numPr>
              <w:ind w:left="174" w:hanging="174"/>
              <w:rPr>
                <w:sz w:val="16"/>
                <w:szCs w:val="16"/>
              </w:rPr>
            </w:pPr>
            <w:r w:rsidRPr="00851934">
              <w:rPr>
                <w:sz w:val="16"/>
                <w:szCs w:val="16"/>
              </w:rPr>
              <w:t xml:space="preserve">Sensor detecta la concentración de alcohol en aire. </w:t>
            </w:r>
          </w:p>
          <w:p w14:paraId="5DC6AEA6" w14:textId="77777777" w:rsidR="006F7292" w:rsidRDefault="006F7292" w:rsidP="00842C81">
            <w:pPr>
              <w:pStyle w:val="Sinespaciado"/>
              <w:numPr>
                <w:ilvl w:val="0"/>
                <w:numId w:val="29"/>
              </w:numPr>
              <w:ind w:left="174" w:hanging="174"/>
              <w:rPr>
                <w:sz w:val="16"/>
                <w:szCs w:val="16"/>
              </w:rPr>
            </w:pPr>
            <w:r w:rsidRPr="00EC38F0">
              <w:rPr>
                <w:sz w:val="16"/>
                <w:szCs w:val="16"/>
              </w:rPr>
              <w:t>Detección de: Alcohol, Gasolina/Bencina y Etanol</w:t>
            </w:r>
            <w:r>
              <w:rPr>
                <w:sz w:val="16"/>
                <w:szCs w:val="16"/>
              </w:rPr>
              <w:t>.</w:t>
            </w:r>
            <w:r w:rsidRPr="00EC38F0">
              <w:rPr>
                <w:sz w:val="16"/>
                <w:szCs w:val="16"/>
              </w:rPr>
              <w:t xml:space="preserve"> </w:t>
            </w:r>
          </w:p>
          <w:p w14:paraId="2A27026E" w14:textId="77777777" w:rsidR="006F7292" w:rsidRDefault="006F7292" w:rsidP="00842C81">
            <w:pPr>
              <w:pStyle w:val="Sinespaciado"/>
              <w:numPr>
                <w:ilvl w:val="0"/>
                <w:numId w:val="29"/>
              </w:numPr>
              <w:ind w:left="174" w:hanging="174"/>
              <w:rPr>
                <w:sz w:val="16"/>
                <w:szCs w:val="16"/>
              </w:rPr>
            </w:pPr>
            <w:r w:rsidRPr="00EC38F0">
              <w:rPr>
                <w:sz w:val="16"/>
                <w:szCs w:val="16"/>
              </w:rPr>
              <w:t>Especialmente sensible al: Alcohol</w:t>
            </w:r>
            <w:r>
              <w:rPr>
                <w:sz w:val="16"/>
                <w:szCs w:val="16"/>
              </w:rPr>
              <w:t>.</w:t>
            </w:r>
            <w:r w:rsidRPr="00EC38F0">
              <w:rPr>
                <w:sz w:val="16"/>
                <w:szCs w:val="16"/>
              </w:rPr>
              <w:t xml:space="preserve"> </w:t>
            </w:r>
          </w:p>
          <w:p w14:paraId="3594ED8F" w14:textId="77777777" w:rsidR="006F7292" w:rsidRDefault="006F7292" w:rsidP="00842C81">
            <w:pPr>
              <w:pStyle w:val="Sinespaciado"/>
              <w:numPr>
                <w:ilvl w:val="0"/>
                <w:numId w:val="29"/>
              </w:numPr>
              <w:ind w:left="174" w:hanging="174"/>
              <w:rPr>
                <w:sz w:val="16"/>
                <w:szCs w:val="16"/>
              </w:rPr>
            </w:pPr>
            <w:r w:rsidRPr="00EC38F0">
              <w:rPr>
                <w:sz w:val="16"/>
                <w:szCs w:val="16"/>
              </w:rPr>
              <w:t>Voltaje de Operación: 5V</w:t>
            </w:r>
            <w:r>
              <w:rPr>
                <w:sz w:val="16"/>
                <w:szCs w:val="16"/>
              </w:rPr>
              <w:t>.</w:t>
            </w:r>
            <w:r w:rsidRPr="00EC38F0">
              <w:rPr>
                <w:sz w:val="16"/>
                <w:szCs w:val="16"/>
              </w:rPr>
              <w:t xml:space="preserve"> </w:t>
            </w:r>
          </w:p>
          <w:p w14:paraId="2D6A583F" w14:textId="77777777" w:rsidR="006F7292" w:rsidRDefault="006F7292" w:rsidP="00842C81">
            <w:pPr>
              <w:pStyle w:val="Sinespaciado"/>
              <w:numPr>
                <w:ilvl w:val="0"/>
                <w:numId w:val="29"/>
              </w:numPr>
              <w:ind w:left="174" w:hanging="174"/>
              <w:rPr>
                <w:sz w:val="16"/>
                <w:szCs w:val="16"/>
              </w:rPr>
            </w:pPr>
            <w:r w:rsidRPr="00EC38F0">
              <w:rPr>
                <w:sz w:val="16"/>
                <w:szCs w:val="16"/>
              </w:rPr>
              <w:t>Corriente de Operación: 150mA</w:t>
            </w:r>
            <w:r>
              <w:rPr>
                <w:sz w:val="16"/>
                <w:szCs w:val="16"/>
              </w:rPr>
              <w:t>.</w:t>
            </w:r>
            <w:r w:rsidRPr="00EC38F0">
              <w:rPr>
                <w:sz w:val="16"/>
                <w:szCs w:val="16"/>
              </w:rPr>
              <w:t xml:space="preserve"> </w:t>
            </w:r>
          </w:p>
          <w:p w14:paraId="63C845CC" w14:textId="77777777" w:rsidR="006F7292" w:rsidRDefault="006F7292" w:rsidP="00842C81">
            <w:pPr>
              <w:pStyle w:val="Sinespaciado"/>
              <w:numPr>
                <w:ilvl w:val="0"/>
                <w:numId w:val="29"/>
              </w:numPr>
              <w:ind w:left="174" w:hanging="174"/>
              <w:rPr>
                <w:sz w:val="16"/>
                <w:szCs w:val="16"/>
              </w:rPr>
            </w:pPr>
            <w:r w:rsidRPr="00EC38F0">
              <w:rPr>
                <w:sz w:val="16"/>
                <w:szCs w:val="16"/>
              </w:rPr>
              <w:t>Dispositivo base: Sensor MQ3</w:t>
            </w:r>
            <w:r>
              <w:rPr>
                <w:sz w:val="16"/>
                <w:szCs w:val="16"/>
              </w:rPr>
              <w:t>.</w:t>
            </w:r>
            <w:r w:rsidRPr="00EC38F0">
              <w:rPr>
                <w:sz w:val="16"/>
                <w:szCs w:val="16"/>
              </w:rPr>
              <w:t xml:space="preserve"> </w:t>
            </w:r>
          </w:p>
          <w:p w14:paraId="152A85F1" w14:textId="77777777" w:rsidR="006F7292" w:rsidRDefault="006F7292" w:rsidP="00842C81">
            <w:pPr>
              <w:pStyle w:val="Sinespaciado"/>
              <w:numPr>
                <w:ilvl w:val="0"/>
                <w:numId w:val="29"/>
              </w:numPr>
              <w:ind w:left="174" w:hanging="174"/>
              <w:rPr>
                <w:sz w:val="16"/>
                <w:szCs w:val="16"/>
              </w:rPr>
            </w:pPr>
            <w:r w:rsidRPr="00EC38F0">
              <w:rPr>
                <w:sz w:val="16"/>
                <w:szCs w:val="16"/>
              </w:rPr>
              <w:t>Rango de detección: 0.05 a 10 mg/L</w:t>
            </w:r>
            <w:r>
              <w:rPr>
                <w:sz w:val="16"/>
                <w:szCs w:val="16"/>
              </w:rPr>
              <w:t>.</w:t>
            </w:r>
            <w:r w:rsidRPr="00EC38F0">
              <w:rPr>
                <w:sz w:val="16"/>
                <w:szCs w:val="16"/>
              </w:rPr>
              <w:t xml:space="preserve"> </w:t>
            </w:r>
          </w:p>
          <w:p w14:paraId="20AE78DA" w14:textId="1B61386F" w:rsidR="006F7292" w:rsidRPr="00851934" w:rsidRDefault="006F7292" w:rsidP="00842C81">
            <w:pPr>
              <w:pStyle w:val="Sinespaciado"/>
              <w:numPr>
                <w:ilvl w:val="0"/>
                <w:numId w:val="27"/>
              </w:numPr>
              <w:ind w:left="174" w:hanging="174"/>
              <w:rPr>
                <w:sz w:val="16"/>
                <w:szCs w:val="16"/>
              </w:rPr>
            </w:pPr>
            <w:r w:rsidRPr="00EC38F0">
              <w:rPr>
                <w:sz w:val="16"/>
                <w:szCs w:val="16"/>
              </w:rPr>
              <w:t>Consumo de potencia calorífica: menos que 750mW</w:t>
            </w:r>
            <w:r>
              <w:rPr>
                <w:sz w:val="16"/>
                <w:szCs w:val="16"/>
              </w:rPr>
              <w:t>.</w:t>
            </w:r>
          </w:p>
        </w:tc>
      </w:tr>
      <w:tr w:rsidR="006F7292" w14:paraId="37BE2A73" w14:textId="77777777" w:rsidTr="00CC7B5B">
        <w:trPr>
          <w:trHeight w:val="1014"/>
        </w:trPr>
        <w:tc>
          <w:tcPr>
            <w:tcW w:w="1560" w:type="dxa"/>
          </w:tcPr>
          <w:p w14:paraId="3899BA18" w14:textId="5ECEE329" w:rsidR="006F7292" w:rsidRPr="00AA7B97" w:rsidRDefault="006F7292" w:rsidP="006F7292">
            <w:pPr>
              <w:pStyle w:val="Sinespaciado"/>
              <w:rPr>
                <w:b/>
                <w:bCs/>
                <w:sz w:val="16"/>
                <w:szCs w:val="16"/>
              </w:rPr>
            </w:pPr>
            <w:r w:rsidRPr="00AA7B97">
              <w:rPr>
                <w:b/>
                <w:bCs/>
                <w:sz w:val="16"/>
                <w:szCs w:val="16"/>
              </w:rPr>
              <w:t>MQ135 (*)</w:t>
            </w:r>
            <w:r w:rsidR="00277DF5">
              <w:rPr>
                <w:b/>
                <w:bCs/>
                <w:sz w:val="16"/>
                <w:szCs w:val="16"/>
              </w:rPr>
              <w:t xml:space="preserve"> [</w:t>
            </w:r>
            <w:r w:rsidR="00391D3A">
              <w:rPr>
                <w:b/>
                <w:bCs/>
                <w:sz w:val="16"/>
                <w:szCs w:val="16"/>
              </w:rPr>
              <w:t>24</w:t>
            </w:r>
            <w:r w:rsidR="00277DF5">
              <w:rPr>
                <w:b/>
                <w:bCs/>
                <w:sz w:val="16"/>
                <w:szCs w:val="16"/>
              </w:rPr>
              <w:t>]</w:t>
            </w:r>
          </w:p>
        </w:tc>
        <w:tc>
          <w:tcPr>
            <w:tcW w:w="1081" w:type="dxa"/>
          </w:tcPr>
          <w:p w14:paraId="7C84F831" w14:textId="7C1E56CC" w:rsidR="006F7292" w:rsidRPr="00EC38F0" w:rsidRDefault="00CC7B5B" w:rsidP="006F7292">
            <w:pPr>
              <w:pStyle w:val="Sinespaciado"/>
              <w:rPr>
                <w:sz w:val="16"/>
                <w:szCs w:val="16"/>
              </w:rPr>
            </w:pPr>
            <w:r>
              <w:rPr>
                <w:sz w:val="16"/>
                <w:szCs w:val="16"/>
              </w:rPr>
              <w:t>Amoniaco (</w:t>
            </w:r>
            <w:r w:rsidR="006F7292" w:rsidRPr="00EC38F0">
              <w:rPr>
                <w:sz w:val="16"/>
                <w:szCs w:val="16"/>
              </w:rPr>
              <w:t>NH3</w:t>
            </w:r>
            <w:r>
              <w:rPr>
                <w:sz w:val="16"/>
                <w:szCs w:val="16"/>
              </w:rPr>
              <w:t>)</w:t>
            </w:r>
            <w:r w:rsidR="006F7292" w:rsidRPr="00EC38F0">
              <w:rPr>
                <w:sz w:val="16"/>
                <w:szCs w:val="16"/>
              </w:rPr>
              <w:t xml:space="preserve">, </w:t>
            </w:r>
            <w:r>
              <w:rPr>
                <w:sz w:val="16"/>
                <w:szCs w:val="16"/>
              </w:rPr>
              <w:t>Óxidos de Nitrógeno (</w:t>
            </w:r>
            <w:proofErr w:type="spellStart"/>
            <w:r w:rsidR="006F7292" w:rsidRPr="00EC38F0">
              <w:rPr>
                <w:sz w:val="16"/>
                <w:szCs w:val="16"/>
              </w:rPr>
              <w:t>NOx</w:t>
            </w:r>
            <w:proofErr w:type="spellEnd"/>
            <w:r>
              <w:rPr>
                <w:sz w:val="16"/>
                <w:szCs w:val="16"/>
              </w:rPr>
              <w:t>)</w:t>
            </w:r>
            <w:r w:rsidR="006F7292" w:rsidRPr="00EC38F0">
              <w:rPr>
                <w:sz w:val="16"/>
                <w:szCs w:val="16"/>
              </w:rPr>
              <w:t xml:space="preserve">, alcohol, Benceno, Humo y </w:t>
            </w:r>
            <w:r>
              <w:rPr>
                <w:sz w:val="16"/>
                <w:szCs w:val="16"/>
              </w:rPr>
              <w:t>Dióxido de Carbono (</w:t>
            </w:r>
            <w:r w:rsidR="006F7292" w:rsidRPr="00EC38F0">
              <w:rPr>
                <w:sz w:val="16"/>
                <w:szCs w:val="16"/>
              </w:rPr>
              <w:t>CO</w:t>
            </w:r>
            <w:r w:rsidRPr="00CC7B5B">
              <w:rPr>
                <w:sz w:val="20"/>
                <w:szCs w:val="20"/>
                <w:vertAlign w:val="subscript"/>
              </w:rPr>
              <w:t>2</w:t>
            </w:r>
            <w:r>
              <w:rPr>
                <w:sz w:val="20"/>
                <w:szCs w:val="20"/>
                <w:vertAlign w:val="subscript"/>
              </w:rPr>
              <w:t>)</w:t>
            </w:r>
            <w:r w:rsidR="006F7292" w:rsidRPr="00EC38F0">
              <w:rPr>
                <w:sz w:val="16"/>
                <w:szCs w:val="16"/>
              </w:rPr>
              <w:t>.</w:t>
            </w:r>
          </w:p>
        </w:tc>
        <w:tc>
          <w:tcPr>
            <w:tcW w:w="1001" w:type="dxa"/>
          </w:tcPr>
          <w:p w14:paraId="143268F6" w14:textId="6D2C5F1A" w:rsidR="006F7292" w:rsidRPr="00EC38F0" w:rsidRDefault="006F7292" w:rsidP="006F7292">
            <w:pPr>
              <w:pStyle w:val="Sinespaciado"/>
              <w:rPr>
                <w:sz w:val="16"/>
                <w:szCs w:val="16"/>
              </w:rPr>
            </w:pPr>
            <w:r w:rsidRPr="00EC38F0">
              <w:rPr>
                <w:sz w:val="16"/>
                <w:szCs w:val="16"/>
              </w:rPr>
              <w:t>Digital y Analógico</w:t>
            </w:r>
          </w:p>
        </w:tc>
        <w:tc>
          <w:tcPr>
            <w:tcW w:w="1990" w:type="dxa"/>
          </w:tcPr>
          <w:p w14:paraId="6CF17444" w14:textId="419C9FF5" w:rsidR="006F7292" w:rsidRPr="00EC38F0" w:rsidRDefault="006F7292" w:rsidP="006F7292">
            <w:pPr>
              <w:pStyle w:val="Sinespaciado"/>
              <w:rPr>
                <w:sz w:val="16"/>
                <w:szCs w:val="16"/>
              </w:rPr>
            </w:pPr>
            <w:r w:rsidRPr="00EC38F0">
              <w:rPr>
                <w:sz w:val="16"/>
                <w:szCs w:val="16"/>
              </w:rPr>
              <w:t>PPM - Partes por millón.</w:t>
            </w:r>
          </w:p>
        </w:tc>
        <w:tc>
          <w:tcPr>
            <w:tcW w:w="3402" w:type="dxa"/>
          </w:tcPr>
          <w:p w14:paraId="474F1C51" w14:textId="5BEE41D8" w:rsidR="006F7292" w:rsidRDefault="006F7292" w:rsidP="00842C81">
            <w:pPr>
              <w:pStyle w:val="Sinespaciado"/>
              <w:numPr>
                <w:ilvl w:val="0"/>
                <w:numId w:val="27"/>
              </w:numPr>
              <w:ind w:left="174" w:hanging="174"/>
              <w:rPr>
                <w:sz w:val="16"/>
                <w:szCs w:val="16"/>
              </w:rPr>
            </w:pPr>
            <w:r w:rsidRPr="00851934">
              <w:rPr>
                <w:sz w:val="16"/>
                <w:szCs w:val="16"/>
              </w:rPr>
              <w:t xml:space="preserve">Sensor es capaz de detectar un amplio rango de gases que incluye: NH3, </w:t>
            </w:r>
            <w:proofErr w:type="spellStart"/>
            <w:r w:rsidRPr="00851934">
              <w:rPr>
                <w:sz w:val="16"/>
                <w:szCs w:val="16"/>
              </w:rPr>
              <w:t>NOx</w:t>
            </w:r>
            <w:proofErr w:type="spellEnd"/>
            <w:r w:rsidRPr="00851934">
              <w:rPr>
                <w:sz w:val="16"/>
                <w:szCs w:val="16"/>
              </w:rPr>
              <w:t>, alcohol, Benceno, Humo y CO</w:t>
            </w:r>
            <w:r w:rsidR="00CC7B5B" w:rsidRPr="00CC7B5B">
              <w:rPr>
                <w:sz w:val="20"/>
                <w:szCs w:val="20"/>
                <w:vertAlign w:val="subscript"/>
              </w:rPr>
              <w:t>2</w:t>
            </w:r>
            <w:r w:rsidRPr="00851934">
              <w:rPr>
                <w:sz w:val="16"/>
                <w:szCs w:val="16"/>
              </w:rPr>
              <w:t xml:space="preserve">. </w:t>
            </w:r>
          </w:p>
          <w:p w14:paraId="7F197684" w14:textId="77777777" w:rsidR="006F7292" w:rsidRDefault="006F7292" w:rsidP="00842C81">
            <w:pPr>
              <w:pStyle w:val="Sinespaciado"/>
              <w:numPr>
                <w:ilvl w:val="0"/>
                <w:numId w:val="27"/>
              </w:numPr>
              <w:ind w:left="174" w:hanging="174"/>
              <w:rPr>
                <w:sz w:val="16"/>
                <w:szCs w:val="16"/>
              </w:rPr>
            </w:pPr>
            <w:r w:rsidRPr="00EC38F0">
              <w:rPr>
                <w:sz w:val="16"/>
                <w:szCs w:val="16"/>
              </w:rPr>
              <w:t xml:space="preserve">10 – 300 ppm Amoníaco (NH3) y Alcohol. </w:t>
            </w:r>
          </w:p>
          <w:p w14:paraId="060638D0" w14:textId="697D1848" w:rsidR="006F7292" w:rsidRPr="00EC38F0" w:rsidRDefault="006F7292" w:rsidP="00842C81">
            <w:pPr>
              <w:pStyle w:val="Sinespaciado"/>
              <w:numPr>
                <w:ilvl w:val="0"/>
                <w:numId w:val="27"/>
              </w:numPr>
              <w:ind w:left="174" w:hanging="174"/>
              <w:rPr>
                <w:sz w:val="16"/>
                <w:szCs w:val="16"/>
              </w:rPr>
            </w:pPr>
            <w:r w:rsidRPr="00EC38F0">
              <w:rPr>
                <w:sz w:val="16"/>
                <w:szCs w:val="16"/>
              </w:rPr>
              <w:t>10 – 1000 ppm Benceno.</w:t>
            </w:r>
          </w:p>
        </w:tc>
      </w:tr>
      <w:tr w:rsidR="006F7292" w14:paraId="1719160B" w14:textId="77777777" w:rsidTr="00CC7B5B">
        <w:trPr>
          <w:trHeight w:val="795"/>
        </w:trPr>
        <w:tc>
          <w:tcPr>
            <w:tcW w:w="1560" w:type="dxa"/>
          </w:tcPr>
          <w:p w14:paraId="0DDA390A" w14:textId="3D7E9347" w:rsidR="006F7292" w:rsidRPr="00EC38F0" w:rsidRDefault="006F7292" w:rsidP="006F7292">
            <w:pPr>
              <w:pStyle w:val="Sinespaciado"/>
              <w:rPr>
                <w:sz w:val="16"/>
                <w:szCs w:val="16"/>
              </w:rPr>
            </w:pPr>
            <w:r w:rsidRPr="00EC38F0">
              <w:rPr>
                <w:sz w:val="16"/>
                <w:szCs w:val="16"/>
              </w:rPr>
              <w:t>PH-4502C</w:t>
            </w:r>
            <w:r w:rsidR="00277DF5">
              <w:rPr>
                <w:sz w:val="16"/>
                <w:szCs w:val="16"/>
              </w:rPr>
              <w:t xml:space="preserve"> [</w:t>
            </w:r>
            <w:r w:rsidR="00391D3A">
              <w:rPr>
                <w:sz w:val="16"/>
                <w:szCs w:val="16"/>
              </w:rPr>
              <w:t>25</w:t>
            </w:r>
            <w:r w:rsidR="00277DF5">
              <w:rPr>
                <w:sz w:val="16"/>
                <w:szCs w:val="16"/>
              </w:rPr>
              <w:t>]</w:t>
            </w:r>
          </w:p>
        </w:tc>
        <w:tc>
          <w:tcPr>
            <w:tcW w:w="1081" w:type="dxa"/>
          </w:tcPr>
          <w:p w14:paraId="07CAF021" w14:textId="2C5B973C" w:rsidR="006F7292" w:rsidRPr="00EC38F0" w:rsidRDefault="006F7292" w:rsidP="006F7292">
            <w:pPr>
              <w:pStyle w:val="Sinespaciado"/>
              <w:rPr>
                <w:sz w:val="16"/>
                <w:szCs w:val="16"/>
              </w:rPr>
            </w:pPr>
            <w:r w:rsidRPr="00EC38F0">
              <w:rPr>
                <w:sz w:val="16"/>
                <w:szCs w:val="16"/>
              </w:rPr>
              <w:t>pH</w:t>
            </w:r>
          </w:p>
        </w:tc>
        <w:tc>
          <w:tcPr>
            <w:tcW w:w="1001" w:type="dxa"/>
          </w:tcPr>
          <w:p w14:paraId="0F6ADE02" w14:textId="217EB1EE" w:rsidR="006F7292" w:rsidRPr="00EC38F0" w:rsidRDefault="006F7292" w:rsidP="006F7292">
            <w:pPr>
              <w:pStyle w:val="Sinespaciado"/>
              <w:rPr>
                <w:sz w:val="16"/>
                <w:szCs w:val="16"/>
              </w:rPr>
            </w:pPr>
            <w:r w:rsidRPr="00EC38F0">
              <w:rPr>
                <w:sz w:val="16"/>
                <w:szCs w:val="16"/>
              </w:rPr>
              <w:t>Digital y Analógico</w:t>
            </w:r>
          </w:p>
        </w:tc>
        <w:tc>
          <w:tcPr>
            <w:tcW w:w="1990" w:type="dxa"/>
          </w:tcPr>
          <w:p w14:paraId="11D3B92A" w14:textId="7A4FAC6F" w:rsidR="006F7292" w:rsidRPr="00EC38F0" w:rsidRDefault="006F7292" w:rsidP="006F7292">
            <w:pPr>
              <w:pStyle w:val="Sinespaciado"/>
              <w:rPr>
                <w:sz w:val="16"/>
                <w:szCs w:val="16"/>
              </w:rPr>
            </w:pPr>
            <w:r w:rsidRPr="00EC38F0">
              <w:rPr>
                <w:sz w:val="16"/>
                <w:szCs w:val="16"/>
              </w:rPr>
              <w:t>pH - Potencial de hidrógeno</w:t>
            </w:r>
          </w:p>
        </w:tc>
        <w:tc>
          <w:tcPr>
            <w:tcW w:w="3402" w:type="dxa"/>
          </w:tcPr>
          <w:p w14:paraId="0E23477B" w14:textId="77777777" w:rsidR="006F7292" w:rsidRDefault="006F7292" w:rsidP="00842C81">
            <w:pPr>
              <w:pStyle w:val="Sinespaciado"/>
              <w:numPr>
                <w:ilvl w:val="0"/>
                <w:numId w:val="30"/>
              </w:numPr>
              <w:ind w:left="174" w:hanging="174"/>
              <w:rPr>
                <w:sz w:val="16"/>
                <w:szCs w:val="16"/>
              </w:rPr>
            </w:pPr>
            <w:r w:rsidRPr="00851934">
              <w:rPr>
                <w:sz w:val="16"/>
                <w:szCs w:val="16"/>
              </w:rPr>
              <w:t xml:space="preserve">Sensor que mide el pH de una solución. </w:t>
            </w:r>
          </w:p>
          <w:p w14:paraId="027329D9" w14:textId="420A4C37" w:rsidR="006F7292" w:rsidRPr="00AA7B97" w:rsidRDefault="006F7292" w:rsidP="00842C81">
            <w:pPr>
              <w:pStyle w:val="Sinespaciado"/>
              <w:numPr>
                <w:ilvl w:val="0"/>
                <w:numId w:val="30"/>
              </w:numPr>
              <w:ind w:left="174" w:hanging="174"/>
              <w:rPr>
                <w:sz w:val="16"/>
                <w:szCs w:val="16"/>
              </w:rPr>
            </w:pPr>
            <w:r w:rsidRPr="00EC38F0">
              <w:rPr>
                <w:sz w:val="16"/>
                <w:szCs w:val="16"/>
              </w:rPr>
              <w:t>El pH se mide en una escala de 0 a 14, donde 7 es neutral, menores a 7 son ácidos y mayores a 7 son alcalinos.</w:t>
            </w:r>
          </w:p>
        </w:tc>
      </w:tr>
      <w:tr w:rsidR="006F7292" w14:paraId="53278C42" w14:textId="77777777" w:rsidTr="00CC7B5B">
        <w:trPr>
          <w:trHeight w:val="1192"/>
        </w:trPr>
        <w:tc>
          <w:tcPr>
            <w:tcW w:w="1560" w:type="dxa"/>
          </w:tcPr>
          <w:p w14:paraId="386F5DEB" w14:textId="56916A73" w:rsidR="006F7292" w:rsidRPr="00EC38F0" w:rsidRDefault="006F7292" w:rsidP="006F7292">
            <w:pPr>
              <w:pStyle w:val="Sinespaciado"/>
              <w:rPr>
                <w:sz w:val="16"/>
                <w:szCs w:val="16"/>
              </w:rPr>
            </w:pPr>
            <w:r w:rsidRPr="00EC38F0">
              <w:rPr>
                <w:sz w:val="16"/>
                <w:szCs w:val="16"/>
              </w:rPr>
              <w:t>LGZD-V1.1</w:t>
            </w:r>
            <w:r w:rsidR="00277DF5">
              <w:rPr>
                <w:sz w:val="16"/>
                <w:szCs w:val="16"/>
              </w:rPr>
              <w:t xml:space="preserve"> [</w:t>
            </w:r>
            <w:r w:rsidR="00391D3A">
              <w:rPr>
                <w:sz w:val="16"/>
                <w:szCs w:val="16"/>
              </w:rPr>
              <w:t>26</w:t>
            </w:r>
            <w:r w:rsidR="00277DF5">
              <w:rPr>
                <w:sz w:val="16"/>
                <w:szCs w:val="16"/>
              </w:rPr>
              <w:t>]</w:t>
            </w:r>
          </w:p>
        </w:tc>
        <w:tc>
          <w:tcPr>
            <w:tcW w:w="1081" w:type="dxa"/>
          </w:tcPr>
          <w:p w14:paraId="2372DA83" w14:textId="15B5B39B" w:rsidR="006F7292" w:rsidRPr="00EC38F0" w:rsidRDefault="006F7292" w:rsidP="006F7292">
            <w:pPr>
              <w:pStyle w:val="Sinespaciado"/>
              <w:rPr>
                <w:sz w:val="16"/>
                <w:szCs w:val="16"/>
              </w:rPr>
            </w:pPr>
            <w:r w:rsidRPr="00EC38F0">
              <w:rPr>
                <w:sz w:val="16"/>
                <w:szCs w:val="16"/>
              </w:rPr>
              <w:t>Turbiedad del agua</w:t>
            </w:r>
          </w:p>
        </w:tc>
        <w:tc>
          <w:tcPr>
            <w:tcW w:w="1001" w:type="dxa"/>
          </w:tcPr>
          <w:p w14:paraId="08359AC7" w14:textId="47206959" w:rsidR="006F7292" w:rsidRPr="00EC38F0" w:rsidRDefault="006F7292" w:rsidP="006F7292">
            <w:pPr>
              <w:pStyle w:val="Sinespaciado"/>
              <w:rPr>
                <w:sz w:val="16"/>
                <w:szCs w:val="16"/>
              </w:rPr>
            </w:pPr>
            <w:r w:rsidRPr="00EC38F0">
              <w:rPr>
                <w:sz w:val="16"/>
                <w:szCs w:val="16"/>
              </w:rPr>
              <w:t>Digital y Analógico</w:t>
            </w:r>
          </w:p>
        </w:tc>
        <w:tc>
          <w:tcPr>
            <w:tcW w:w="1990" w:type="dxa"/>
          </w:tcPr>
          <w:p w14:paraId="0B7F66D7" w14:textId="709D817D" w:rsidR="006F7292" w:rsidRPr="00EC38F0" w:rsidRDefault="006F7292" w:rsidP="006F7292">
            <w:pPr>
              <w:pStyle w:val="Sinespaciado"/>
              <w:rPr>
                <w:sz w:val="16"/>
                <w:szCs w:val="16"/>
              </w:rPr>
            </w:pPr>
            <w:r w:rsidRPr="00EC38F0">
              <w:rPr>
                <w:sz w:val="16"/>
                <w:szCs w:val="16"/>
              </w:rPr>
              <w:t>NTU - Unidad nefelométrica de turbidez</w:t>
            </w:r>
          </w:p>
        </w:tc>
        <w:tc>
          <w:tcPr>
            <w:tcW w:w="3402" w:type="dxa"/>
          </w:tcPr>
          <w:p w14:paraId="5C55F8F0" w14:textId="77777777" w:rsidR="006F7292" w:rsidRDefault="006F7292" w:rsidP="00842C81">
            <w:pPr>
              <w:pStyle w:val="Sinespaciado"/>
              <w:numPr>
                <w:ilvl w:val="0"/>
                <w:numId w:val="31"/>
              </w:numPr>
              <w:ind w:left="174" w:hanging="174"/>
              <w:rPr>
                <w:sz w:val="16"/>
                <w:szCs w:val="16"/>
              </w:rPr>
            </w:pPr>
            <w:r w:rsidRPr="00851934">
              <w:rPr>
                <w:sz w:val="16"/>
                <w:szCs w:val="16"/>
              </w:rPr>
              <w:t xml:space="preserve">Sensor de turbiedad del agua. </w:t>
            </w:r>
          </w:p>
          <w:p w14:paraId="3198EF78" w14:textId="6E696509" w:rsidR="006F7292" w:rsidRPr="00EC38F0" w:rsidRDefault="006F7292" w:rsidP="00842C81">
            <w:pPr>
              <w:pStyle w:val="Sinespaciado"/>
              <w:numPr>
                <w:ilvl w:val="0"/>
                <w:numId w:val="31"/>
              </w:numPr>
              <w:ind w:left="174" w:hanging="174"/>
              <w:rPr>
                <w:sz w:val="16"/>
                <w:szCs w:val="16"/>
              </w:rPr>
            </w:pPr>
            <w:r w:rsidRPr="00EC38F0">
              <w:rPr>
                <w:sz w:val="16"/>
                <w:szCs w:val="16"/>
              </w:rPr>
              <w:t>Detectar partículas en suspensión en el agua mediante la medición de la transmitancia de luz y la frecuencia que cambia con la cantidad de sólidos suspendidos totales (SST) en el agua.</w:t>
            </w:r>
          </w:p>
        </w:tc>
      </w:tr>
      <w:tr w:rsidR="006F7292" w14:paraId="32BD7103" w14:textId="77777777" w:rsidTr="00CC7B5B">
        <w:trPr>
          <w:trHeight w:val="616"/>
        </w:trPr>
        <w:tc>
          <w:tcPr>
            <w:tcW w:w="1560" w:type="dxa"/>
          </w:tcPr>
          <w:p w14:paraId="2F3CACA0" w14:textId="57E8BFB0" w:rsidR="006F7292" w:rsidRPr="00EC38F0" w:rsidRDefault="006F7292" w:rsidP="006F7292">
            <w:pPr>
              <w:pStyle w:val="Sinespaciado"/>
              <w:rPr>
                <w:sz w:val="16"/>
                <w:szCs w:val="16"/>
              </w:rPr>
            </w:pPr>
            <w:r w:rsidRPr="00EC38F0">
              <w:rPr>
                <w:sz w:val="16"/>
                <w:szCs w:val="16"/>
              </w:rPr>
              <w:t>MF01</w:t>
            </w:r>
            <w:r w:rsidR="00277DF5">
              <w:rPr>
                <w:sz w:val="16"/>
                <w:szCs w:val="16"/>
              </w:rPr>
              <w:t xml:space="preserve"> [2</w:t>
            </w:r>
            <w:r w:rsidR="00391D3A">
              <w:rPr>
                <w:sz w:val="16"/>
                <w:szCs w:val="16"/>
              </w:rPr>
              <w:t>7</w:t>
            </w:r>
            <w:r w:rsidR="00277DF5">
              <w:rPr>
                <w:sz w:val="16"/>
                <w:szCs w:val="16"/>
              </w:rPr>
              <w:t>]</w:t>
            </w:r>
          </w:p>
        </w:tc>
        <w:tc>
          <w:tcPr>
            <w:tcW w:w="1081" w:type="dxa"/>
          </w:tcPr>
          <w:p w14:paraId="45B73823" w14:textId="085A1F50" w:rsidR="006F7292" w:rsidRPr="00EC38F0" w:rsidRDefault="006F7292" w:rsidP="006F7292">
            <w:pPr>
              <w:pStyle w:val="Sinespaciado"/>
              <w:rPr>
                <w:sz w:val="16"/>
                <w:szCs w:val="16"/>
              </w:rPr>
            </w:pPr>
            <w:r w:rsidRPr="00EC38F0">
              <w:rPr>
                <w:sz w:val="16"/>
                <w:szCs w:val="16"/>
              </w:rPr>
              <w:t>Fuerza o Presión</w:t>
            </w:r>
          </w:p>
        </w:tc>
        <w:tc>
          <w:tcPr>
            <w:tcW w:w="1001" w:type="dxa"/>
          </w:tcPr>
          <w:p w14:paraId="20F17188" w14:textId="22773033" w:rsidR="006F7292" w:rsidRPr="00EC38F0" w:rsidRDefault="006F7292" w:rsidP="006F7292">
            <w:pPr>
              <w:pStyle w:val="Sinespaciado"/>
              <w:rPr>
                <w:sz w:val="16"/>
                <w:szCs w:val="16"/>
              </w:rPr>
            </w:pPr>
            <w:r w:rsidRPr="00EC38F0">
              <w:rPr>
                <w:sz w:val="16"/>
                <w:szCs w:val="16"/>
              </w:rPr>
              <w:t>Analógico</w:t>
            </w:r>
          </w:p>
        </w:tc>
        <w:tc>
          <w:tcPr>
            <w:tcW w:w="1990" w:type="dxa"/>
          </w:tcPr>
          <w:p w14:paraId="699D2793" w14:textId="0C2B3FB5" w:rsidR="006F7292" w:rsidRPr="00EC38F0" w:rsidRDefault="006F7292" w:rsidP="006F7292">
            <w:pPr>
              <w:pStyle w:val="Sinespaciado"/>
              <w:rPr>
                <w:sz w:val="16"/>
                <w:szCs w:val="16"/>
              </w:rPr>
            </w:pPr>
            <w:r w:rsidRPr="00EC38F0">
              <w:rPr>
                <w:sz w:val="16"/>
                <w:szCs w:val="16"/>
              </w:rPr>
              <w:t>N - Newtons, g - gramos (N * 100)</w:t>
            </w:r>
          </w:p>
        </w:tc>
        <w:tc>
          <w:tcPr>
            <w:tcW w:w="3402" w:type="dxa"/>
          </w:tcPr>
          <w:p w14:paraId="7FFBF0F6" w14:textId="30BA9DD5" w:rsidR="006F7292" w:rsidRDefault="006F7292" w:rsidP="00842C81">
            <w:pPr>
              <w:pStyle w:val="Sinespaciado"/>
              <w:numPr>
                <w:ilvl w:val="0"/>
                <w:numId w:val="32"/>
              </w:numPr>
              <w:ind w:left="174" w:hanging="174"/>
              <w:rPr>
                <w:sz w:val="16"/>
                <w:szCs w:val="16"/>
              </w:rPr>
            </w:pPr>
            <w:r w:rsidRPr="00851934">
              <w:rPr>
                <w:sz w:val="16"/>
                <w:szCs w:val="16"/>
              </w:rPr>
              <w:t>Sensor de fuerza o presión</w:t>
            </w:r>
            <w:r>
              <w:rPr>
                <w:sz w:val="16"/>
                <w:szCs w:val="16"/>
              </w:rPr>
              <w:t>.</w:t>
            </w:r>
            <w:r w:rsidRPr="00851934">
              <w:rPr>
                <w:sz w:val="16"/>
                <w:szCs w:val="16"/>
              </w:rPr>
              <w:t xml:space="preserve"> </w:t>
            </w:r>
          </w:p>
          <w:p w14:paraId="2EE0ACC2" w14:textId="77777777" w:rsidR="006F7292" w:rsidRDefault="006F7292" w:rsidP="00842C81">
            <w:pPr>
              <w:pStyle w:val="Sinespaciado"/>
              <w:numPr>
                <w:ilvl w:val="0"/>
                <w:numId w:val="32"/>
              </w:numPr>
              <w:ind w:left="174" w:hanging="174"/>
              <w:rPr>
                <w:sz w:val="16"/>
                <w:szCs w:val="16"/>
              </w:rPr>
            </w:pPr>
            <w:r w:rsidRPr="00EC38F0">
              <w:rPr>
                <w:sz w:val="16"/>
                <w:szCs w:val="16"/>
              </w:rPr>
              <w:t xml:space="preserve">Fuerza de actuación: 30g min. </w:t>
            </w:r>
          </w:p>
          <w:p w14:paraId="4D0422F2" w14:textId="2EF2ACEC" w:rsidR="006F7292" w:rsidRPr="00EC38F0" w:rsidRDefault="006F7292" w:rsidP="00842C81">
            <w:pPr>
              <w:pStyle w:val="Sinespaciado"/>
              <w:numPr>
                <w:ilvl w:val="0"/>
                <w:numId w:val="32"/>
              </w:numPr>
              <w:ind w:left="174" w:hanging="174"/>
              <w:rPr>
                <w:sz w:val="16"/>
                <w:szCs w:val="16"/>
              </w:rPr>
            </w:pPr>
            <w:r w:rsidRPr="00EC38F0">
              <w:rPr>
                <w:sz w:val="16"/>
                <w:szCs w:val="16"/>
              </w:rPr>
              <w:t>Rango de sensibilidad: 30 a 10,000g.</w:t>
            </w:r>
          </w:p>
        </w:tc>
      </w:tr>
      <w:tr w:rsidR="006F7292" w14:paraId="4F9CDC10" w14:textId="77777777" w:rsidTr="00CC7B5B">
        <w:trPr>
          <w:trHeight w:val="1233"/>
        </w:trPr>
        <w:tc>
          <w:tcPr>
            <w:tcW w:w="1560" w:type="dxa"/>
          </w:tcPr>
          <w:p w14:paraId="28A5446D" w14:textId="270E8B0D" w:rsidR="006F7292" w:rsidRPr="00EC38F0" w:rsidRDefault="006F7292" w:rsidP="006F7292">
            <w:pPr>
              <w:pStyle w:val="Sinespaciado"/>
              <w:rPr>
                <w:sz w:val="16"/>
                <w:szCs w:val="16"/>
              </w:rPr>
            </w:pPr>
            <w:r w:rsidRPr="00EC38F0">
              <w:rPr>
                <w:sz w:val="16"/>
                <w:szCs w:val="16"/>
              </w:rPr>
              <w:t>YF-S201</w:t>
            </w:r>
            <w:r w:rsidR="00277DF5">
              <w:rPr>
                <w:sz w:val="16"/>
                <w:szCs w:val="16"/>
              </w:rPr>
              <w:t xml:space="preserve"> [2</w:t>
            </w:r>
            <w:r w:rsidR="00391D3A">
              <w:rPr>
                <w:sz w:val="16"/>
                <w:szCs w:val="16"/>
              </w:rPr>
              <w:t>8</w:t>
            </w:r>
            <w:r w:rsidR="00277DF5">
              <w:rPr>
                <w:sz w:val="16"/>
                <w:szCs w:val="16"/>
              </w:rPr>
              <w:t>]</w:t>
            </w:r>
          </w:p>
        </w:tc>
        <w:tc>
          <w:tcPr>
            <w:tcW w:w="1081" w:type="dxa"/>
          </w:tcPr>
          <w:p w14:paraId="673ED63F" w14:textId="444E13D7" w:rsidR="006F7292" w:rsidRPr="00EC38F0" w:rsidRDefault="006F7292" w:rsidP="006F7292">
            <w:pPr>
              <w:pStyle w:val="Sinespaciado"/>
              <w:rPr>
                <w:sz w:val="16"/>
                <w:szCs w:val="16"/>
              </w:rPr>
            </w:pPr>
            <w:r w:rsidRPr="00EC38F0">
              <w:rPr>
                <w:sz w:val="16"/>
                <w:szCs w:val="16"/>
              </w:rPr>
              <w:t>Flujo del agua</w:t>
            </w:r>
          </w:p>
        </w:tc>
        <w:tc>
          <w:tcPr>
            <w:tcW w:w="1001" w:type="dxa"/>
          </w:tcPr>
          <w:p w14:paraId="70AE281E" w14:textId="6E155E7D" w:rsidR="006F7292" w:rsidRPr="00EC38F0" w:rsidRDefault="006F7292" w:rsidP="006F7292">
            <w:pPr>
              <w:pStyle w:val="Sinespaciado"/>
              <w:rPr>
                <w:sz w:val="16"/>
                <w:szCs w:val="16"/>
              </w:rPr>
            </w:pPr>
            <w:r w:rsidRPr="00EC38F0">
              <w:rPr>
                <w:sz w:val="16"/>
                <w:szCs w:val="16"/>
              </w:rPr>
              <w:t>Analógico</w:t>
            </w:r>
          </w:p>
        </w:tc>
        <w:tc>
          <w:tcPr>
            <w:tcW w:w="1990" w:type="dxa"/>
          </w:tcPr>
          <w:p w14:paraId="6446030D" w14:textId="04BCCC1F" w:rsidR="006F7292" w:rsidRPr="00EC38F0" w:rsidRDefault="006F7292" w:rsidP="006F7292">
            <w:pPr>
              <w:pStyle w:val="Sinespaciado"/>
              <w:rPr>
                <w:sz w:val="16"/>
                <w:szCs w:val="16"/>
              </w:rPr>
            </w:pPr>
            <w:r w:rsidRPr="00EC38F0">
              <w:rPr>
                <w:sz w:val="16"/>
                <w:szCs w:val="16"/>
              </w:rPr>
              <w:t>L/min - Litros por minuto</w:t>
            </w:r>
          </w:p>
        </w:tc>
        <w:tc>
          <w:tcPr>
            <w:tcW w:w="3402" w:type="dxa"/>
          </w:tcPr>
          <w:p w14:paraId="145870CA" w14:textId="77777777" w:rsidR="006F7292" w:rsidRDefault="006F7292" w:rsidP="00842C81">
            <w:pPr>
              <w:pStyle w:val="Sinespaciado"/>
              <w:numPr>
                <w:ilvl w:val="0"/>
                <w:numId w:val="33"/>
              </w:numPr>
              <w:ind w:left="174" w:hanging="174"/>
              <w:rPr>
                <w:sz w:val="16"/>
                <w:szCs w:val="16"/>
              </w:rPr>
            </w:pPr>
            <w:r w:rsidRPr="00851934">
              <w:rPr>
                <w:sz w:val="16"/>
                <w:szCs w:val="16"/>
              </w:rPr>
              <w:t xml:space="preserve">Sensor de flujo del agua. </w:t>
            </w:r>
          </w:p>
          <w:p w14:paraId="46C79C6D" w14:textId="65E49832" w:rsidR="006F7292" w:rsidRDefault="006F7292" w:rsidP="00842C81">
            <w:pPr>
              <w:pStyle w:val="Sinespaciado"/>
              <w:numPr>
                <w:ilvl w:val="0"/>
                <w:numId w:val="33"/>
              </w:numPr>
              <w:ind w:left="174" w:hanging="174"/>
              <w:rPr>
                <w:sz w:val="16"/>
                <w:szCs w:val="16"/>
              </w:rPr>
            </w:pPr>
            <w:r w:rsidRPr="00EC38F0">
              <w:rPr>
                <w:sz w:val="16"/>
                <w:szCs w:val="16"/>
              </w:rPr>
              <w:t>Voltaje de operación: 5V - 18V DC</w:t>
            </w:r>
            <w:r>
              <w:rPr>
                <w:sz w:val="16"/>
                <w:szCs w:val="16"/>
              </w:rPr>
              <w:t>.</w:t>
            </w:r>
          </w:p>
          <w:p w14:paraId="2B9B87DC" w14:textId="24D7CB80" w:rsidR="006F7292" w:rsidRPr="00EC38F0" w:rsidRDefault="006F7292" w:rsidP="00842C81">
            <w:pPr>
              <w:pStyle w:val="Sinespaciado"/>
              <w:numPr>
                <w:ilvl w:val="0"/>
                <w:numId w:val="33"/>
              </w:numPr>
              <w:ind w:left="174" w:hanging="174"/>
              <w:rPr>
                <w:sz w:val="16"/>
                <w:szCs w:val="16"/>
              </w:rPr>
            </w:pPr>
            <w:r w:rsidRPr="00EC38F0">
              <w:rPr>
                <w:sz w:val="16"/>
                <w:szCs w:val="16"/>
              </w:rPr>
              <w:t>Consumo de corriente: 15mA (5V)</w:t>
            </w:r>
            <w:r>
              <w:rPr>
                <w:sz w:val="16"/>
                <w:szCs w:val="16"/>
              </w:rPr>
              <w:t>.</w:t>
            </w:r>
          </w:p>
          <w:p w14:paraId="4C206AF8" w14:textId="67A19A64" w:rsidR="006F7292" w:rsidRDefault="006F7292" w:rsidP="00842C81">
            <w:pPr>
              <w:pStyle w:val="Sinespaciado"/>
              <w:numPr>
                <w:ilvl w:val="0"/>
                <w:numId w:val="33"/>
              </w:numPr>
              <w:ind w:left="174" w:hanging="174"/>
              <w:rPr>
                <w:sz w:val="16"/>
                <w:szCs w:val="16"/>
              </w:rPr>
            </w:pPr>
            <w:r w:rsidRPr="00EC38F0">
              <w:rPr>
                <w:sz w:val="16"/>
                <w:szCs w:val="16"/>
              </w:rPr>
              <w:t>Capacidad de carga: 10mA (5 VDC)</w:t>
            </w:r>
            <w:r>
              <w:rPr>
                <w:sz w:val="16"/>
                <w:szCs w:val="16"/>
              </w:rPr>
              <w:t>.</w:t>
            </w:r>
          </w:p>
          <w:p w14:paraId="1751D3E0" w14:textId="4C9D2287" w:rsidR="006F7292" w:rsidRDefault="006F7292" w:rsidP="00842C81">
            <w:pPr>
              <w:pStyle w:val="Sinespaciado"/>
              <w:numPr>
                <w:ilvl w:val="0"/>
                <w:numId w:val="33"/>
              </w:numPr>
              <w:ind w:left="174" w:hanging="174"/>
              <w:rPr>
                <w:sz w:val="16"/>
                <w:szCs w:val="16"/>
              </w:rPr>
            </w:pPr>
            <w:r w:rsidRPr="00EC38F0">
              <w:rPr>
                <w:sz w:val="16"/>
                <w:szCs w:val="16"/>
              </w:rPr>
              <w:t>Salida: Onda cuadrada pulsante</w:t>
            </w:r>
            <w:r>
              <w:rPr>
                <w:sz w:val="16"/>
                <w:szCs w:val="16"/>
              </w:rPr>
              <w:t>.</w:t>
            </w:r>
          </w:p>
          <w:p w14:paraId="6CF0092C" w14:textId="7FCBE856" w:rsidR="006F7292" w:rsidRPr="00EC38F0" w:rsidRDefault="006F7292" w:rsidP="00842C81">
            <w:pPr>
              <w:pStyle w:val="Sinespaciado"/>
              <w:numPr>
                <w:ilvl w:val="0"/>
                <w:numId w:val="33"/>
              </w:numPr>
              <w:ind w:left="174" w:hanging="174"/>
              <w:rPr>
                <w:sz w:val="16"/>
                <w:szCs w:val="16"/>
              </w:rPr>
            </w:pPr>
            <w:r w:rsidRPr="00EC38F0">
              <w:rPr>
                <w:sz w:val="16"/>
                <w:szCs w:val="16"/>
              </w:rPr>
              <w:t>Rango de Flujo: 1-30L/min</w:t>
            </w:r>
            <w:r>
              <w:rPr>
                <w:sz w:val="16"/>
                <w:szCs w:val="16"/>
              </w:rPr>
              <w:t>.</w:t>
            </w:r>
          </w:p>
        </w:tc>
      </w:tr>
      <w:tr w:rsidR="006F7292" w14:paraId="3ACCC8F0" w14:textId="77777777" w:rsidTr="00CC7B5B">
        <w:trPr>
          <w:trHeight w:val="1411"/>
        </w:trPr>
        <w:tc>
          <w:tcPr>
            <w:tcW w:w="1560" w:type="dxa"/>
          </w:tcPr>
          <w:p w14:paraId="1219D3BA" w14:textId="3D4AAB31" w:rsidR="006F7292" w:rsidRPr="00AA7B97" w:rsidRDefault="006F7292" w:rsidP="006F7292">
            <w:pPr>
              <w:pStyle w:val="Sinespaciado"/>
              <w:rPr>
                <w:sz w:val="16"/>
                <w:szCs w:val="16"/>
              </w:rPr>
            </w:pPr>
            <w:r w:rsidRPr="00AA7B97">
              <w:rPr>
                <w:rStyle w:val="notion-enable-hover"/>
                <w:sz w:val="16"/>
                <w:szCs w:val="16"/>
              </w:rPr>
              <w:t>KY038</w:t>
            </w:r>
            <w:r w:rsidR="00277DF5">
              <w:rPr>
                <w:rStyle w:val="notion-enable-hover"/>
                <w:sz w:val="16"/>
                <w:szCs w:val="16"/>
              </w:rPr>
              <w:t xml:space="preserve"> [2</w:t>
            </w:r>
            <w:r w:rsidR="00391D3A">
              <w:rPr>
                <w:rStyle w:val="notion-enable-hover"/>
                <w:sz w:val="16"/>
                <w:szCs w:val="16"/>
              </w:rPr>
              <w:t>9</w:t>
            </w:r>
            <w:r w:rsidR="00277DF5">
              <w:rPr>
                <w:rStyle w:val="notion-enable-hover"/>
                <w:sz w:val="16"/>
                <w:szCs w:val="16"/>
              </w:rPr>
              <w:t xml:space="preserve">] </w:t>
            </w:r>
          </w:p>
        </w:tc>
        <w:tc>
          <w:tcPr>
            <w:tcW w:w="1081" w:type="dxa"/>
          </w:tcPr>
          <w:p w14:paraId="03DC527A" w14:textId="0F00070C" w:rsidR="006F7292" w:rsidRPr="00EC38F0" w:rsidRDefault="006F7292" w:rsidP="006F7292">
            <w:pPr>
              <w:pStyle w:val="Sinespaciado"/>
              <w:rPr>
                <w:sz w:val="16"/>
                <w:szCs w:val="16"/>
              </w:rPr>
            </w:pPr>
            <w:r w:rsidRPr="00EC38F0">
              <w:rPr>
                <w:sz w:val="16"/>
                <w:szCs w:val="16"/>
              </w:rPr>
              <w:t>Ruido</w:t>
            </w:r>
          </w:p>
        </w:tc>
        <w:tc>
          <w:tcPr>
            <w:tcW w:w="1001" w:type="dxa"/>
          </w:tcPr>
          <w:p w14:paraId="3654C5DF" w14:textId="0375EAF7" w:rsidR="006F7292" w:rsidRPr="00EC38F0" w:rsidRDefault="006F7292" w:rsidP="006F7292">
            <w:pPr>
              <w:pStyle w:val="Sinespaciado"/>
              <w:rPr>
                <w:sz w:val="16"/>
                <w:szCs w:val="16"/>
              </w:rPr>
            </w:pPr>
            <w:r w:rsidRPr="00EC38F0">
              <w:rPr>
                <w:sz w:val="16"/>
                <w:szCs w:val="16"/>
              </w:rPr>
              <w:t>Digital y Analógico</w:t>
            </w:r>
          </w:p>
        </w:tc>
        <w:tc>
          <w:tcPr>
            <w:tcW w:w="1990" w:type="dxa"/>
          </w:tcPr>
          <w:p w14:paraId="6D37D4A6" w14:textId="311244A2" w:rsidR="006F7292" w:rsidRPr="00EC38F0" w:rsidRDefault="006F7292" w:rsidP="006F7292">
            <w:pPr>
              <w:pStyle w:val="Sinespaciado"/>
              <w:rPr>
                <w:sz w:val="16"/>
                <w:szCs w:val="16"/>
              </w:rPr>
            </w:pPr>
            <w:r w:rsidRPr="00EC38F0">
              <w:rPr>
                <w:sz w:val="16"/>
                <w:szCs w:val="16"/>
              </w:rPr>
              <w:t>dB - Decibeles</w:t>
            </w:r>
          </w:p>
        </w:tc>
        <w:tc>
          <w:tcPr>
            <w:tcW w:w="3402" w:type="dxa"/>
          </w:tcPr>
          <w:p w14:paraId="27020AA6" w14:textId="77777777" w:rsidR="006F7292" w:rsidRDefault="006F7292" w:rsidP="00842C81">
            <w:pPr>
              <w:pStyle w:val="Sinespaciado"/>
              <w:numPr>
                <w:ilvl w:val="0"/>
                <w:numId w:val="34"/>
              </w:numPr>
              <w:ind w:left="174" w:hanging="174"/>
              <w:rPr>
                <w:sz w:val="16"/>
                <w:szCs w:val="16"/>
              </w:rPr>
            </w:pPr>
            <w:r w:rsidRPr="00851934">
              <w:rPr>
                <w:sz w:val="16"/>
                <w:szCs w:val="16"/>
              </w:rPr>
              <w:t xml:space="preserve">Sensor de ruido. </w:t>
            </w:r>
          </w:p>
          <w:p w14:paraId="5B360855" w14:textId="787EBA36" w:rsidR="006F7292" w:rsidRDefault="006F7292" w:rsidP="00842C81">
            <w:pPr>
              <w:pStyle w:val="Sinespaciado"/>
              <w:numPr>
                <w:ilvl w:val="0"/>
                <w:numId w:val="34"/>
              </w:numPr>
              <w:ind w:left="174" w:hanging="174"/>
              <w:rPr>
                <w:sz w:val="16"/>
                <w:szCs w:val="16"/>
              </w:rPr>
            </w:pPr>
            <w:r w:rsidRPr="00EC38F0">
              <w:rPr>
                <w:sz w:val="16"/>
                <w:szCs w:val="16"/>
              </w:rPr>
              <w:t>Permite detectar un mínimo ruido producido en el ambiente</w:t>
            </w:r>
            <w:r>
              <w:rPr>
                <w:sz w:val="16"/>
                <w:szCs w:val="16"/>
              </w:rPr>
              <w:t>.</w:t>
            </w:r>
            <w:r w:rsidRPr="00EC38F0">
              <w:rPr>
                <w:sz w:val="16"/>
                <w:szCs w:val="16"/>
              </w:rPr>
              <w:t xml:space="preserve"> </w:t>
            </w:r>
          </w:p>
          <w:p w14:paraId="21A105DB" w14:textId="77777777" w:rsidR="006F7292" w:rsidRDefault="006F7292" w:rsidP="00842C81">
            <w:pPr>
              <w:pStyle w:val="Sinespaciado"/>
              <w:numPr>
                <w:ilvl w:val="0"/>
                <w:numId w:val="34"/>
              </w:numPr>
              <w:ind w:left="174" w:hanging="174"/>
              <w:rPr>
                <w:sz w:val="16"/>
                <w:szCs w:val="16"/>
              </w:rPr>
            </w:pPr>
            <w:r w:rsidRPr="00EC38F0">
              <w:rPr>
                <w:sz w:val="16"/>
                <w:szCs w:val="16"/>
              </w:rPr>
              <w:t xml:space="preserve">Gama de frecuencias: 100 – 10.000 Hz. </w:t>
            </w:r>
          </w:p>
          <w:p w14:paraId="6DBC5159" w14:textId="77777777" w:rsidR="006F7292" w:rsidRDefault="006F7292" w:rsidP="00842C81">
            <w:pPr>
              <w:pStyle w:val="Sinespaciado"/>
              <w:numPr>
                <w:ilvl w:val="0"/>
                <w:numId w:val="34"/>
              </w:numPr>
              <w:ind w:left="174" w:hanging="174"/>
              <w:rPr>
                <w:sz w:val="16"/>
                <w:szCs w:val="16"/>
              </w:rPr>
            </w:pPr>
            <w:r w:rsidRPr="00EC38F0">
              <w:rPr>
                <w:sz w:val="16"/>
                <w:szCs w:val="16"/>
              </w:rPr>
              <w:t xml:space="preserve">Sensibilidad: – 46 ± 2,0, (0dB = 1V / Pa) a 1K Hz. </w:t>
            </w:r>
          </w:p>
          <w:p w14:paraId="11E5DFF1" w14:textId="6C89AB55" w:rsidR="006F7292" w:rsidRPr="00EC38F0" w:rsidRDefault="006F7292" w:rsidP="00842C81">
            <w:pPr>
              <w:pStyle w:val="Sinespaciado"/>
              <w:keepNext/>
              <w:numPr>
                <w:ilvl w:val="0"/>
                <w:numId w:val="34"/>
              </w:numPr>
              <w:ind w:left="174" w:hanging="174"/>
              <w:rPr>
                <w:sz w:val="16"/>
                <w:szCs w:val="16"/>
              </w:rPr>
            </w:pPr>
            <w:r w:rsidRPr="00EC38F0">
              <w:rPr>
                <w:sz w:val="16"/>
                <w:szCs w:val="16"/>
              </w:rPr>
              <w:t>La sensibilidad mínima a ruido: 58 dB</w:t>
            </w:r>
            <w:r>
              <w:rPr>
                <w:sz w:val="16"/>
                <w:szCs w:val="16"/>
              </w:rPr>
              <w:t>.</w:t>
            </w:r>
          </w:p>
        </w:tc>
      </w:tr>
    </w:tbl>
    <w:p w14:paraId="0AFD4379" w14:textId="77777777" w:rsidR="00CC7B5B" w:rsidRDefault="00CC7B5B" w:rsidP="00903648">
      <w:pPr>
        <w:pStyle w:val="Sinespaciado"/>
        <w:jc w:val="both"/>
      </w:pPr>
    </w:p>
    <w:p w14:paraId="6B339C4C" w14:textId="043BF39B" w:rsidR="000852F9" w:rsidRDefault="000852F9" w:rsidP="00903648">
      <w:pPr>
        <w:pStyle w:val="Sinespaciado"/>
        <w:jc w:val="both"/>
      </w:pPr>
      <w:r>
        <w:t>Aunque esta lista abarca la mayoría de los sensores utilizados por LIITEC para medir el entorno, en la implementación de la API se considerarán únicamente aquellos sensores que LIITEC está actualmente utilizando en campo:</w:t>
      </w:r>
    </w:p>
    <w:p w14:paraId="703A88CF" w14:textId="77777777" w:rsidR="000852F9" w:rsidRDefault="000852F9" w:rsidP="00903648">
      <w:pPr>
        <w:pStyle w:val="Sinespaciado"/>
        <w:jc w:val="both"/>
      </w:pPr>
    </w:p>
    <w:p w14:paraId="675E754B" w14:textId="77777777" w:rsidR="000852F9" w:rsidRDefault="000852F9" w:rsidP="00842C81">
      <w:pPr>
        <w:pStyle w:val="Sinespaciado"/>
        <w:numPr>
          <w:ilvl w:val="0"/>
          <w:numId w:val="35"/>
        </w:numPr>
        <w:jc w:val="both"/>
      </w:pPr>
      <w:r w:rsidRPr="000852F9">
        <w:rPr>
          <w:b/>
          <w:bCs/>
        </w:rPr>
        <w:t>GYML8511:</w:t>
      </w:r>
      <w:r>
        <w:t xml:space="preserve"> Este sensor registra la intensidad de los rayos ultravioleta.</w:t>
      </w:r>
    </w:p>
    <w:p w14:paraId="2DC6B4DC" w14:textId="77777777" w:rsidR="000852F9" w:rsidRDefault="000852F9" w:rsidP="00842C81">
      <w:pPr>
        <w:pStyle w:val="Sinespaciado"/>
        <w:numPr>
          <w:ilvl w:val="0"/>
          <w:numId w:val="35"/>
        </w:numPr>
        <w:jc w:val="both"/>
      </w:pPr>
      <w:r w:rsidRPr="000852F9">
        <w:rPr>
          <w:b/>
          <w:bCs/>
        </w:rPr>
        <w:t>DHT22:</w:t>
      </w:r>
      <w:r>
        <w:t xml:space="preserve"> Se encarga de medir la temperatura y la humedad ambiental.</w:t>
      </w:r>
    </w:p>
    <w:p w14:paraId="06BAF7B7" w14:textId="3D975844" w:rsidR="000852F9" w:rsidRDefault="000852F9" w:rsidP="00842C81">
      <w:pPr>
        <w:pStyle w:val="Sinespaciado"/>
        <w:numPr>
          <w:ilvl w:val="0"/>
          <w:numId w:val="35"/>
        </w:numPr>
        <w:jc w:val="both"/>
      </w:pPr>
      <w:r w:rsidRPr="000852F9">
        <w:rPr>
          <w:b/>
          <w:bCs/>
        </w:rPr>
        <w:t>MQ135:</w:t>
      </w:r>
      <w:r>
        <w:t xml:space="preserve"> Este sensor evalúa la calidad del aire en el entorno.</w:t>
      </w:r>
    </w:p>
    <w:p w14:paraId="7221ED2F" w14:textId="77777777" w:rsidR="000852F9" w:rsidRPr="00CB077C" w:rsidRDefault="000852F9" w:rsidP="000852F9">
      <w:pPr>
        <w:pStyle w:val="Sinespaciado"/>
        <w:ind w:left="720"/>
        <w:jc w:val="both"/>
      </w:pPr>
    </w:p>
    <w:p w14:paraId="4D61D3ED" w14:textId="0BBB63A9" w:rsidR="003A0D3D" w:rsidRPr="003A0D3D" w:rsidRDefault="008433BD" w:rsidP="00EB72C0">
      <w:pPr>
        <w:pStyle w:val="Ttulo2"/>
        <w:jc w:val="both"/>
      </w:pPr>
      <w:bookmarkStart w:id="10" w:name="_Toc160578022"/>
      <w:r>
        <w:t>Arquitectura y Tecnologías Utilizadas</w:t>
      </w:r>
      <w:bookmarkEnd w:id="10"/>
    </w:p>
    <w:p w14:paraId="4D78C398" w14:textId="32F4C1A0" w:rsidR="00FA42DA" w:rsidRDefault="009E3C4F" w:rsidP="00D621E5">
      <w:pPr>
        <w:jc w:val="both"/>
      </w:pPr>
      <w:r w:rsidRPr="009E3C4F">
        <w:t xml:space="preserve">En este capítulo, se explorará en detalle la arquitectura subyacente y las herramientas tecnológicas que han sido fundamentales en el desarrollo de la API. La elección de una arquitectura sólida y la selección cuidadosa de herramientas desempeñan un papel crucial en el éxito y la eficiencia del sistema. A lo largo de este capítulo, se analizará la estructura general de la API, destacando los componentes esenciales y el modelo de datos subyacente. Además, se proporcionará una visión detallada de las herramientas tecnológicas utilizadas, desde el lenguaje de programación y la base de datos hasta los </w:t>
      </w:r>
      <w:proofErr w:type="spellStart"/>
      <w:r w:rsidRPr="009E3C4F">
        <w:t>frameworks</w:t>
      </w:r>
      <w:proofErr w:type="spellEnd"/>
      <w:r w:rsidRPr="009E3C4F">
        <w:t xml:space="preserve"> y estándares de seguridad implementados. Este análisis integral sentará las bases para comprender la solidez técnica y la capacidad adaptativa de la API en el contexto específico del Laboratorio LIITEC.</w:t>
      </w:r>
    </w:p>
    <w:p w14:paraId="72B4F828" w14:textId="77777777" w:rsidR="00CC7B5B" w:rsidRPr="00CC7B5B" w:rsidRDefault="00CC7B5B" w:rsidP="00CC7B5B">
      <w:pPr>
        <w:pStyle w:val="Sinespaciado"/>
      </w:pPr>
    </w:p>
    <w:p w14:paraId="7BC58802" w14:textId="58AAE484" w:rsidR="009E3C4F" w:rsidRDefault="007F76B7" w:rsidP="00EB72C0">
      <w:pPr>
        <w:pStyle w:val="Ttulo3"/>
        <w:jc w:val="both"/>
      </w:pPr>
      <w:r>
        <w:lastRenderedPageBreak/>
        <w:t>Arquitectura</w:t>
      </w:r>
    </w:p>
    <w:p w14:paraId="593A51E4" w14:textId="74F73434" w:rsidR="00181875" w:rsidRDefault="00181875" w:rsidP="00D621E5">
      <w:pPr>
        <w:jc w:val="both"/>
      </w:pPr>
      <w:r>
        <w:t>Al abordar la gestión de datos, surge un desafío significativo</w:t>
      </w:r>
      <w:r w:rsidR="00CC7B5B">
        <w:t xml:space="preserve"> de ¿C</w:t>
      </w:r>
      <w:r>
        <w:t xml:space="preserve">ómo facilitar la transferencia eficiente de información entre distintos </w:t>
      </w:r>
      <w:proofErr w:type="gramStart"/>
      <w:r w:rsidR="00CC7B5B">
        <w:t>puntos?.</w:t>
      </w:r>
      <w:proofErr w:type="gramEnd"/>
      <w:r>
        <w:t xml:space="preserve"> Este desafío se vuelve aún más crucial al trabajar con sensores, ya que se anticipa una generación sustancial de datos, dada la permanencia y constante actividad de estos dispositivos en su entorno laboral. Para afrontar esta complejidad y lograr una gestión óptima de la información recopilada, es esencial contar con una arquitectura sólida que ordene y facilite el tratamiento de estos datos.</w:t>
      </w:r>
    </w:p>
    <w:p w14:paraId="03A2A531" w14:textId="72397B82" w:rsidR="00181875" w:rsidRDefault="00181875" w:rsidP="00D621E5">
      <w:pPr>
        <w:jc w:val="both"/>
      </w:pPr>
      <w:r>
        <w:t xml:space="preserve">En este contexto, una estrategia que cobra gran relevancia es </w:t>
      </w:r>
      <w:r w:rsidR="009879C4">
        <w:t xml:space="preserve">el proceso de </w:t>
      </w:r>
      <w:r w:rsidR="009879C4" w:rsidRPr="009879C4">
        <w:t>extracción, transformación y carga</w:t>
      </w:r>
      <w:r w:rsidR="009879C4">
        <w:t xml:space="preserve"> (</w:t>
      </w:r>
      <w:r>
        <w:t>ETL</w:t>
      </w:r>
      <w:r w:rsidR="009879C4">
        <w:t>)</w:t>
      </w:r>
      <w:r>
        <w:t>, la cual se focaliza en extraer datos desde diversas fuentes, transformarlos según las necesidades específicas y cargarlos en un sistema de almacenamiento centralizado. Esta metodología no solo optimiza la eficiencia del proceso, sino que también posibilita una gestión más efectiva de grandes volúmenes de datos generados por sensores en su ambiente de trabajo continuo.</w:t>
      </w:r>
    </w:p>
    <w:p w14:paraId="58940F0F" w14:textId="4A9AA38E" w:rsidR="00D07C88" w:rsidRDefault="00181875" w:rsidP="00D621E5">
      <w:pPr>
        <w:jc w:val="both"/>
      </w:pPr>
      <w:r>
        <w:t>La implementación de una arquitectura ETL no solo resuelve la problemática del flujo de datos, sino que también abre la puerta a una gestión más estructurada y eficaz de la información generada por los sensores.</w:t>
      </w:r>
    </w:p>
    <w:p w14:paraId="1066034B" w14:textId="349901E1" w:rsidR="005C0AA0" w:rsidRDefault="005C0AA0" w:rsidP="00EB72C0">
      <w:pPr>
        <w:pStyle w:val="Sinespaciado"/>
        <w:jc w:val="both"/>
      </w:pPr>
    </w:p>
    <w:p w14:paraId="3A3DBD50" w14:textId="3618D67F" w:rsidR="00D07C88" w:rsidRDefault="00C263AD" w:rsidP="00EB72C0">
      <w:pPr>
        <w:pStyle w:val="Ttulo4"/>
        <w:jc w:val="both"/>
      </w:pPr>
      <w:r>
        <w:t>¿Por qué</w:t>
      </w:r>
      <w:r w:rsidR="005C0AA0" w:rsidRPr="005C0AA0">
        <w:t xml:space="preserve"> ETL</w:t>
      </w:r>
      <w:r>
        <w:t>?</w:t>
      </w:r>
    </w:p>
    <w:p w14:paraId="73DB8474" w14:textId="346F3CD2" w:rsidR="005C0AA0" w:rsidRDefault="00045EBF" w:rsidP="00EB72C0">
      <w:pPr>
        <w:jc w:val="both"/>
      </w:pPr>
      <w:r w:rsidRPr="00045EBF">
        <w:t xml:space="preserve">La elección de implementar </w:t>
      </w:r>
      <w:r w:rsidR="00603B0A">
        <w:t xml:space="preserve">el proceso de </w:t>
      </w:r>
      <w:r w:rsidRPr="00045EBF">
        <w:t xml:space="preserve">ETL </w:t>
      </w:r>
      <w:r w:rsidR="00237A99">
        <w:t xml:space="preserve">permite </w:t>
      </w:r>
      <w:r w:rsidRPr="00045EBF">
        <w:t>gestionar eficientemente la ingente cantidad de datos generados por los sensores</w:t>
      </w:r>
      <w:r w:rsidR="00237A99">
        <w:t xml:space="preserve"> ambientales</w:t>
      </w:r>
      <w:r w:rsidRPr="00045EBF">
        <w:t>. Al adoptar la metodología ETL, se busca abordar específicamente los desafíos inherentes a la recolección, transformación y almacenamiento de esta abundante información, proporcionando una serie de beneficios clave:</w:t>
      </w:r>
    </w:p>
    <w:p w14:paraId="52A55EF8" w14:textId="0D692D59" w:rsidR="00195773" w:rsidRDefault="00195773" w:rsidP="00842C81">
      <w:pPr>
        <w:pStyle w:val="Subttulo"/>
        <w:numPr>
          <w:ilvl w:val="0"/>
          <w:numId w:val="11"/>
        </w:numPr>
        <w:jc w:val="both"/>
      </w:pPr>
      <w:r>
        <w:t>Eficiencia</w:t>
      </w:r>
    </w:p>
    <w:p w14:paraId="16FD5DDE" w14:textId="4BDBBC57" w:rsidR="00195773" w:rsidRDefault="00195773" w:rsidP="00EB72C0">
      <w:pPr>
        <w:ind w:left="708"/>
        <w:jc w:val="both"/>
      </w:pPr>
      <w:r w:rsidRPr="000A7EC3">
        <w:t>Automatizar la extracción, transformación y carga de datos mejora significativamente el proceso, ahorrando tiempo y recursos esenciales al manejar grandes cantidades de datos de sensores de manera eficiente.</w:t>
      </w:r>
    </w:p>
    <w:p w14:paraId="47D532D1" w14:textId="77777777" w:rsidR="00195773" w:rsidRPr="00195773" w:rsidRDefault="00195773" w:rsidP="00EB72C0">
      <w:pPr>
        <w:pStyle w:val="Sinespaciado"/>
        <w:jc w:val="both"/>
      </w:pPr>
    </w:p>
    <w:p w14:paraId="79DB2587" w14:textId="49ECA05F" w:rsidR="00195773" w:rsidRPr="00195773" w:rsidRDefault="00195773" w:rsidP="00842C81">
      <w:pPr>
        <w:pStyle w:val="Subttulo"/>
        <w:numPr>
          <w:ilvl w:val="0"/>
          <w:numId w:val="11"/>
        </w:numPr>
        <w:jc w:val="both"/>
      </w:pPr>
      <w:r w:rsidRPr="00195773">
        <w:t>Escalabilidad</w:t>
      </w:r>
    </w:p>
    <w:p w14:paraId="09F4232C" w14:textId="1BAC38AA" w:rsidR="000852F9" w:rsidRDefault="000A7EC3" w:rsidP="00237A99">
      <w:pPr>
        <w:ind w:left="708"/>
        <w:jc w:val="both"/>
      </w:pPr>
      <w:r w:rsidRPr="00195773">
        <w:t>Manejar volúmenes crecientes de datos de manera eficaz es esencial para adaptarse a la continua generación de datos por parte de los sensores en el laboratorio, asegurando que la solución sea flexible y sostenible a lo largo del tiempo.</w:t>
      </w:r>
    </w:p>
    <w:p w14:paraId="7A92717C" w14:textId="77777777" w:rsidR="000852F9" w:rsidRPr="000A7EC3" w:rsidRDefault="000852F9" w:rsidP="00EB72C0">
      <w:pPr>
        <w:pStyle w:val="Sinespaciado"/>
        <w:jc w:val="both"/>
      </w:pPr>
    </w:p>
    <w:p w14:paraId="3D5AEC66" w14:textId="4DCB2B4C" w:rsidR="000A7EC3" w:rsidRDefault="000A7EC3" w:rsidP="00842C81">
      <w:pPr>
        <w:pStyle w:val="Subttulo"/>
        <w:numPr>
          <w:ilvl w:val="0"/>
          <w:numId w:val="11"/>
        </w:numPr>
        <w:jc w:val="both"/>
      </w:pPr>
      <w:r w:rsidRPr="000A7EC3">
        <w:t>Flexibilidad</w:t>
      </w:r>
    </w:p>
    <w:p w14:paraId="246D7F14" w14:textId="2A7D1570" w:rsidR="00C263AD" w:rsidRDefault="000A7EC3" w:rsidP="00237A99">
      <w:pPr>
        <w:ind w:left="708"/>
        <w:jc w:val="both"/>
      </w:pPr>
      <w:r w:rsidRPr="000A7EC3">
        <w:t>Extraer datos de diversas fuentes y cargarlos en sistemas diferentes facilita la integración efectiva de información variada. Esto es especialmente valioso al trabajar con sensores, permitiendo recopilar datos de múltiples fuentes para análisis integrales.</w:t>
      </w:r>
    </w:p>
    <w:p w14:paraId="77189F47" w14:textId="06A35A90" w:rsidR="00C263AD" w:rsidRDefault="00C263AD" w:rsidP="00EB72C0">
      <w:pPr>
        <w:pStyle w:val="Sinespaciado"/>
        <w:jc w:val="both"/>
      </w:pPr>
    </w:p>
    <w:p w14:paraId="09F7D85C" w14:textId="4A659E9F" w:rsidR="000A7EC3" w:rsidRDefault="000A7EC3" w:rsidP="00842C81">
      <w:pPr>
        <w:pStyle w:val="Subttulo"/>
        <w:numPr>
          <w:ilvl w:val="0"/>
          <w:numId w:val="11"/>
        </w:numPr>
        <w:jc w:val="both"/>
      </w:pPr>
      <w:r w:rsidRPr="000A7EC3">
        <w:t>Automatización</w:t>
      </w:r>
    </w:p>
    <w:p w14:paraId="37830AE9" w14:textId="55D055A9" w:rsidR="000A7EC3" w:rsidRDefault="000A7EC3" w:rsidP="00EB72C0">
      <w:pPr>
        <w:ind w:left="708"/>
        <w:jc w:val="both"/>
      </w:pPr>
      <w:r w:rsidRPr="000A7EC3">
        <w:t>Programar y ejecutar automáticamente procesos ETL ahorra tiempo y recursos, permitiendo centrarse en análisis más significativos. La automatización es clave, especialmente en entornos donde la actualización de datos es constante.</w:t>
      </w:r>
    </w:p>
    <w:p w14:paraId="34730C83" w14:textId="3CB3C872" w:rsidR="000A7EC3" w:rsidRDefault="000A7EC3" w:rsidP="00EB72C0">
      <w:pPr>
        <w:pStyle w:val="Sinespaciado"/>
        <w:jc w:val="both"/>
      </w:pPr>
    </w:p>
    <w:p w14:paraId="581D827F" w14:textId="12EEBF9E" w:rsidR="000A7EC3" w:rsidRDefault="000A7EC3" w:rsidP="00842C81">
      <w:pPr>
        <w:pStyle w:val="Subttulo"/>
        <w:numPr>
          <w:ilvl w:val="0"/>
          <w:numId w:val="11"/>
        </w:numPr>
        <w:jc w:val="both"/>
      </w:pPr>
      <w:r w:rsidRPr="000A7EC3">
        <w:t>Mejora de la Calidad de Datos</w:t>
      </w:r>
    </w:p>
    <w:p w14:paraId="6C39D7BA" w14:textId="2CF46D7F" w:rsidR="000A7EC3" w:rsidRDefault="000A7EC3" w:rsidP="00EB72C0">
      <w:pPr>
        <w:ind w:left="708"/>
        <w:jc w:val="both"/>
      </w:pPr>
      <w:r w:rsidRPr="000A7EC3">
        <w:t>Validar, limpiar y estandarizar datos durante la transformación contribuye significativamente a mejorar la calidad de los datos generados por sensores. Esta mejora es esencial para garantizar la precisión y confiabilidad requeridas en investigaciones educativas.</w:t>
      </w:r>
    </w:p>
    <w:p w14:paraId="38195B5B" w14:textId="77777777" w:rsidR="00FA42DA" w:rsidRPr="00FA42DA" w:rsidRDefault="00FA42DA" w:rsidP="00EB72C0">
      <w:pPr>
        <w:pStyle w:val="Sinespaciado"/>
        <w:jc w:val="both"/>
      </w:pPr>
    </w:p>
    <w:p w14:paraId="038FB521" w14:textId="49D067F7" w:rsidR="000A7EC3" w:rsidRPr="000A7EC3" w:rsidRDefault="00FA42DA" w:rsidP="00EB72C0">
      <w:pPr>
        <w:pStyle w:val="Ttulo4"/>
        <w:jc w:val="both"/>
      </w:pPr>
      <w:r>
        <w:lastRenderedPageBreak/>
        <w:t>Fases del proceso ETL</w:t>
      </w:r>
    </w:p>
    <w:p w14:paraId="3C43D425" w14:textId="793E4265" w:rsidR="001B066D" w:rsidRDefault="0027038D" w:rsidP="001B066D">
      <w:r w:rsidRPr="0027038D">
        <w:t xml:space="preserve">En esta sección, exploraremos con mayor profundidad las distintas fases del proceso ETL </w:t>
      </w:r>
      <w:r>
        <w:t>(</w:t>
      </w:r>
      <w:r w:rsidR="00237A99">
        <w:t>Figura</w:t>
      </w:r>
      <w:r>
        <w:t xml:space="preserve"> 1) </w:t>
      </w:r>
      <w:r w:rsidRPr="0027038D">
        <w:t xml:space="preserve">que conforman la columna vertebral de nuestra arquitectura para la gestión de datos provenientes de sensores. </w:t>
      </w:r>
    </w:p>
    <w:p w14:paraId="577ED8C1" w14:textId="77777777" w:rsidR="00237A99" w:rsidRDefault="001B066D" w:rsidP="00237A99">
      <w:pPr>
        <w:pStyle w:val="Sinespaciado"/>
        <w:keepNext/>
        <w:jc w:val="center"/>
      </w:pPr>
      <w:r>
        <w:rPr>
          <w:noProof/>
        </w:rPr>
        <w:drawing>
          <wp:inline distT="0" distB="0" distL="0" distR="0" wp14:anchorId="3C35FCD2" wp14:editId="7E30E671">
            <wp:extent cx="4108276" cy="1383527"/>
            <wp:effectExtent l="0" t="0" r="6985"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2542" cy="1391699"/>
                    </a:xfrm>
                    <a:prstGeom prst="rect">
                      <a:avLst/>
                    </a:prstGeom>
                    <a:noFill/>
                    <a:ln>
                      <a:noFill/>
                    </a:ln>
                  </pic:spPr>
                </pic:pic>
              </a:graphicData>
            </a:graphic>
          </wp:inline>
        </w:drawing>
      </w:r>
    </w:p>
    <w:p w14:paraId="10672534" w14:textId="2EC7FC13" w:rsidR="000E38E1" w:rsidRPr="00237A99" w:rsidRDefault="00237A99" w:rsidP="00237A99">
      <w:pPr>
        <w:pStyle w:val="Descripcin"/>
        <w:jc w:val="center"/>
        <w:rPr>
          <w:sz w:val="20"/>
          <w:szCs w:val="20"/>
        </w:rPr>
      </w:pPr>
      <w:bookmarkStart w:id="11" w:name="_Toc160577875"/>
      <w:r w:rsidRPr="00237A99">
        <w:rPr>
          <w:sz w:val="20"/>
          <w:szCs w:val="20"/>
        </w:rPr>
        <w:t xml:space="preserve">Figura </w:t>
      </w:r>
      <w:r w:rsidRPr="00237A99">
        <w:rPr>
          <w:sz w:val="20"/>
          <w:szCs w:val="20"/>
        </w:rPr>
        <w:fldChar w:fldCharType="begin"/>
      </w:r>
      <w:r w:rsidRPr="00237A99">
        <w:rPr>
          <w:sz w:val="20"/>
          <w:szCs w:val="20"/>
        </w:rPr>
        <w:instrText xml:space="preserve"> SEQ Figura \* ARABIC </w:instrText>
      </w:r>
      <w:r w:rsidRPr="00237A99">
        <w:rPr>
          <w:sz w:val="20"/>
          <w:szCs w:val="20"/>
        </w:rPr>
        <w:fldChar w:fldCharType="separate"/>
      </w:r>
      <w:r w:rsidR="00054D62">
        <w:rPr>
          <w:noProof/>
          <w:sz w:val="20"/>
          <w:szCs w:val="20"/>
        </w:rPr>
        <w:t>1</w:t>
      </w:r>
      <w:r w:rsidRPr="00237A99">
        <w:rPr>
          <w:sz w:val="20"/>
          <w:szCs w:val="20"/>
        </w:rPr>
        <w:fldChar w:fldCharType="end"/>
      </w:r>
      <w:r w:rsidRPr="00237A99">
        <w:rPr>
          <w:sz w:val="20"/>
          <w:szCs w:val="20"/>
        </w:rPr>
        <w:t xml:space="preserve"> - Representación gráfica del proceso ETL</w:t>
      </w:r>
      <w:bookmarkEnd w:id="11"/>
    </w:p>
    <w:p w14:paraId="2F2994D8" w14:textId="737D557A" w:rsidR="00270190" w:rsidRDefault="00270190" w:rsidP="00842C81">
      <w:pPr>
        <w:pStyle w:val="Subttulo"/>
        <w:numPr>
          <w:ilvl w:val="0"/>
          <w:numId w:val="12"/>
        </w:numPr>
        <w:jc w:val="both"/>
      </w:pPr>
      <w:r>
        <w:t>Proceso de Extracción de datos</w:t>
      </w:r>
    </w:p>
    <w:p w14:paraId="3BB7ACCA" w14:textId="0C41E28B" w:rsidR="00270190" w:rsidRDefault="00270190" w:rsidP="00EB72C0">
      <w:pPr>
        <w:ind w:left="708"/>
        <w:jc w:val="both"/>
      </w:pPr>
      <w:r w:rsidRPr="00270190">
        <w:t>En el inici</w:t>
      </w:r>
      <w:r w:rsidR="00DA5619">
        <w:t>o</w:t>
      </w:r>
      <w:r w:rsidRPr="00270190">
        <w:t xml:space="preserve">, extraemos datos recopilando información en bruto de varias fuentes, como bases de datos, archivos planos o </w:t>
      </w:r>
      <w:r w:rsidR="00297F52">
        <w:t>dispositivos IOT</w:t>
      </w:r>
      <w:r w:rsidRPr="00270190">
        <w:t>. Estos datos pueden tener diferentes estructuras y provenir de diversas fuentes, como sistemas ERP</w:t>
      </w:r>
      <w:r w:rsidR="006041FA">
        <w:rPr>
          <w:rStyle w:val="Refdenotaalpie"/>
        </w:rPr>
        <w:footnoteReference w:id="8"/>
      </w:r>
      <w:r w:rsidRPr="00270190">
        <w:t xml:space="preserve"> o CRM</w:t>
      </w:r>
      <w:r w:rsidR="006041FA">
        <w:rPr>
          <w:rStyle w:val="Refdenotaalpie"/>
        </w:rPr>
        <w:footnoteReference w:id="9"/>
      </w:r>
      <w:r w:rsidRPr="00270190">
        <w:t xml:space="preserve">, sitios web, tiendas de comercio electrónico, soluciones de marketing </w:t>
      </w:r>
      <w:r w:rsidR="007D682D">
        <w:t>u</w:t>
      </w:r>
      <w:r w:rsidRPr="00270190">
        <w:t xml:space="preserve"> hojas de cálculo Excel. La extracción de datos es esencial en ETL, ya que proporciona la materia prima y la información crítica para las etapas siguientes del proceso.</w:t>
      </w:r>
    </w:p>
    <w:p w14:paraId="7E287279" w14:textId="77777777" w:rsidR="00DA5619" w:rsidRPr="00DA5619" w:rsidRDefault="00DA5619" w:rsidP="00EB72C0">
      <w:pPr>
        <w:pStyle w:val="Sinespaciado"/>
        <w:jc w:val="both"/>
      </w:pPr>
    </w:p>
    <w:p w14:paraId="0DC02A1E" w14:textId="569C9815" w:rsidR="00DA5619" w:rsidRDefault="00270190" w:rsidP="00842C81">
      <w:pPr>
        <w:pStyle w:val="Subttulo"/>
        <w:numPr>
          <w:ilvl w:val="0"/>
          <w:numId w:val="12"/>
        </w:numPr>
        <w:jc w:val="both"/>
      </w:pPr>
      <w:r>
        <w:t xml:space="preserve">Proceso de </w:t>
      </w:r>
      <w:r w:rsidR="00DA5619">
        <w:t>Transformación</w:t>
      </w:r>
      <w:r>
        <w:t xml:space="preserve"> de datos</w:t>
      </w:r>
    </w:p>
    <w:p w14:paraId="46934260" w14:textId="569FE6BB" w:rsidR="000852F9" w:rsidRPr="00DA5619" w:rsidRDefault="00DA5619" w:rsidP="006041FA">
      <w:pPr>
        <w:ind w:left="708"/>
        <w:jc w:val="both"/>
      </w:pPr>
      <w:r>
        <w:t>Después de extraer los datos, el siguiente paso es la transformación. Est</w:t>
      </w:r>
      <w:r w:rsidR="00603B0A">
        <w:t xml:space="preserve">o </w:t>
      </w:r>
      <w:r>
        <w:t>es crucial, ya que asegura que todos los datos se limpien y formateen de manera adecuada para el sistema de destino y su estructura de base de datos. La transformación adapta dinámicamente los datos extraídos al formato requerido, realizando acciones como eliminar duplicados, normalizar formatos, agregar información o aplicar cálculos específicos. Este proceso garantiza que los datos sean consistentes, precisos y libres de errores antes de cargarlos en la base de datos final del sistema empresarial.</w:t>
      </w:r>
    </w:p>
    <w:p w14:paraId="54C852AB" w14:textId="49847708" w:rsidR="00DA5619" w:rsidRDefault="00DA5619" w:rsidP="00842C81">
      <w:pPr>
        <w:pStyle w:val="Subttulo"/>
        <w:numPr>
          <w:ilvl w:val="0"/>
          <w:numId w:val="12"/>
        </w:numPr>
        <w:jc w:val="both"/>
      </w:pPr>
      <w:r>
        <w:t>Proceso de Carga de datos</w:t>
      </w:r>
    </w:p>
    <w:p w14:paraId="5D7657AC" w14:textId="4475809F" w:rsidR="00DA5619" w:rsidRDefault="00DA5619" w:rsidP="00EB72C0">
      <w:pPr>
        <w:ind w:left="708"/>
        <w:jc w:val="both"/>
      </w:pPr>
      <w:r>
        <w:t>El último paso es la carga de datos, donde los datos transformados se introducen en el sistema empresarial o la base de datos final. Esto puede ser un almacén de datos, un lago de datos o incluso una sencilla hoja de cálculo de Excel. Durante la carga, se estructuran los datos para facilitar su acceso, consulta y análisis. La base de datos de destino se optimiza para diferentes tipos de datos y usos finales, lo que puede implicar la creación de modelos específicos, particiones de datos o la implementación de índices.</w:t>
      </w:r>
    </w:p>
    <w:p w14:paraId="06700463" w14:textId="77777777" w:rsidR="00FE2C88" w:rsidRPr="00FE2C88" w:rsidRDefault="00FE2C88" w:rsidP="00FE2C88">
      <w:pPr>
        <w:pStyle w:val="Sinespaciado"/>
      </w:pPr>
    </w:p>
    <w:p w14:paraId="47672935" w14:textId="52AE3F67" w:rsidR="00FE2C88" w:rsidRDefault="00C26CC7" w:rsidP="00FE2C88">
      <w:pPr>
        <w:pStyle w:val="Ttulo4"/>
      </w:pPr>
      <w:r>
        <w:t>Arquitectura IOT junto a proceso ETL</w:t>
      </w:r>
    </w:p>
    <w:p w14:paraId="30C68739" w14:textId="2DF67DF5" w:rsidR="00C96620" w:rsidRDefault="00C96620" w:rsidP="00EB72C0">
      <w:pPr>
        <w:jc w:val="both"/>
      </w:pPr>
      <w:r>
        <w:t>La estructura de</w:t>
      </w:r>
      <w:r w:rsidR="004A73F9">
        <w:t>l</w:t>
      </w:r>
      <w:r>
        <w:t xml:space="preserve"> proyecto </w:t>
      </w:r>
      <w:r w:rsidR="00237A99">
        <w:t xml:space="preserve">considera lo propuesto </w:t>
      </w:r>
      <w:r>
        <w:t>Amoros</w:t>
      </w:r>
      <w:r w:rsidR="00237A99">
        <w:t xml:space="preserve"> (</w:t>
      </w:r>
      <w:r w:rsidRPr="00C96620">
        <w:t>2022</w:t>
      </w:r>
      <w:r w:rsidR="00237A99">
        <w:t>)</w:t>
      </w:r>
      <w:r w:rsidR="00C6758D">
        <w:t xml:space="preserve"> [</w:t>
      </w:r>
      <w:r w:rsidR="00391D3A">
        <w:t>30</w:t>
      </w:r>
      <w:r w:rsidR="00C6758D">
        <w:t>]</w:t>
      </w:r>
      <w:r w:rsidR="00237A99">
        <w:t xml:space="preserve"> quién a</w:t>
      </w:r>
      <w:r>
        <w:t xml:space="preserve">borda la creación de un pipeline para extraer datos de sensores </w:t>
      </w:r>
      <w:proofErr w:type="spellStart"/>
      <w:r>
        <w:t>IoT</w:t>
      </w:r>
      <w:proofErr w:type="spellEnd"/>
      <w:r>
        <w:t xml:space="preserve">, transformarlos en información útil y cargarlos en almacenes de datos o data </w:t>
      </w:r>
      <w:proofErr w:type="spellStart"/>
      <w:r>
        <w:t>warehouses</w:t>
      </w:r>
      <w:proofErr w:type="spellEnd"/>
      <w:r>
        <w:t>.</w:t>
      </w:r>
    </w:p>
    <w:p w14:paraId="0E7F76E6" w14:textId="68C13EF1" w:rsidR="00FA450F" w:rsidRDefault="00C96620" w:rsidP="00D621E5">
      <w:pPr>
        <w:jc w:val="both"/>
      </w:pPr>
      <w:r>
        <w:t xml:space="preserve">La esencia de esta arquitectura reside en la gestión eficiente de datos provenientes de dispositivos </w:t>
      </w:r>
      <w:proofErr w:type="spellStart"/>
      <w:r>
        <w:t>IoT</w:t>
      </w:r>
      <w:proofErr w:type="spellEnd"/>
      <w:r>
        <w:t>, los cuales generan información a alta velocidad desde diversas fuentes. La implementación de procesamiento en tiempo real destaca, permitiendo el análisis eficiente de grandes volúmenes de datos para tomar decisiones empresariales inmediatas.</w:t>
      </w:r>
    </w:p>
    <w:p w14:paraId="1E371245" w14:textId="0AFEB70E" w:rsidR="00FA450F" w:rsidRPr="00FA450F" w:rsidRDefault="00FA450F" w:rsidP="00D621E5">
      <w:pPr>
        <w:jc w:val="both"/>
      </w:pPr>
      <w:r w:rsidRPr="00FA450F">
        <w:t xml:space="preserve">En términos de arquitectura, se propone un flujo de trabajo que comienza recolectando datos de dispositivos </w:t>
      </w:r>
      <w:proofErr w:type="spellStart"/>
      <w:r w:rsidRPr="00FA450F">
        <w:t>IoT</w:t>
      </w:r>
      <w:proofErr w:type="spellEnd"/>
      <w:r w:rsidRPr="00FA450F">
        <w:t>, sensores y equipos. Estos datos luego</w:t>
      </w:r>
      <w:r>
        <w:t xml:space="preserve"> los ingiere</w:t>
      </w:r>
      <w:r w:rsidRPr="00FA450F">
        <w:t xml:space="preserve"> un almacenamiento en la nube para permitir un acceso rápido en tiempo real, facilitando su procesamiento a través de soluciones como ETL y análisis. Posteriormente, los datos se pueden enviar a almacenes de datos o </w:t>
      </w:r>
      <w:r w:rsidRPr="00FA450F">
        <w:lastRenderedPageBreak/>
        <w:t xml:space="preserve">directamente a otras aplicaciones, como </w:t>
      </w:r>
      <w:proofErr w:type="spellStart"/>
      <w:r w:rsidRPr="00FA450F">
        <w:t>dashboards</w:t>
      </w:r>
      <w:proofErr w:type="spellEnd"/>
      <w:r w:rsidRPr="00FA450F">
        <w:t>, para activar alertas, notificaciones, correos electrónicos y más.</w:t>
      </w:r>
    </w:p>
    <w:p w14:paraId="4788C737" w14:textId="06573147" w:rsidR="009943A5" w:rsidRDefault="004A73F9" w:rsidP="00D621E5">
      <w:pPr>
        <w:jc w:val="both"/>
      </w:pPr>
      <w:r>
        <w:t xml:space="preserve">Este enfoque integral aborda la complejidad de la ingesta de datos, procesamiento y almacenamiento, garantizando la coherencia y eficiencia en el flujo de datos antes de su uso en aplicaciones empresariales y productos computacionales. La adaptabilidad de esta arquitectura permite la implementación de enfoques más complejos según las necesidades específicas del proyecto, asegurando la optimización del procesamiento de datos provenientes de </w:t>
      </w:r>
      <w:r w:rsidR="00044D6D">
        <w:t xml:space="preserve">dispositivos </w:t>
      </w:r>
      <w:proofErr w:type="spellStart"/>
      <w:r w:rsidR="00044D6D">
        <w:t>IoT</w:t>
      </w:r>
      <w:proofErr w:type="spellEnd"/>
      <w:r>
        <w:t xml:space="preserve"> en tiempo real.</w:t>
      </w:r>
    </w:p>
    <w:p w14:paraId="2F4D1DF5" w14:textId="712B7C5F" w:rsidR="009943A5" w:rsidRDefault="009943A5" w:rsidP="00EB72C0">
      <w:pPr>
        <w:pStyle w:val="Subtitulo2"/>
        <w:jc w:val="both"/>
      </w:pPr>
      <w:r>
        <w:t>Flujo de los datos</w:t>
      </w:r>
    </w:p>
    <w:p w14:paraId="7EEB0CEB" w14:textId="0A3CF7EC" w:rsidR="00FA450F" w:rsidRDefault="00237A99" w:rsidP="00C263AD">
      <w:pPr>
        <w:jc w:val="both"/>
      </w:pPr>
      <w:r>
        <w:t>U</w:t>
      </w:r>
      <w:r w:rsidR="0003683B" w:rsidRPr="0003683B">
        <w:t>n pipeline de flujo de datos es una secuencia de pasos utilizada para mover y procesar datos desde su origen hasta un destino donde se pueden analizar y utilizar</w:t>
      </w:r>
      <w:r>
        <w:t xml:space="preserve"> (Figura 2)</w:t>
      </w:r>
      <w:r w:rsidR="0003683B" w:rsidRPr="0003683B">
        <w:t>.</w:t>
      </w:r>
    </w:p>
    <w:p w14:paraId="5FFFD041" w14:textId="3D71BC60" w:rsidR="00237A99" w:rsidRPr="00237A99" w:rsidRDefault="00237A99" w:rsidP="00237A99">
      <w:pPr>
        <w:pStyle w:val="Subtitulo1"/>
        <w:jc w:val="center"/>
      </w:pPr>
      <w:r>
        <w:t>ETL pipeline para un sistema IOT</w:t>
      </w:r>
    </w:p>
    <w:p w14:paraId="7B98F5F8" w14:textId="77777777" w:rsidR="00237A99" w:rsidRDefault="00237A99" w:rsidP="00237A99">
      <w:pPr>
        <w:pStyle w:val="Sinespaciado"/>
        <w:keepNext/>
      </w:pPr>
      <w:r>
        <w:rPr>
          <w:noProof/>
        </w:rPr>
        <w:drawing>
          <wp:inline distT="0" distB="0" distL="0" distR="0" wp14:anchorId="2FFD0626" wp14:editId="18E1BC45">
            <wp:extent cx="5611495" cy="2354580"/>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5">
                      <a:extLst>
                        <a:ext uri="{28A0092B-C50C-407E-A947-70E740481C1C}">
                          <a14:useLocalDpi xmlns:a14="http://schemas.microsoft.com/office/drawing/2010/main" val="0"/>
                        </a:ext>
                      </a:extLst>
                    </a:blip>
                    <a:stretch>
                      <a:fillRect/>
                    </a:stretch>
                  </pic:blipFill>
                  <pic:spPr>
                    <a:xfrm>
                      <a:off x="0" y="0"/>
                      <a:ext cx="5611495" cy="2354580"/>
                    </a:xfrm>
                    <a:prstGeom prst="rect">
                      <a:avLst/>
                    </a:prstGeom>
                  </pic:spPr>
                </pic:pic>
              </a:graphicData>
            </a:graphic>
          </wp:inline>
        </w:drawing>
      </w:r>
    </w:p>
    <w:p w14:paraId="36212108" w14:textId="06AF3585" w:rsidR="00237A99" w:rsidRPr="00237A99" w:rsidRDefault="00237A99" w:rsidP="00237A99">
      <w:pPr>
        <w:pStyle w:val="Descripcin"/>
        <w:jc w:val="center"/>
        <w:rPr>
          <w:sz w:val="20"/>
          <w:szCs w:val="20"/>
        </w:rPr>
      </w:pPr>
      <w:bookmarkStart w:id="12" w:name="_Toc160577876"/>
      <w:r w:rsidRPr="00237A99">
        <w:rPr>
          <w:sz w:val="20"/>
          <w:szCs w:val="20"/>
        </w:rPr>
        <w:t xml:space="preserve">Figura </w:t>
      </w:r>
      <w:r w:rsidRPr="00237A99">
        <w:rPr>
          <w:sz w:val="20"/>
          <w:szCs w:val="20"/>
        </w:rPr>
        <w:fldChar w:fldCharType="begin"/>
      </w:r>
      <w:r w:rsidRPr="00237A99">
        <w:rPr>
          <w:sz w:val="20"/>
          <w:szCs w:val="20"/>
        </w:rPr>
        <w:instrText xml:space="preserve"> SEQ Figura \* ARABIC </w:instrText>
      </w:r>
      <w:r w:rsidRPr="00237A99">
        <w:rPr>
          <w:sz w:val="20"/>
          <w:szCs w:val="20"/>
        </w:rPr>
        <w:fldChar w:fldCharType="separate"/>
      </w:r>
      <w:r w:rsidR="00054D62">
        <w:rPr>
          <w:noProof/>
          <w:sz w:val="20"/>
          <w:szCs w:val="20"/>
        </w:rPr>
        <w:t>2</w:t>
      </w:r>
      <w:r w:rsidRPr="00237A99">
        <w:rPr>
          <w:sz w:val="20"/>
          <w:szCs w:val="20"/>
        </w:rPr>
        <w:fldChar w:fldCharType="end"/>
      </w:r>
      <w:r w:rsidRPr="00237A99">
        <w:rPr>
          <w:sz w:val="20"/>
          <w:szCs w:val="20"/>
        </w:rPr>
        <w:t xml:space="preserve"> - Proceso ETL en sistema IOT</w:t>
      </w:r>
      <w:bookmarkEnd w:id="12"/>
    </w:p>
    <w:p w14:paraId="1097FABA" w14:textId="4E41A8F5" w:rsidR="0003683B" w:rsidRDefault="0003683B" w:rsidP="00842C81">
      <w:pPr>
        <w:pStyle w:val="Subtitulo2"/>
        <w:numPr>
          <w:ilvl w:val="0"/>
          <w:numId w:val="36"/>
        </w:numPr>
      </w:pPr>
      <w:r w:rsidRPr="0003683B">
        <w:t>Extracción de la Fuente de Datos:</w:t>
      </w:r>
    </w:p>
    <w:p w14:paraId="601127D9" w14:textId="1A5B8CE8" w:rsidR="000852F9" w:rsidRDefault="0003683B" w:rsidP="00FA450F">
      <w:pPr>
        <w:ind w:left="708"/>
        <w:jc w:val="both"/>
      </w:pPr>
      <w:r w:rsidRPr="0003683B">
        <w:t xml:space="preserve">Los datos son generados por dispositivos </w:t>
      </w:r>
      <w:proofErr w:type="spellStart"/>
      <w:r w:rsidRPr="0003683B">
        <w:t>IoT</w:t>
      </w:r>
      <w:proofErr w:type="spellEnd"/>
      <w:r w:rsidRPr="0003683B">
        <w:t xml:space="preserve"> </w:t>
      </w:r>
      <w:r>
        <w:t>como pueden ser</w:t>
      </w:r>
      <w:r w:rsidRPr="0003683B">
        <w:t xml:space="preserve"> sensores y equipos. Estos dispositivos están conectados a una Plataforma Cloud </w:t>
      </w:r>
      <w:proofErr w:type="spellStart"/>
      <w:r w:rsidRPr="0003683B">
        <w:t>IoT</w:t>
      </w:r>
      <w:proofErr w:type="spellEnd"/>
      <w:r w:rsidRPr="0003683B">
        <w:t>.</w:t>
      </w:r>
    </w:p>
    <w:p w14:paraId="42F58B06" w14:textId="7BE295A8" w:rsidR="0003683B" w:rsidRDefault="0003683B" w:rsidP="00842C81">
      <w:pPr>
        <w:pStyle w:val="Subtitulo2"/>
        <w:numPr>
          <w:ilvl w:val="0"/>
          <w:numId w:val="36"/>
        </w:numPr>
      </w:pPr>
      <w:r w:rsidRPr="0003683B">
        <w:t>Ingesta</w:t>
      </w:r>
    </w:p>
    <w:p w14:paraId="0C083EFD" w14:textId="1B661099" w:rsidR="00C263AD" w:rsidRPr="00C263AD" w:rsidRDefault="0003683B" w:rsidP="00237A99">
      <w:pPr>
        <w:ind w:left="708"/>
        <w:jc w:val="both"/>
      </w:pPr>
      <w:r w:rsidRPr="0003683B">
        <w:t xml:space="preserve">Los datos de los dispositivos </w:t>
      </w:r>
      <w:proofErr w:type="spellStart"/>
      <w:r w:rsidRPr="0003683B">
        <w:t>IoT</w:t>
      </w:r>
      <w:proofErr w:type="spellEnd"/>
      <w:r w:rsidRPr="0003683B">
        <w:t xml:space="preserve"> se envían a un Broker MQTT</w:t>
      </w:r>
      <w:r w:rsidR="00FA450F">
        <w:t xml:space="preserve"> para luego ser publicados</w:t>
      </w:r>
      <w:r w:rsidRPr="0003683B">
        <w:t xml:space="preserve"> en Apache Kafka, que es una plataforma de </w:t>
      </w:r>
      <w:proofErr w:type="spellStart"/>
      <w:r w:rsidRPr="0003683B">
        <w:t>streaming</w:t>
      </w:r>
      <w:proofErr w:type="spellEnd"/>
      <w:r w:rsidRPr="0003683B">
        <w:t xml:space="preserve"> distribuida que puede manejar grandes volúmenes de datos y permite que los datos se reenvíen a través de una API de datos.</w:t>
      </w:r>
    </w:p>
    <w:p w14:paraId="75A0800E" w14:textId="21A399EF" w:rsidR="00C263AD" w:rsidRPr="00C263AD" w:rsidRDefault="0003683B" w:rsidP="00842C81">
      <w:pPr>
        <w:pStyle w:val="Subtitulo2"/>
        <w:numPr>
          <w:ilvl w:val="0"/>
          <w:numId w:val="36"/>
        </w:numPr>
      </w:pPr>
      <w:r w:rsidRPr="0003683B">
        <w:t>Almacenamiento</w:t>
      </w:r>
    </w:p>
    <w:p w14:paraId="22568CB6" w14:textId="5CD0DA6E" w:rsidR="000852F9" w:rsidRDefault="0003683B" w:rsidP="000852F9">
      <w:pPr>
        <w:ind w:left="708"/>
        <w:jc w:val="both"/>
      </w:pPr>
      <w:r w:rsidRPr="0003683B">
        <w:t>Una vez que los datos han sido ingeridos, se almacenan en una base de datos NoSQL, en este caso MongoDB</w:t>
      </w:r>
      <w:r w:rsidR="00FA450F">
        <w:t>,</w:t>
      </w:r>
      <w:r w:rsidRPr="0003683B">
        <w:t xml:space="preserve"> </w:t>
      </w:r>
      <w:r w:rsidR="00FA450F">
        <w:t>que e</w:t>
      </w:r>
      <w:r w:rsidRPr="0003683B">
        <w:t>stá diseñado para manejar grandes volúmenes de datos y proporciona un alto rendimiento para las operaciones de lectura y escritura. Los datos también pueden ser almacenados en otros servicios en la nube según sea necesario.</w:t>
      </w:r>
    </w:p>
    <w:p w14:paraId="551412A6" w14:textId="122EA402" w:rsidR="0003683B" w:rsidRDefault="0003683B" w:rsidP="00842C81">
      <w:pPr>
        <w:pStyle w:val="Subtitulo2"/>
        <w:numPr>
          <w:ilvl w:val="0"/>
          <w:numId w:val="36"/>
        </w:numPr>
      </w:pPr>
      <w:r w:rsidRPr="0003683B">
        <w:t>Procesamiento</w:t>
      </w:r>
    </w:p>
    <w:p w14:paraId="4704E65F" w14:textId="1DBB82E0" w:rsidR="0003683B" w:rsidRDefault="00FA450F" w:rsidP="00EB72C0">
      <w:pPr>
        <w:ind w:left="708"/>
        <w:jc w:val="both"/>
      </w:pPr>
      <w:r w:rsidRPr="00FA450F">
        <w:t>Los datos almacenados atraviesan un proceso de tratamiento, que incluye:</w:t>
      </w:r>
    </w:p>
    <w:p w14:paraId="2206A926" w14:textId="692FE2B5" w:rsidR="0003683B" w:rsidRDefault="0003683B" w:rsidP="00842C81">
      <w:pPr>
        <w:pStyle w:val="Prrafodelista"/>
        <w:numPr>
          <w:ilvl w:val="1"/>
          <w:numId w:val="13"/>
        </w:numPr>
        <w:jc w:val="both"/>
      </w:pPr>
      <w:r>
        <w:t>Integración de datos a través de servicios y scripts ETL, que consolidan datos de diferentes fuentes.</w:t>
      </w:r>
    </w:p>
    <w:p w14:paraId="7493DA16" w14:textId="6CD877B8" w:rsidR="0003683B" w:rsidRDefault="0003683B" w:rsidP="00842C81">
      <w:pPr>
        <w:pStyle w:val="Prrafodelista"/>
        <w:numPr>
          <w:ilvl w:val="1"/>
          <w:numId w:val="13"/>
        </w:numPr>
        <w:jc w:val="both"/>
      </w:pPr>
      <w:r>
        <w:t>Se utilizan herramientas de transformación para limpiar los datos, analizarlos y convertirlos en los formatos requeridos.</w:t>
      </w:r>
    </w:p>
    <w:p w14:paraId="4775B612" w14:textId="77777777" w:rsidR="00391D3A" w:rsidRDefault="00391D3A" w:rsidP="00391D3A">
      <w:pPr>
        <w:jc w:val="both"/>
      </w:pPr>
    </w:p>
    <w:p w14:paraId="04412BCD" w14:textId="41C8D32D" w:rsidR="003B185D" w:rsidRDefault="0003683B" w:rsidP="00842C81">
      <w:pPr>
        <w:pStyle w:val="Prrafodelista"/>
        <w:numPr>
          <w:ilvl w:val="1"/>
          <w:numId w:val="13"/>
        </w:numPr>
        <w:jc w:val="both"/>
      </w:pPr>
      <w:r>
        <w:lastRenderedPageBreak/>
        <w:t xml:space="preserve">Se manejan cargas de trabajo de procesamiento por lotes y en </w:t>
      </w:r>
      <w:proofErr w:type="spellStart"/>
      <w:r>
        <w:t>streaming</w:t>
      </w:r>
      <w:proofErr w:type="spellEnd"/>
      <w:r>
        <w:t>, lo que significa que los datos pueden ser procesados en grandes lotes o en flujos en tiempo real.</w:t>
      </w:r>
    </w:p>
    <w:p w14:paraId="7B475244" w14:textId="5DA8BC4D" w:rsidR="0003683B" w:rsidRDefault="0003683B" w:rsidP="00842C81">
      <w:pPr>
        <w:pStyle w:val="Subtitulo2"/>
        <w:numPr>
          <w:ilvl w:val="0"/>
          <w:numId w:val="36"/>
        </w:numPr>
      </w:pPr>
      <w:r w:rsidRPr="0003683B">
        <w:t>Almacén de Datos</w:t>
      </w:r>
    </w:p>
    <w:p w14:paraId="43E51BE8" w14:textId="4FA216B4" w:rsidR="003B185D" w:rsidRPr="003B185D" w:rsidRDefault="003B185D" w:rsidP="000852F9">
      <w:pPr>
        <w:ind w:left="708"/>
        <w:jc w:val="both"/>
      </w:pPr>
      <w:r w:rsidRPr="003B185D">
        <w:t xml:space="preserve">Los datos procesados se cargan luego en un almacén de datos y/o un lago de datos. Un almacén de datos es un repositorio centralizado para datos estructurados, optimizado para consultas y análisis. Un lago de datos, por otro lado, puede almacenar datos no estructurados y </w:t>
      </w:r>
      <w:proofErr w:type="spellStart"/>
      <w:r w:rsidRPr="003B185D">
        <w:t>semi-estructurados</w:t>
      </w:r>
      <w:proofErr w:type="spellEnd"/>
      <w:r w:rsidRPr="003B185D">
        <w:t xml:space="preserve"> a gran escala.</w:t>
      </w:r>
    </w:p>
    <w:p w14:paraId="6F9A7FAD" w14:textId="7FBB9A0A" w:rsidR="00044D6D" w:rsidRDefault="003B185D" w:rsidP="00842C81">
      <w:pPr>
        <w:pStyle w:val="Subtitulo2"/>
        <w:numPr>
          <w:ilvl w:val="0"/>
          <w:numId w:val="36"/>
        </w:numPr>
      </w:pPr>
      <w:r w:rsidRPr="003B185D">
        <w:t>Alertas y Notificaciones</w:t>
      </w:r>
    </w:p>
    <w:p w14:paraId="4A3E87BA" w14:textId="3D989F72" w:rsidR="003B185D" w:rsidRDefault="003B185D" w:rsidP="00FA450F">
      <w:pPr>
        <w:ind w:left="708"/>
        <w:jc w:val="both"/>
      </w:pPr>
      <w:r w:rsidRPr="003B185D">
        <w:t xml:space="preserve">Los datos dentro del almacén de datos pueden ser utilizados para ejecutar consultas SQL para un análisis más profundo. Basándose en el análisis, se pueden realizar tareas de análisis de datos y aprendizaje automático utilizando herramientas como Apache </w:t>
      </w:r>
      <w:proofErr w:type="spellStart"/>
      <w:r w:rsidRPr="003B185D">
        <w:t>Airflow</w:t>
      </w:r>
      <w:proofErr w:type="spellEnd"/>
      <w:r w:rsidRPr="003B185D">
        <w:t xml:space="preserve"> (para orquestar flujos de trabajo) y Apache </w:t>
      </w:r>
      <w:proofErr w:type="spellStart"/>
      <w:r w:rsidRPr="003B185D">
        <w:t>Spark</w:t>
      </w:r>
      <w:proofErr w:type="spellEnd"/>
      <w:r w:rsidRPr="003B185D">
        <w:t xml:space="preserve"> (para el procesamiento de datos a gran escala). Los conocimientos obtenidos de estos análisis pueden desencadenar la creación de alertas y notificaciones para informar a los interesados o desencadenar procesos automatizados.</w:t>
      </w:r>
    </w:p>
    <w:p w14:paraId="43499F92" w14:textId="7A7B80CC" w:rsidR="00646916" w:rsidRDefault="00646916" w:rsidP="00EB72C0">
      <w:pPr>
        <w:pStyle w:val="Sinespaciado"/>
        <w:jc w:val="both"/>
      </w:pPr>
      <w:r>
        <w:tab/>
      </w:r>
    </w:p>
    <w:p w14:paraId="34A4A4D9" w14:textId="40A629CC" w:rsidR="003B185D" w:rsidRDefault="003B185D" w:rsidP="008433BD">
      <w:pPr>
        <w:pStyle w:val="Ttulo3"/>
      </w:pPr>
      <w:r>
        <w:t>Tecnologías Empleadas</w:t>
      </w:r>
    </w:p>
    <w:p w14:paraId="39D33153" w14:textId="37E91378" w:rsidR="00CE563E" w:rsidRDefault="005E6EB1" w:rsidP="005418EE">
      <w:pPr>
        <w:jc w:val="both"/>
      </w:pPr>
      <w:r w:rsidRPr="005E6EB1">
        <w:t xml:space="preserve">En el desarrollo de cualquier proyecto tecnológico, la selección adecuada de las herramientas y tecnologías desempeña un papel crítico en el logro de los objetivos establecidos. En el contexto de la creación de LIITEC API, se ha dado especial atención a las Tecnologías Empleadas. Este apartado explora las plataformas, lenguajes de programación, </w:t>
      </w:r>
      <w:proofErr w:type="spellStart"/>
      <w:r w:rsidRPr="005E6EB1">
        <w:t>frameworks</w:t>
      </w:r>
      <w:proofErr w:type="spellEnd"/>
      <w:r w:rsidRPr="005E6EB1">
        <w:t xml:space="preserve"> y demás herramientas que han sido cuidadosamente elegidas para dar forma a la infraestructura tecnológica de la API. El análisis detallado de estas tecnologías proporcionará una visión clara de la base sobre la cual se construye la solución propuesta</w:t>
      </w:r>
    </w:p>
    <w:p w14:paraId="66A38F5A" w14:textId="206DF91D" w:rsidR="000F0543" w:rsidRDefault="000F0543" w:rsidP="000F0543">
      <w:pPr>
        <w:pStyle w:val="Ttulo3"/>
      </w:pPr>
      <w:r>
        <w:t>API web REST</w:t>
      </w:r>
    </w:p>
    <w:p w14:paraId="53425872" w14:textId="09EAAD15" w:rsidR="003B5580" w:rsidRDefault="003B5580" w:rsidP="005418EE">
      <w:pPr>
        <w:jc w:val="both"/>
      </w:pPr>
      <w:r w:rsidRPr="003B5580">
        <w:t xml:space="preserve">La elección de una API web </w:t>
      </w:r>
      <w:proofErr w:type="spellStart"/>
      <w:r w:rsidRPr="003B5580">
        <w:t>RESTful</w:t>
      </w:r>
      <w:proofErr w:type="spellEnd"/>
      <w:r w:rsidRPr="003B5580">
        <w:t xml:space="preserve"> para LIITEC se fundamenta en la organización eficiente de sus recursos y la facilidad de manejo por parte de los usuarios. La estructura intuitiva y la disposición lógica de los recursos en este tipo de API permiten una interacción más natural y amigable, optimizando la experiencia del usuario y simplificando la gestión interna de los servicios.</w:t>
      </w:r>
    </w:p>
    <w:p w14:paraId="68CFF6A9" w14:textId="54F04737" w:rsidR="003B5580" w:rsidRDefault="003B5580" w:rsidP="003B5580">
      <w:pPr>
        <w:pStyle w:val="Ttulo4"/>
      </w:pPr>
      <w:r w:rsidRPr="003B5580">
        <w:t xml:space="preserve">Ventajas de las </w:t>
      </w:r>
      <w:proofErr w:type="spellStart"/>
      <w:r w:rsidRPr="003B5580">
        <w:t>API</w:t>
      </w:r>
      <w:r>
        <w:t>s</w:t>
      </w:r>
      <w:proofErr w:type="spellEnd"/>
      <w:r w:rsidRPr="003B5580">
        <w:t xml:space="preserve"> REST:</w:t>
      </w:r>
    </w:p>
    <w:p w14:paraId="488A2FF7" w14:textId="686FF8F8" w:rsidR="00C263AD" w:rsidRDefault="003B5580" w:rsidP="00391D3A">
      <w:pPr>
        <w:jc w:val="both"/>
      </w:pPr>
      <w:r w:rsidRPr="003B5580">
        <w:t xml:space="preserve">La adopción de </w:t>
      </w:r>
      <w:proofErr w:type="spellStart"/>
      <w:r w:rsidRPr="003B5580">
        <w:t>APIs</w:t>
      </w:r>
      <w:proofErr w:type="spellEnd"/>
      <w:r w:rsidRPr="003B5580">
        <w:t xml:space="preserve"> REST en lugar de protocolos estándar, como XML-RPC o SOAP, se basa en varios factores. En comparación con SOAP, que utiliza un intercambio de datos XML y una fuerte unión entre los componentes, las </w:t>
      </w:r>
      <w:proofErr w:type="spellStart"/>
      <w:r w:rsidRPr="003B5580">
        <w:t>APIs</w:t>
      </w:r>
      <w:proofErr w:type="spellEnd"/>
      <w:r w:rsidRPr="003B5580">
        <w:t xml:space="preserve"> REST presentan una arquitectura más desacoplada, lo que facilita la implementación y adaptabilidad a las necesidades de LIITEC. Entre las ventajas específicas se destacan</w:t>
      </w:r>
      <w:r w:rsidR="001B26CA">
        <w:t>.</w:t>
      </w:r>
    </w:p>
    <w:p w14:paraId="45A0A2FE" w14:textId="02353022" w:rsidR="003B5580" w:rsidRDefault="003B5580" w:rsidP="00842C81">
      <w:pPr>
        <w:pStyle w:val="Subtitulo2"/>
        <w:numPr>
          <w:ilvl w:val="0"/>
          <w:numId w:val="19"/>
        </w:numPr>
        <w:jc w:val="both"/>
      </w:pPr>
      <w:r>
        <w:t>Escalabilidad</w:t>
      </w:r>
    </w:p>
    <w:p w14:paraId="56247C18" w14:textId="50B979FD" w:rsidR="00A364C9" w:rsidRDefault="003B5580" w:rsidP="00903648">
      <w:pPr>
        <w:pStyle w:val="Sinespaciado"/>
        <w:ind w:left="720"/>
        <w:jc w:val="both"/>
      </w:pPr>
      <w:r w:rsidRPr="003B5580">
        <w:t>La separación entre el cliente y el servidor permite una escalabilidad eficiente, gestionando fácilmente el crecimiento del producto con un equipo de desarrollo sin mayores complicaciones.</w:t>
      </w:r>
    </w:p>
    <w:p w14:paraId="32FC9B5A" w14:textId="2EB40F27" w:rsidR="003B5580" w:rsidRDefault="003B5580" w:rsidP="00842C81">
      <w:pPr>
        <w:pStyle w:val="Subtitulo2"/>
        <w:numPr>
          <w:ilvl w:val="0"/>
          <w:numId w:val="19"/>
        </w:numPr>
        <w:jc w:val="both"/>
      </w:pPr>
      <w:r w:rsidRPr="003B5580">
        <w:t>Flexibilidad y Portabilidad</w:t>
      </w:r>
    </w:p>
    <w:p w14:paraId="4CB61B44" w14:textId="2AAF4106" w:rsidR="003B5580" w:rsidRDefault="003B5580" w:rsidP="00903648">
      <w:pPr>
        <w:ind w:left="708"/>
        <w:jc w:val="both"/>
      </w:pPr>
      <w:r w:rsidRPr="003B5580">
        <w:t xml:space="preserve">La correcta transmisión de datos en cada petición posibilita la migración entre servidores y cambios en la base de datos sin restricciones. La flexibilidad permite alojar el </w:t>
      </w:r>
      <w:proofErr w:type="spellStart"/>
      <w:r w:rsidRPr="003B5580">
        <w:t>front</w:t>
      </w:r>
      <w:r>
        <w:t>end</w:t>
      </w:r>
      <w:proofErr w:type="spellEnd"/>
      <w:r w:rsidRPr="003B5580">
        <w:t xml:space="preserve"> y el </w:t>
      </w:r>
      <w:proofErr w:type="spellStart"/>
      <w:r w:rsidRPr="003B5580">
        <w:t>back</w:t>
      </w:r>
      <w:r>
        <w:t>end</w:t>
      </w:r>
      <w:proofErr w:type="spellEnd"/>
      <w:r w:rsidRPr="003B5580">
        <w:t xml:space="preserve"> en servidores diferentes, simplificando la administración del sistema.</w:t>
      </w:r>
    </w:p>
    <w:p w14:paraId="205E517B" w14:textId="5D68AE67" w:rsidR="00391D3A" w:rsidRDefault="00391D3A" w:rsidP="00391D3A">
      <w:pPr>
        <w:pStyle w:val="Sinespaciado"/>
      </w:pPr>
    </w:p>
    <w:p w14:paraId="13F793A4" w14:textId="1BE7B579" w:rsidR="00391D3A" w:rsidRDefault="00391D3A" w:rsidP="00391D3A">
      <w:pPr>
        <w:pStyle w:val="Sinespaciado"/>
      </w:pPr>
    </w:p>
    <w:p w14:paraId="2329B3F5" w14:textId="77777777" w:rsidR="00391D3A" w:rsidRPr="00391D3A" w:rsidRDefault="00391D3A" w:rsidP="00391D3A">
      <w:pPr>
        <w:pStyle w:val="Sinespaciado"/>
      </w:pPr>
    </w:p>
    <w:p w14:paraId="14D2F2CA" w14:textId="5EED075D" w:rsidR="003B5580" w:rsidRDefault="003B5580" w:rsidP="00842C81">
      <w:pPr>
        <w:pStyle w:val="Subtitulo2"/>
        <w:numPr>
          <w:ilvl w:val="0"/>
          <w:numId w:val="19"/>
        </w:numPr>
        <w:jc w:val="both"/>
      </w:pPr>
      <w:r w:rsidRPr="003B5580">
        <w:lastRenderedPageBreak/>
        <w:t>Independencia</w:t>
      </w:r>
    </w:p>
    <w:p w14:paraId="464066FB" w14:textId="7D3DE6BC" w:rsidR="003B5580" w:rsidRDefault="003B5580" w:rsidP="00903648">
      <w:pPr>
        <w:ind w:left="708"/>
        <w:jc w:val="both"/>
      </w:pPr>
      <w:r w:rsidRPr="003B5580">
        <w:t>La clara separación entre el cliente y el servidor facilita desarrollos independientes en diferentes partes del proyecto. Además, la API REST se adapta a diversas sintaxis y plataformas, ofreciendo flexibilidad en entornos de desarrollo.</w:t>
      </w:r>
    </w:p>
    <w:p w14:paraId="4AC9AF56" w14:textId="4B8AC5C6" w:rsidR="003B5580" w:rsidRDefault="003B5580" w:rsidP="00842C81">
      <w:pPr>
        <w:pStyle w:val="Subtitulo2"/>
        <w:numPr>
          <w:ilvl w:val="0"/>
          <w:numId w:val="19"/>
        </w:numPr>
        <w:jc w:val="both"/>
      </w:pPr>
      <w:r w:rsidRPr="003B5580">
        <w:t>Seguridad</w:t>
      </w:r>
    </w:p>
    <w:p w14:paraId="25D207C9" w14:textId="411F8046" w:rsidR="003B5580" w:rsidRDefault="00975CCD" w:rsidP="00903648">
      <w:pPr>
        <w:ind w:left="708"/>
        <w:jc w:val="both"/>
      </w:pPr>
      <w:r>
        <w:t>I</w:t>
      </w:r>
      <w:r w:rsidRPr="00975CCD">
        <w:t xml:space="preserve">mplementación de medidas de seguridad, como la autenticación y autorización mediante estándares como OAuth, se vuelve fundamental. OAuth, un estándar diseñado para permitir que un sitio web o una aplicación acceda a recursos alojados por otras aplicaciones web, garantiza la idoneidad de las </w:t>
      </w:r>
      <w:proofErr w:type="spellStart"/>
      <w:r w:rsidRPr="00975CCD">
        <w:t>APIs</w:t>
      </w:r>
      <w:proofErr w:type="spellEnd"/>
      <w:r w:rsidRPr="00975CCD">
        <w:t xml:space="preserve"> REST para aplicaciones sensibles</w:t>
      </w:r>
      <w:r w:rsidR="003B5580" w:rsidRPr="003B5580">
        <w:t>.</w:t>
      </w:r>
    </w:p>
    <w:p w14:paraId="5CCDB6E8" w14:textId="0F5A5007" w:rsidR="003B5580" w:rsidRDefault="003B5580" w:rsidP="00842C81">
      <w:pPr>
        <w:pStyle w:val="Subtitulo2"/>
        <w:numPr>
          <w:ilvl w:val="0"/>
          <w:numId w:val="19"/>
        </w:numPr>
        <w:jc w:val="both"/>
      </w:pPr>
      <w:r w:rsidRPr="003B5580">
        <w:t>Documentación</w:t>
      </w:r>
    </w:p>
    <w:p w14:paraId="16BCD8F0" w14:textId="7A285E94" w:rsidR="00A364C9" w:rsidRDefault="00A364C9" w:rsidP="00903648">
      <w:pPr>
        <w:ind w:left="708"/>
        <w:jc w:val="both"/>
      </w:pPr>
      <w:r w:rsidRPr="00A364C9">
        <w:t xml:space="preserve">Las </w:t>
      </w:r>
      <w:proofErr w:type="spellStart"/>
      <w:r w:rsidRPr="00A364C9">
        <w:t>APIs</w:t>
      </w:r>
      <w:proofErr w:type="spellEnd"/>
      <w:r w:rsidRPr="00A364C9">
        <w:t xml:space="preserve"> REST suelen contar con documentación clara y accesible, describiendo de manera completa los recursos disponibles, sus URI y los métodos HTTP utilizables. Esto facilita la comprensión y el uso efectivo de la API en el contexto de LIITEC.</w:t>
      </w:r>
    </w:p>
    <w:p w14:paraId="79C15325" w14:textId="1E687369" w:rsidR="00A364C9" w:rsidRDefault="00A364C9" w:rsidP="00A364C9">
      <w:pPr>
        <w:pStyle w:val="Sinespaciado"/>
      </w:pPr>
    </w:p>
    <w:p w14:paraId="28204B9A" w14:textId="1A606B82" w:rsidR="00A364C9" w:rsidRDefault="00A364C9" w:rsidP="00A364C9">
      <w:pPr>
        <w:pStyle w:val="Ttulo4"/>
      </w:pPr>
      <w:r>
        <w:t>D</w:t>
      </w:r>
      <w:r w:rsidRPr="00A364C9">
        <w:t xml:space="preserve">iseño de API en </w:t>
      </w:r>
      <w:r>
        <w:t>torno</w:t>
      </w:r>
      <w:r w:rsidRPr="00A364C9">
        <w:t xml:space="preserve"> a los recursos</w:t>
      </w:r>
    </w:p>
    <w:p w14:paraId="011B4583" w14:textId="72C95B42" w:rsidR="00EB66A6" w:rsidRDefault="00A364C9" w:rsidP="00903648">
      <w:pPr>
        <w:jc w:val="both"/>
      </w:pPr>
      <w:r>
        <w:t>Según Microsoft [</w:t>
      </w:r>
      <w:r w:rsidR="00391D3A">
        <w:t>31</w:t>
      </w:r>
      <w:r>
        <w:t>]</w:t>
      </w:r>
      <w:r w:rsidR="00391D3A">
        <w:t xml:space="preserve"> este tipo de diseño</w:t>
      </w:r>
      <w:r>
        <w:t xml:space="preserve"> </w:t>
      </w:r>
      <w:r w:rsidR="0058193E">
        <w:t>se enfoca</w:t>
      </w:r>
      <w:r w:rsidR="0058193E" w:rsidRPr="0058193E">
        <w:t xml:space="preserve"> en las entidades empresariales que la API web expone</w:t>
      </w:r>
      <w:r w:rsidRPr="00A364C9">
        <w:t>. Por ejemplo, en un sistema de comercio electrónico, las entidades principales podrían ser clientes y pedidos. La creación de un pedido se puede lograr mediante el envío de una solicitud HTTP POST que contiene la información del pedido. La respuesta HTTP indica si el pedido se realizó correctamente o no. Siempre que sea posible, los URI de recursos deben basarse en nombres (el recurso) y no en verbos (las operaciones en el recurso)</w:t>
      </w:r>
      <w:r w:rsidR="00975CCD">
        <w:t xml:space="preserve"> como se puede apreciar en la </w:t>
      </w:r>
      <w:r w:rsidR="0058193E">
        <w:t>Figura</w:t>
      </w:r>
      <w:r w:rsidR="00975CCD">
        <w:t xml:space="preserve"> 3</w:t>
      </w:r>
      <w:r w:rsidRPr="00A364C9">
        <w:t>.</w:t>
      </w:r>
    </w:p>
    <w:p w14:paraId="16FD718B" w14:textId="77777777" w:rsidR="0058193E" w:rsidRDefault="00EB66A6" w:rsidP="0058193E">
      <w:pPr>
        <w:pStyle w:val="Sinespaciado"/>
        <w:keepNext/>
        <w:jc w:val="center"/>
      </w:pPr>
      <w:r>
        <w:rPr>
          <w:noProof/>
        </w:rPr>
        <w:drawing>
          <wp:inline distT="0" distB="0" distL="0" distR="0" wp14:anchorId="720EFDDE" wp14:editId="1072BAB6">
            <wp:extent cx="3610148" cy="8798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16" cstate="print">
                      <a:extLst>
                        <a:ext uri="{28A0092B-C50C-407E-A947-70E740481C1C}">
                          <a14:useLocalDpi xmlns:a14="http://schemas.microsoft.com/office/drawing/2010/main" val="0"/>
                        </a:ext>
                      </a:extLst>
                    </a:blip>
                    <a:srcRect l="8084" t="21898" r="8469" b="22093"/>
                    <a:stretch/>
                  </pic:blipFill>
                  <pic:spPr bwMode="auto">
                    <a:xfrm>
                      <a:off x="0" y="0"/>
                      <a:ext cx="3678930" cy="896659"/>
                    </a:xfrm>
                    <a:prstGeom prst="rect">
                      <a:avLst/>
                    </a:prstGeom>
                    <a:ln>
                      <a:noFill/>
                    </a:ln>
                    <a:extLst>
                      <a:ext uri="{53640926-AAD7-44D8-BBD7-CCE9431645EC}">
                        <a14:shadowObscured xmlns:a14="http://schemas.microsoft.com/office/drawing/2010/main"/>
                      </a:ext>
                    </a:extLst>
                  </pic:spPr>
                </pic:pic>
              </a:graphicData>
            </a:graphic>
          </wp:inline>
        </w:drawing>
      </w:r>
    </w:p>
    <w:p w14:paraId="3225A97E" w14:textId="46D7A211" w:rsidR="00EB66A6" w:rsidRPr="0058193E" w:rsidRDefault="0058193E" w:rsidP="0058193E">
      <w:pPr>
        <w:pStyle w:val="Descripcin"/>
        <w:jc w:val="center"/>
        <w:rPr>
          <w:sz w:val="20"/>
          <w:szCs w:val="20"/>
        </w:rPr>
      </w:pPr>
      <w:bookmarkStart w:id="13" w:name="_Toc160577877"/>
      <w:r w:rsidRPr="0058193E">
        <w:rPr>
          <w:sz w:val="20"/>
          <w:szCs w:val="20"/>
        </w:rPr>
        <w:t xml:space="preserve">Figura </w:t>
      </w:r>
      <w:r w:rsidRPr="0058193E">
        <w:rPr>
          <w:sz w:val="20"/>
          <w:szCs w:val="20"/>
        </w:rPr>
        <w:fldChar w:fldCharType="begin"/>
      </w:r>
      <w:r w:rsidRPr="0058193E">
        <w:rPr>
          <w:sz w:val="20"/>
          <w:szCs w:val="20"/>
        </w:rPr>
        <w:instrText xml:space="preserve"> SEQ Figura \* ARABIC </w:instrText>
      </w:r>
      <w:r w:rsidRPr="0058193E">
        <w:rPr>
          <w:sz w:val="20"/>
          <w:szCs w:val="20"/>
        </w:rPr>
        <w:fldChar w:fldCharType="separate"/>
      </w:r>
      <w:r w:rsidR="00054D62">
        <w:rPr>
          <w:noProof/>
          <w:sz w:val="20"/>
          <w:szCs w:val="20"/>
        </w:rPr>
        <w:t>3</w:t>
      </w:r>
      <w:r w:rsidRPr="0058193E">
        <w:rPr>
          <w:sz w:val="20"/>
          <w:szCs w:val="20"/>
        </w:rPr>
        <w:fldChar w:fldCharType="end"/>
      </w:r>
      <w:r w:rsidRPr="0058193E">
        <w:rPr>
          <w:sz w:val="20"/>
          <w:szCs w:val="20"/>
        </w:rPr>
        <w:t xml:space="preserve"> - Recomendación de escritura de verbos en </w:t>
      </w:r>
      <w:proofErr w:type="spellStart"/>
      <w:r w:rsidRPr="0058193E">
        <w:rPr>
          <w:sz w:val="20"/>
          <w:szCs w:val="20"/>
        </w:rPr>
        <w:t>URLs</w:t>
      </w:r>
      <w:bookmarkEnd w:id="13"/>
      <w:proofErr w:type="spellEnd"/>
    </w:p>
    <w:p w14:paraId="7E857313" w14:textId="750D57A4" w:rsidR="00EB66A6" w:rsidRPr="0058193E" w:rsidRDefault="00EB66A6" w:rsidP="005C279F">
      <w:pPr>
        <w:jc w:val="both"/>
      </w:pPr>
      <w:r w:rsidRPr="00EB66A6">
        <w:t xml:space="preserve">Un recurso no tiene que estar basado en un solo elemento de datos físico. Por ejemplo, un recurso de pedido podría implementarse internamente en forma de varias tablas de una base de datos relacional, pero presentarse al cliente como una única entidad. </w:t>
      </w:r>
      <w:r w:rsidR="0058193E" w:rsidRPr="0058193E">
        <w:t xml:space="preserve">En este sentido, se debe evitar el diseño de </w:t>
      </w:r>
      <w:proofErr w:type="spellStart"/>
      <w:r w:rsidR="0058193E" w:rsidRPr="0058193E">
        <w:t>APIs</w:t>
      </w:r>
      <w:proofErr w:type="spellEnd"/>
      <w:r w:rsidR="0058193E" w:rsidRPr="0058193E">
        <w:t xml:space="preserve"> que simplemente reflejen la estructura interna de la base de datos. El objetivo fundamental de REST radica en modelar entidades y las operaciones que una aplicación puede llevar a cabo sobre estas entidades. Por lo tanto, es esencial que un cliente no se vea expuesto a la complejidad de la implementación interna, sino que interactúe con una interfaz clara y coherente</w:t>
      </w:r>
      <w:r w:rsidRPr="0058193E">
        <w:t>.</w:t>
      </w:r>
    </w:p>
    <w:p w14:paraId="56A346CD" w14:textId="2E3F953D" w:rsidR="00EB66A6" w:rsidRDefault="00EB66A6" w:rsidP="00EB66A6">
      <w:pPr>
        <w:pStyle w:val="Ttulo5"/>
        <w:rPr>
          <w:rStyle w:val="notion-enable-hover"/>
        </w:rPr>
      </w:pPr>
      <w:r w:rsidRPr="00EB66A6">
        <w:rPr>
          <w:rStyle w:val="notion-enable-hover"/>
        </w:rPr>
        <w:t>Flujo de diseño</w:t>
      </w:r>
    </w:p>
    <w:p w14:paraId="01D0BF2C" w14:textId="1983BC35" w:rsidR="00EB66A6" w:rsidRPr="00EB66A6" w:rsidRDefault="00EB66A6" w:rsidP="00903648">
      <w:pPr>
        <w:jc w:val="both"/>
      </w:pPr>
      <w:r>
        <w:t>Según Google [</w:t>
      </w:r>
      <w:r w:rsidR="00391D3A">
        <w:t>32</w:t>
      </w:r>
      <w:r>
        <w:t>] se sugiere seguir los pasos a continuación durante el diseño de API orientadas a recursos:</w:t>
      </w:r>
    </w:p>
    <w:p w14:paraId="7EEBDE56" w14:textId="4D824154" w:rsidR="00EB66A6" w:rsidRDefault="00EB66A6" w:rsidP="00842C81">
      <w:pPr>
        <w:pStyle w:val="Sinespaciado"/>
        <w:numPr>
          <w:ilvl w:val="0"/>
          <w:numId w:val="21"/>
        </w:numPr>
        <w:jc w:val="both"/>
      </w:pPr>
      <w:r>
        <w:t>Determinar los tipos de recursos que proporciona una API</w:t>
      </w:r>
      <w:r w:rsidR="00011325">
        <w:t>.</w:t>
      </w:r>
    </w:p>
    <w:p w14:paraId="39BD8ED7" w14:textId="3148B631" w:rsidR="00EB66A6" w:rsidRDefault="00EB66A6" w:rsidP="00842C81">
      <w:pPr>
        <w:pStyle w:val="Sinespaciado"/>
        <w:numPr>
          <w:ilvl w:val="0"/>
          <w:numId w:val="21"/>
        </w:numPr>
        <w:jc w:val="both"/>
      </w:pPr>
      <w:r>
        <w:t>Determinar la relación entre recursos</w:t>
      </w:r>
      <w:r w:rsidR="00011325">
        <w:t>.</w:t>
      </w:r>
    </w:p>
    <w:p w14:paraId="3CFDA32A" w14:textId="59DC56CC" w:rsidR="00011325" w:rsidRDefault="00EB66A6" w:rsidP="0058193E">
      <w:pPr>
        <w:pStyle w:val="Sinespaciado"/>
        <w:numPr>
          <w:ilvl w:val="0"/>
          <w:numId w:val="21"/>
        </w:numPr>
        <w:jc w:val="both"/>
      </w:pPr>
      <w:r>
        <w:t>Decidir los esquemas de nombres de recurso según los tipos y las relaciones</w:t>
      </w:r>
      <w:r w:rsidR="00011325">
        <w:t>.</w:t>
      </w:r>
    </w:p>
    <w:p w14:paraId="715F02F2" w14:textId="0B384EA9" w:rsidR="00EB66A6" w:rsidRDefault="00EB66A6" w:rsidP="00842C81">
      <w:pPr>
        <w:pStyle w:val="Sinespaciado"/>
        <w:numPr>
          <w:ilvl w:val="0"/>
          <w:numId w:val="21"/>
        </w:numPr>
        <w:jc w:val="both"/>
      </w:pPr>
      <w:r>
        <w:t>Decidir los esquemas de recursos</w:t>
      </w:r>
      <w:r w:rsidR="00011325">
        <w:t>.</w:t>
      </w:r>
    </w:p>
    <w:p w14:paraId="3B367033" w14:textId="191110F4" w:rsidR="00EB66A6" w:rsidRDefault="00EB66A6" w:rsidP="00842C81">
      <w:pPr>
        <w:pStyle w:val="Sinespaciado"/>
        <w:numPr>
          <w:ilvl w:val="0"/>
          <w:numId w:val="21"/>
        </w:numPr>
        <w:jc w:val="both"/>
      </w:pPr>
      <w:r>
        <w:t>Adjuntar un conjunto de métodos mínimo a los recursos</w:t>
      </w:r>
      <w:r w:rsidR="00011325">
        <w:t>.</w:t>
      </w:r>
    </w:p>
    <w:p w14:paraId="3EC42786" w14:textId="062D1314" w:rsidR="00011325" w:rsidRDefault="00011325" w:rsidP="00011325">
      <w:pPr>
        <w:pStyle w:val="Sinespaciado"/>
      </w:pPr>
    </w:p>
    <w:p w14:paraId="1E0100FD" w14:textId="533C8F38" w:rsidR="00011325" w:rsidRPr="00011325" w:rsidRDefault="00011325" w:rsidP="00011325">
      <w:pPr>
        <w:pStyle w:val="Ttulo5"/>
      </w:pPr>
      <w:r w:rsidRPr="00011325">
        <w:rPr>
          <w:rStyle w:val="notion-enable-hover"/>
        </w:rPr>
        <w:t>Recursos</w:t>
      </w:r>
    </w:p>
    <w:p w14:paraId="3600B338" w14:textId="029C181E" w:rsidR="00011325" w:rsidRDefault="00011325" w:rsidP="00903648">
      <w:pPr>
        <w:jc w:val="both"/>
      </w:pPr>
      <w:r>
        <w:t>Por lo general, una API orientada a recursos se modela como una jerarquía de recursos en la que cada nodo es un “</w:t>
      </w:r>
      <w:r>
        <w:rPr>
          <w:rStyle w:val="notion-enable-hover"/>
          <w:i/>
          <w:iCs/>
        </w:rPr>
        <w:t>recurso simple”</w:t>
      </w:r>
      <w:r>
        <w:t> o un “</w:t>
      </w:r>
      <w:r>
        <w:rPr>
          <w:rStyle w:val="notion-enable-hover"/>
          <w:i/>
          <w:iCs/>
        </w:rPr>
        <w:t>recurso de colección”</w:t>
      </w:r>
      <w:r>
        <w:t>. Por conveniencia, se los suele llamar recurso y colección, respectivamente.</w:t>
      </w:r>
    </w:p>
    <w:p w14:paraId="3955EDF9" w14:textId="74FAA5F9" w:rsidR="00011325" w:rsidRDefault="00011325" w:rsidP="00842C81">
      <w:pPr>
        <w:pStyle w:val="Sinespaciado"/>
        <w:numPr>
          <w:ilvl w:val="0"/>
          <w:numId w:val="22"/>
        </w:numPr>
        <w:jc w:val="both"/>
      </w:pPr>
      <w:r>
        <w:t>Una colección contiene una lista de recursos </w:t>
      </w:r>
      <w:r w:rsidRPr="0083636D">
        <w:rPr>
          <w:rStyle w:val="notion-enable-hover"/>
        </w:rPr>
        <w:t>del mismo tipo</w:t>
      </w:r>
      <w:r>
        <w:t>. Por ejemplo, un usuario tiene una colección de contactos.</w:t>
      </w:r>
    </w:p>
    <w:p w14:paraId="4EBE47CE" w14:textId="77777777" w:rsidR="0058193E" w:rsidRDefault="0058193E" w:rsidP="0058193E">
      <w:pPr>
        <w:pStyle w:val="Sinespaciado"/>
        <w:jc w:val="both"/>
      </w:pPr>
    </w:p>
    <w:p w14:paraId="0DA9A754" w14:textId="77777777" w:rsidR="00011325" w:rsidRDefault="00011325" w:rsidP="00903648">
      <w:pPr>
        <w:pStyle w:val="Sinespaciado"/>
        <w:ind w:left="720"/>
        <w:jc w:val="both"/>
      </w:pPr>
    </w:p>
    <w:p w14:paraId="2AF47165" w14:textId="097F6207" w:rsidR="00011325" w:rsidRDefault="00011325" w:rsidP="00842C81">
      <w:pPr>
        <w:pStyle w:val="Sinespaciado"/>
        <w:numPr>
          <w:ilvl w:val="0"/>
          <w:numId w:val="22"/>
        </w:numPr>
        <w:jc w:val="both"/>
      </w:pPr>
      <w:r>
        <w:lastRenderedPageBreak/>
        <w:t xml:space="preserve">Un recurso tiene un estado y cero o más </w:t>
      </w:r>
      <w:proofErr w:type="spellStart"/>
      <w:r>
        <w:t>subrecursos</w:t>
      </w:r>
      <w:proofErr w:type="spellEnd"/>
      <w:r>
        <w:t xml:space="preserve">. Cada </w:t>
      </w:r>
      <w:proofErr w:type="spellStart"/>
      <w:r>
        <w:t>subrecurso</w:t>
      </w:r>
      <w:proofErr w:type="spellEnd"/>
      <w:r>
        <w:t xml:space="preserve"> puede ser siempre o de colección.</w:t>
      </w:r>
    </w:p>
    <w:p w14:paraId="76E05CF0" w14:textId="77777777" w:rsidR="00011325" w:rsidRDefault="00011325" w:rsidP="00903648">
      <w:pPr>
        <w:pStyle w:val="Sinespaciado"/>
        <w:jc w:val="both"/>
      </w:pPr>
    </w:p>
    <w:p w14:paraId="6F42898B" w14:textId="70A9F664" w:rsidR="00011325" w:rsidRDefault="00011325" w:rsidP="005C279F">
      <w:pPr>
        <w:jc w:val="both"/>
      </w:pPr>
      <w:r>
        <w:t>Por ejemplo, una API de Gmail tiene una colección de usuarios, cada usuario tiene una colección de mensajes, una de conversaciones, una de etiquetas, un recurso de perfil y muchos recursos de opciones de configuración.</w:t>
      </w:r>
    </w:p>
    <w:p w14:paraId="598BC451" w14:textId="6C396378" w:rsidR="00011325" w:rsidRPr="00EB66A6" w:rsidRDefault="00011325" w:rsidP="005C279F">
      <w:pPr>
        <w:jc w:val="both"/>
      </w:pPr>
      <w:r>
        <w:t>Si bien hay cierta alineación conceptual entre los sistemas de almacenamiento y las API de REST, un servicio con una API orientada a recursos no es necesariamente una base de datos y es muy flexible respecto a su forma de interpretar métodos y recursos. Por ejemplo, con la creación de un evento de calendario (recurso) se pueden crear eventos adicionales para los asistentes, enviar invitaciones por correo electrónico a estos, reservar salas de conferencia y actualizar programas de videoconferencia.</w:t>
      </w:r>
    </w:p>
    <w:p w14:paraId="0B7B790A" w14:textId="1ADF2E2E" w:rsidR="00EB66A6" w:rsidRPr="00EB66A6" w:rsidRDefault="00EB66A6" w:rsidP="00A364C9">
      <w:pPr>
        <w:pStyle w:val="Sinespaciado"/>
      </w:pPr>
    </w:p>
    <w:p w14:paraId="7EFB615D" w14:textId="1B209447" w:rsidR="00EB66A6" w:rsidRDefault="00EB66A6" w:rsidP="00EB66A6">
      <w:pPr>
        <w:pStyle w:val="Ttulo4"/>
        <w:rPr>
          <w:rStyle w:val="notion-enable-hover"/>
        </w:rPr>
      </w:pPr>
      <w:r w:rsidRPr="00EB66A6">
        <w:rPr>
          <w:rStyle w:val="notion-enable-hover"/>
        </w:rPr>
        <w:t>Definición de las operaciones de API en términos de métodos HTTP</w:t>
      </w:r>
    </w:p>
    <w:p w14:paraId="141CB879" w14:textId="4549AA5F" w:rsidR="00EB66A6" w:rsidRPr="00EB66A6" w:rsidRDefault="00EB66A6" w:rsidP="00903648">
      <w:pPr>
        <w:jc w:val="both"/>
        <w:rPr>
          <w:lang w:eastAsia="es-CL"/>
        </w:rPr>
      </w:pPr>
      <w:r w:rsidRPr="00EB66A6">
        <w:rPr>
          <w:lang w:eastAsia="es-CL"/>
        </w:rPr>
        <w:t>El protocolo HTTP define una serie de métodos que asignan significado semántico a una solicitud</w:t>
      </w:r>
      <w:r w:rsidR="0058193E">
        <w:rPr>
          <w:lang w:eastAsia="es-CL"/>
        </w:rPr>
        <w:t xml:space="preserve"> (Tabla 2)</w:t>
      </w:r>
      <w:r w:rsidRPr="00EB66A6">
        <w:rPr>
          <w:lang w:eastAsia="es-CL"/>
        </w:rPr>
        <w:t xml:space="preserve">. Los métodos HTTP comunes que usan la mayoría de las API web </w:t>
      </w:r>
      <w:proofErr w:type="spellStart"/>
      <w:r w:rsidRPr="00EB66A6">
        <w:rPr>
          <w:lang w:eastAsia="es-CL"/>
        </w:rPr>
        <w:t>RESTful</w:t>
      </w:r>
      <w:proofErr w:type="spellEnd"/>
      <w:r w:rsidRPr="00EB66A6">
        <w:rPr>
          <w:lang w:eastAsia="es-CL"/>
        </w:rPr>
        <w:t xml:space="preserve"> son:</w:t>
      </w:r>
    </w:p>
    <w:p w14:paraId="0E44ACFE" w14:textId="2CDDBBB5" w:rsidR="00EB66A6" w:rsidRDefault="00EB66A6" w:rsidP="00842C81">
      <w:pPr>
        <w:pStyle w:val="Prrafodelista"/>
        <w:numPr>
          <w:ilvl w:val="0"/>
          <w:numId w:val="20"/>
        </w:numPr>
        <w:jc w:val="both"/>
        <w:rPr>
          <w:lang w:eastAsia="es-CL"/>
        </w:rPr>
      </w:pPr>
      <w:r w:rsidRPr="00EB66A6">
        <w:rPr>
          <w:b/>
          <w:bCs/>
          <w:lang w:eastAsia="es-CL"/>
        </w:rPr>
        <w:t>GET</w:t>
      </w:r>
      <w:r w:rsidRPr="00EB66A6">
        <w:rPr>
          <w:lang w:eastAsia="es-CL"/>
        </w:rPr>
        <w:t> recupera una representación del recurso en el URI especificado. El cuerpo del mensaje de respuesta contiene los detalles del recurso solicitado.</w:t>
      </w:r>
    </w:p>
    <w:p w14:paraId="5176E45C" w14:textId="77777777" w:rsidR="00EB66A6" w:rsidRPr="00EB66A6" w:rsidRDefault="00EB66A6" w:rsidP="00903648">
      <w:pPr>
        <w:pStyle w:val="Prrafodelista"/>
        <w:jc w:val="both"/>
        <w:rPr>
          <w:lang w:eastAsia="es-CL"/>
        </w:rPr>
      </w:pPr>
    </w:p>
    <w:p w14:paraId="7BAD4D15" w14:textId="3F77FC38" w:rsidR="00EB66A6" w:rsidRDefault="00EB66A6" w:rsidP="00842C81">
      <w:pPr>
        <w:pStyle w:val="Prrafodelista"/>
        <w:numPr>
          <w:ilvl w:val="0"/>
          <w:numId w:val="20"/>
        </w:numPr>
        <w:jc w:val="both"/>
        <w:rPr>
          <w:lang w:eastAsia="es-CL"/>
        </w:rPr>
      </w:pPr>
      <w:r w:rsidRPr="00EB66A6">
        <w:rPr>
          <w:b/>
          <w:bCs/>
          <w:lang w:eastAsia="es-CL"/>
        </w:rPr>
        <w:t>POST</w:t>
      </w:r>
      <w:r w:rsidRPr="00EB66A6">
        <w:rPr>
          <w:lang w:eastAsia="es-CL"/>
        </w:rPr>
        <w:t> crea un nuevo recurso en el URI especificado. El cuerpo del mensaje de solicitud proporciona los detalles del nuevo recurso. Tenga en cuenta que POST también puede usarse para desencadenar operaciones que en realidad no crean recursos.</w:t>
      </w:r>
    </w:p>
    <w:p w14:paraId="7913B679" w14:textId="77777777" w:rsidR="00EB66A6" w:rsidRPr="00EB66A6" w:rsidRDefault="00EB66A6" w:rsidP="00903648">
      <w:pPr>
        <w:pStyle w:val="Prrafodelista"/>
        <w:jc w:val="both"/>
        <w:rPr>
          <w:lang w:eastAsia="es-CL"/>
        </w:rPr>
      </w:pPr>
    </w:p>
    <w:p w14:paraId="211FEE0A" w14:textId="5FB111BC" w:rsidR="00EB66A6" w:rsidRDefault="00EB66A6" w:rsidP="00842C81">
      <w:pPr>
        <w:pStyle w:val="Prrafodelista"/>
        <w:numPr>
          <w:ilvl w:val="0"/>
          <w:numId w:val="20"/>
        </w:numPr>
        <w:jc w:val="both"/>
        <w:rPr>
          <w:lang w:eastAsia="es-CL"/>
        </w:rPr>
      </w:pPr>
      <w:r w:rsidRPr="00EB66A6">
        <w:rPr>
          <w:b/>
          <w:bCs/>
          <w:lang w:eastAsia="es-CL"/>
        </w:rPr>
        <w:t>PUT</w:t>
      </w:r>
      <w:r w:rsidRPr="00EB66A6">
        <w:rPr>
          <w:lang w:eastAsia="es-CL"/>
        </w:rPr>
        <w:t> crea o sustituye el recurso en el URI especificado. El cuerpo del mensaje de solicitud especifica el recurso que se va a crear o actualizar.</w:t>
      </w:r>
    </w:p>
    <w:p w14:paraId="712B31BC" w14:textId="77777777" w:rsidR="00EB66A6" w:rsidRPr="00EB66A6" w:rsidRDefault="00EB66A6" w:rsidP="00903648">
      <w:pPr>
        <w:pStyle w:val="Prrafodelista"/>
        <w:jc w:val="both"/>
        <w:rPr>
          <w:lang w:eastAsia="es-CL"/>
        </w:rPr>
      </w:pPr>
    </w:p>
    <w:p w14:paraId="1188606D" w14:textId="22722EA0" w:rsidR="00EB66A6" w:rsidRDefault="00EB66A6" w:rsidP="00842C81">
      <w:pPr>
        <w:pStyle w:val="Prrafodelista"/>
        <w:numPr>
          <w:ilvl w:val="0"/>
          <w:numId w:val="20"/>
        </w:numPr>
        <w:jc w:val="both"/>
        <w:rPr>
          <w:lang w:eastAsia="es-CL"/>
        </w:rPr>
      </w:pPr>
      <w:r w:rsidRPr="00EB66A6">
        <w:rPr>
          <w:b/>
          <w:bCs/>
          <w:lang w:eastAsia="es-CL"/>
        </w:rPr>
        <w:t>PATCH</w:t>
      </w:r>
      <w:r w:rsidRPr="00EB66A6">
        <w:rPr>
          <w:lang w:eastAsia="es-CL"/>
        </w:rPr>
        <w:t> realiza una actualización parcial de un recurso. El cuerpo de la solicitud especifica el conjunto de cambios que se aplican al recurso.</w:t>
      </w:r>
    </w:p>
    <w:p w14:paraId="1C48022E" w14:textId="77777777" w:rsidR="00EB66A6" w:rsidRPr="00EB66A6" w:rsidRDefault="00EB66A6" w:rsidP="00903648">
      <w:pPr>
        <w:pStyle w:val="Prrafodelista"/>
        <w:jc w:val="both"/>
        <w:rPr>
          <w:lang w:eastAsia="es-CL"/>
        </w:rPr>
      </w:pPr>
    </w:p>
    <w:p w14:paraId="70AD3E71" w14:textId="21885CD4" w:rsidR="00EB66A6" w:rsidRDefault="00EB66A6" w:rsidP="00842C81">
      <w:pPr>
        <w:pStyle w:val="Prrafodelista"/>
        <w:numPr>
          <w:ilvl w:val="0"/>
          <w:numId w:val="20"/>
        </w:numPr>
        <w:jc w:val="both"/>
        <w:rPr>
          <w:lang w:eastAsia="es-CL"/>
        </w:rPr>
      </w:pPr>
      <w:r w:rsidRPr="00EB66A6">
        <w:rPr>
          <w:b/>
          <w:bCs/>
          <w:lang w:eastAsia="es-CL"/>
        </w:rPr>
        <w:t>DELETE</w:t>
      </w:r>
      <w:r w:rsidRPr="00EB66A6">
        <w:rPr>
          <w:lang w:eastAsia="es-CL"/>
        </w:rPr>
        <w:t> quita el recurso en el URI especificado.</w:t>
      </w:r>
    </w:p>
    <w:p w14:paraId="1316379B" w14:textId="17DF6A25" w:rsidR="005F31DB" w:rsidRPr="005F31DB" w:rsidRDefault="00975CCD" w:rsidP="005F31DB">
      <w:pPr>
        <w:rPr>
          <w:lang w:eastAsia="es-CL"/>
        </w:rPr>
      </w:pPr>
      <w:r>
        <w:rPr>
          <w:lang w:eastAsia="es-CL"/>
        </w:rPr>
        <w:t xml:space="preserve">Un ejemplo del uso correcto de las operaciones de API se puede ver en la </w:t>
      </w:r>
      <w:r w:rsidR="005F31DB">
        <w:rPr>
          <w:lang w:eastAsia="es-CL"/>
        </w:rPr>
        <w:t>T</w:t>
      </w:r>
      <w:r>
        <w:rPr>
          <w:lang w:eastAsia="es-CL"/>
        </w:rPr>
        <w:t>abla 2.</w:t>
      </w:r>
    </w:p>
    <w:p w14:paraId="089F78CC" w14:textId="28750621" w:rsidR="005F31DB" w:rsidRPr="005F31DB" w:rsidRDefault="0058193E" w:rsidP="005F31DB">
      <w:pPr>
        <w:pStyle w:val="Descripcin"/>
        <w:keepNext/>
        <w:jc w:val="center"/>
        <w:rPr>
          <w:sz w:val="20"/>
          <w:szCs w:val="20"/>
        </w:rPr>
      </w:pPr>
      <w:bookmarkStart w:id="14" w:name="_Toc160577827"/>
      <w:r w:rsidRPr="0058193E">
        <w:rPr>
          <w:sz w:val="20"/>
          <w:szCs w:val="20"/>
        </w:rPr>
        <w:t xml:space="preserve">Tabla </w:t>
      </w:r>
      <w:r w:rsidRPr="0058193E">
        <w:rPr>
          <w:sz w:val="20"/>
          <w:szCs w:val="20"/>
        </w:rPr>
        <w:fldChar w:fldCharType="begin"/>
      </w:r>
      <w:r w:rsidRPr="0058193E">
        <w:rPr>
          <w:sz w:val="20"/>
          <w:szCs w:val="20"/>
        </w:rPr>
        <w:instrText xml:space="preserve"> SEQ Tabla \* ARABIC </w:instrText>
      </w:r>
      <w:r w:rsidRPr="0058193E">
        <w:rPr>
          <w:sz w:val="20"/>
          <w:szCs w:val="20"/>
        </w:rPr>
        <w:fldChar w:fldCharType="separate"/>
      </w:r>
      <w:r w:rsidR="00CA4EC0">
        <w:rPr>
          <w:noProof/>
          <w:sz w:val="20"/>
          <w:szCs w:val="20"/>
        </w:rPr>
        <w:t>2</w:t>
      </w:r>
      <w:r w:rsidRPr="0058193E">
        <w:rPr>
          <w:sz w:val="20"/>
          <w:szCs w:val="20"/>
        </w:rPr>
        <w:fldChar w:fldCharType="end"/>
      </w:r>
      <w:r w:rsidRPr="0058193E">
        <w:rPr>
          <w:sz w:val="20"/>
          <w:szCs w:val="20"/>
        </w:rPr>
        <w:t xml:space="preserve"> - Uso correcto de las operaciones en una API REST</w:t>
      </w:r>
      <w:bookmarkEnd w:id="14"/>
    </w:p>
    <w:tbl>
      <w:tblPr>
        <w:tblStyle w:val="Tablaconcuadrcula"/>
        <w:tblW w:w="0" w:type="auto"/>
        <w:tblLook w:val="04A0" w:firstRow="1" w:lastRow="0" w:firstColumn="1" w:lastColumn="0" w:noHBand="0" w:noVBand="1"/>
      </w:tblPr>
      <w:tblGrid>
        <w:gridCol w:w="2096"/>
        <w:gridCol w:w="1645"/>
        <w:gridCol w:w="1684"/>
        <w:gridCol w:w="1718"/>
        <w:gridCol w:w="1684"/>
      </w:tblGrid>
      <w:tr w:rsidR="00EB66A6" w14:paraId="4115C65C" w14:textId="77777777" w:rsidTr="00903648">
        <w:trPr>
          <w:trHeight w:val="389"/>
        </w:trPr>
        <w:tc>
          <w:tcPr>
            <w:tcW w:w="2096" w:type="dxa"/>
            <w:shd w:val="clear" w:color="auto" w:fill="4472C4" w:themeFill="accent1"/>
          </w:tcPr>
          <w:p w14:paraId="7D75654C" w14:textId="2B5C4CDB" w:rsidR="00EB66A6" w:rsidRPr="00EB66A6" w:rsidRDefault="00EB66A6" w:rsidP="00EB66A6">
            <w:pPr>
              <w:rPr>
                <w:color w:val="FFFFFF" w:themeColor="background1"/>
                <w:lang w:eastAsia="es-CL"/>
              </w:rPr>
            </w:pPr>
            <w:r w:rsidRPr="00EB66A6">
              <w:rPr>
                <w:color w:val="FFFFFF" w:themeColor="background1"/>
                <w:lang w:eastAsia="es-CL"/>
              </w:rPr>
              <w:t>Recurso</w:t>
            </w:r>
          </w:p>
        </w:tc>
        <w:tc>
          <w:tcPr>
            <w:tcW w:w="1645" w:type="dxa"/>
            <w:shd w:val="clear" w:color="auto" w:fill="4472C4" w:themeFill="accent1"/>
          </w:tcPr>
          <w:p w14:paraId="1BBC0FDE" w14:textId="7A925ED7" w:rsidR="00EB66A6" w:rsidRPr="00EB66A6" w:rsidRDefault="00EB66A6" w:rsidP="00EB66A6">
            <w:pPr>
              <w:rPr>
                <w:color w:val="FFFFFF" w:themeColor="background1"/>
                <w:lang w:eastAsia="es-CL"/>
              </w:rPr>
            </w:pPr>
            <w:r w:rsidRPr="00EB66A6">
              <w:rPr>
                <w:color w:val="FFFFFF" w:themeColor="background1"/>
                <w:lang w:eastAsia="es-CL"/>
              </w:rPr>
              <w:t>POST</w:t>
            </w:r>
          </w:p>
        </w:tc>
        <w:tc>
          <w:tcPr>
            <w:tcW w:w="1684" w:type="dxa"/>
            <w:shd w:val="clear" w:color="auto" w:fill="4472C4" w:themeFill="accent1"/>
          </w:tcPr>
          <w:p w14:paraId="18B989D9" w14:textId="06296EA8" w:rsidR="00EB66A6" w:rsidRPr="00EB66A6" w:rsidRDefault="00EB66A6" w:rsidP="00EB66A6">
            <w:pPr>
              <w:rPr>
                <w:color w:val="FFFFFF" w:themeColor="background1"/>
                <w:lang w:eastAsia="es-CL"/>
              </w:rPr>
            </w:pPr>
            <w:r w:rsidRPr="00EB66A6">
              <w:rPr>
                <w:color w:val="FFFFFF" w:themeColor="background1"/>
                <w:lang w:eastAsia="es-CL"/>
              </w:rPr>
              <w:t>GET</w:t>
            </w:r>
          </w:p>
        </w:tc>
        <w:tc>
          <w:tcPr>
            <w:tcW w:w="1718" w:type="dxa"/>
            <w:shd w:val="clear" w:color="auto" w:fill="4472C4" w:themeFill="accent1"/>
          </w:tcPr>
          <w:p w14:paraId="20EA0747" w14:textId="455119D0" w:rsidR="00EB66A6" w:rsidRPr="00EB66A6" w:rsidRDefault="00EB66A6" w:rsidP="00EB66A6">
            <w:pPr>
              <w:rPr>
                <w:color w:val="FFFFFF" w:themeColor="background1"/>
                <w:lang w:eastAsia="es-CL"/>
              </w:rPr>
            </w:pPr>
            <w:r w:rsidRPr="00EB66A6">
              <w:rPr>
                <w:color w:val="FFFFFF" w:themeColor="background1"/>
                <w:lang w:eastAsia="es-CL"/>
              </w:rPr>
              <w:t>PUT</w:t>
            </w:r>
          </w:p>
        </w:tc>
        <w:tc>
          <w:tcPr>
            <w:tcW w:w="1684" w:type="dxa"/>
            <w:shd w:val="clear" w:color="auto" w:fill="4472C4" w:themeFill="accent1"/>
          </w:tcPr>
          <w:p w14:paraId="4D25E02C" w14:textId="12F2EE5C" w:rsidR="00EB66A6" w:rsidRPr="00EB66A6" w:rsidRDefault="00EB66A6" w:rsidP="00EB66A6">
            <w:pPr>
              <w:rPr>
                <w:color w:val="FFFFFF" w:themeColor="background1"/>
                <w:lang w:eastAsia="es-CL"/>
              </w:rPr>
            </w:pPr>
            <w:r w:rsidRPr="00EB66A6">
              <w:rPr>
                <w:color w:val="FFFFFF" w:themeColor="background1"/>
                <w:lang w:eastAsia="es-CL"/>
              </w:rPr>
              <w:t>DELETE</w:t>
            </w:r>
          </w:p>
        </w:tc>
      </w:tr>
      <w:tr w:rsidR="00EB66A6" w14:paraId="58A81E38" w14:textId="77777777" w:rsidTr="00903648">
        <w:tc>
          <w:tcPr>
            <w:tcW w:w="2096" w:type="dxa"/>
          </w:tcPr>
          <w:p w14:paraId="7B67911C" w14:textId="0CA3FC1C" w:rsidR="00EB66A6" w:rsidRDefault="00EB66A6" w:rsidP="00EB66A6">
            <w:pPr>
              <w:rPr>
                <w:lang w:eastAsia="es-CL"/>
              </w:rPr>
            </w:pPr>
            <w:r>
              <w:t>/</w:t>
            </w:r>
            <w:proofErr w:type="spellStart"/>
            <w:r>
              <w:t>customers</w:t>
            </w:r>
            <w:proofErr w:type="spellEnd"/>
          </w:p>
        </w:tc>
        <w:tc>
          <w:tcPr>
            <w:tcW w:w="1645" w:type="dxa"/>
          </w:tcPr>
          <w:p w14:paraId="4F36C945" w14:textId="035E2762" w:rsidR="00EB66A6" w:rsidRDefault="00EB66A6" w:rsidP="00EB66A6">
            <w:pPr>
              <w:rPr>
                <w:lang w:eastAsia="es-CL"/>
              </w:rPr>
            </w:pPr>
            <w:r w:rsidRPr="00EB66A6">
              <w:rPr>
                <w:lang w:eastAsia="es-CL"/>
              </w:rPr>
              <w:t>Crear un nuevo cliente</w:t>
            </w:r>
          </w:p>
        </w:tc>
        <w:tc>
          <w:tcPr>
            <w:tcW w:w="1684" w:type="dxa"/>
          </w:tcPr>
          <w:p w14:paraId="03D43DB4" w14:textId="1A5CF5F3" w:rsidR="00EB66A6" w:rsidRDefault="00EB66A6" w:rsidP="00EB66A6">
            <w:pPr>
              <w:rPr>
                <w:lang w:eastAsia="es-CL"/>
              </w:rPr>
            </w:pPr>
            <w:r>
              <w:t>Recuperar todos los clientes</w:t>
            </w:r>
          </w:p>
        </w:tc>
        <w:tc>
          <w:tcPr>
            <w:tcW w:w="1718" w:type="dxa"/>
          </w:tcPr>
          <w:p w14:paraId="004FC982" w14:textId="1D77A6CC" w:rsidR="00EB66A6" w:rsidRDefault="00EB66A6" w:rsidP="00EB66A6">
            <w:pPr>
              <w:rPr>
                <w:lang w:eastAsia="es-CL"/>
              </w:rPr>
            </w:pPr>
            <w:r>
              <w:t>Actualización masiva de clientes</w:t>
            </w:r>
          </w:p>
        </w:tc>
        <w:tc>
          <w:tcPr>
            <w:tcW w:w="1684" w:type="dxa"/>
          </w:tcPr>
          <w:p w14:paraId="0FF22CAA" w14:textId="6339132D" w:rsidR="00EB66A6" w:rsidRDefault="00EB66A6" w:rsidP="00EB66A6">
            <w:pPr>
              <w:rPr>
                <w:lang w:eastAsia="es-CL"/>
              </w:rPr>
            </w:pPr>
            <w:r>
              <w:t>Eliminar todos los clientes</w:t>
            </w:r>
          </w:p>
        </w:tc>
      </w:tr>
      <w:tr w:rsidR="00EB66A6" w14:paraId="41452B6C" w14:textId="77777777" w:rsidTr="00903648">
        <w:tc>
          <w:tcPr>
            <w:tcW w:w="2096" w:type="dxa"/>
          </w:tcPr>
          <w:p w14:paraId="449C35D9" w14:textId="1E82CF7C" w:rsidR="00EB66A6" w:rsidRDefault="00EB66A6" w:rsidP="00EB66A6">
            <w:pPr>
              <w:rPr>
                <w:lang w:eastAsia="es-CL"/>
              </w:rPr>
            </w:pPr>
            <w:r>
              <w:t>/</w:t>
            </w:r>
            <w:proofErr w:type="spellStart"/>
            <w:r>
              <w:t>customers</w:t>
            </w:r>
            <w:proofErr w:type="spellEnd"/>
            <w:r>
              <w:t>/1</w:t>
            </w:r>
          </w:p>
        </w:tc>
        <w:tc>
          <w:tcPr>
            <w:tcW w:w="1645" w:type="dxa"/>
          </w:tcPr>
          <w:p w14:paraId="37CA9A47" w14:textId="787F2F8B" w:rsidR="00EB66A6" w:rsidRDefault="00EB66A6" w:rsidP="00EB66A6">
            <w:pPr>
              <w:rPr>
                <w:lang w:eastAsia="es-CL"/>
              </w:rPr>
            </w:pPr>
            <w:r>
              <w:t>Error</w:t>
            </w:r>
          </w:p>
        </w:tc>
        <w:tc>
          <w:tcPr>
            <w:tcW w:w="1684" w:type="dxa"/>
          </w:tcPr>
          <w:p w14:paraId="728D6477" w14:textId="54C5B044" w:rsidR="00EB66A6" w:rsidRDefault="00EB66A6" w:rsidP="00EB66A6">
            <w:pPr>
              <w:rPr>
                <w:lang w:eastAsia="es-CL"/>
              </w:rPr>
            </w:pPr>
            <w:r>
              <w:t>Recuperar los detalles del cliente 1</w:t>
            </w:r>
          </w:p>
        </w:tc>
        <w:tc>
          <w:tcPr>
            <w:tcW w:w="1718" w:type="dxa"/>
          </w:tcPr>
          <w:p w14:paraId="35541ECB" w14:textId="058008DD" w:rsidR="00EB66A6" w:rsidRDefault="00EB66A6" w:rsidP="00EB66A6">
            <w:pPr>
              <w:rPr>
                <w:lang w:eastAsia="es-CL"/>
              </w:rPr>
            </w:pPr>
            <w:r>
              <w:t>Actualizar los detalles del cliente 1 si existe</w:t>
            </w:r>
          </w:p>
        </w:tc>
        <w:tc>
          <w:tcPr>
            <w:tcW w:w="1684" w:type="dxa"/>
          </w:tcPr>
          <w:p w14:paraId="772E2B6F" w14:textId="291FE20E" w:rsidR="00EB66A6" w:rsidRDefault="00EB66A6" w:rsidP="00EB66A6">
            <w:pPr>
              <w:rPr>
                <w:lang w:eastAsia="es-CL"/>
              </w:rPr>
            </w:pPr>
            <w:r>
              <w:t>Quitar al cliente 1</w:t>
            </w:r>
          </w:p>
        </w:tc>
      </w:tr>
      <w:tr w:rsidR="00EB66A6" w14:paraId="1B0DB0DE" w14:textId="77777777" w:rsidTr="00903648">
        <w:tc>
          <w:tcPr>
            <w:tcW w:w="2096" w:type="dxa"/>
          </w:tcPr>
          <w:p w14:paraId="159FAFDE" w14:textId="7B9F2477" w:rsidR="00EB66A6" w:rsidRDefault="00EB66A6" w:rsidP="00EB66A6">
            <w:pPr>
              <w:rPr>
                <w:lang w:eastAsia="es-CL"/>
              </w:rPr>
            </w:pPr>
            <w:r>
              <w:t>/</w:t>
            </w:r>
            <w:proofErr w:type="spellStart"/>
            <w:r>
              <w:t>customers</w:t>
            </w:r>
            <w:proofErr w:type="spellEnd"/>
            <w:r>
              <w:t>/1/</w:t>
            </w:r>
            <w:proofErr w:type="spellStart"/>
            <w:r>
              <w:t>orders</w:t>
            </w:r>
            <w:proofErr w:type="spellEnd"/>
          </w:p>
        </w:tc>
        <w:tc>
          <w:tcPr>
            <w:tcW w:w="1645" w:type="dxa"/>
          </w:tcPr>
          <w:p w14:paraId="2A2AA520" w14:textId="2B7AC3B5" w:rsidR="00EB66A6" w:rsidRDefault="00EB66A6" w:rsidP="00EB66A6">
            <w:pPr>
              <w:rPr>
                <w:lang w:eastAsia="es-CL"/>
              </w:rPr>
            </w:pPr>
            <w:r>
              <w:t>Crear un nuevo pedido para el cliente 1</w:t>
            </w:r>
          </w:p>
        </w:tc>
        <w:tc>
          <w:tcPr>
            <w:tcW w:w="1684" w:type="dxa"/>
          </w:tcPr>
          <w:p w14:paraId="410D8F6C" w14:textId="2BDCCD01" w:rsidR="00EB66A6" w:rsidRDefault="00EB66A6" w:rsidP="00EB66A6">
            <w:pPr>
              <w:rPr>
                <w:lang w:eastAsia="es-CL"/>
              </w:rPr>
            </w:pPr>
            <w:r>
              <w:t>Recuperar todos los pedidos del cliente 1</w:t>
            </w:r>
          </w:p>
        </w:tc>
        <w:tc>
          <w:tcPr>
            <w:tcW w:w="1718" w:type="dxa"/>
          </w:tcPr>
          <w:p w14:paraId="4043F10F" w14:textId="1B9AA11B" w:rsidR="00EB66A6" w:rsidRDefault="00EB66A6" w:rsidP="00EB66A6">
            <w:pPr>
              <w:rPr>
                <w:lang w:eastAsia="es-CL"/>
              </w:rPr>
            </w:pPr>
            <w:r>
              <w:t>Actualización masiva de pedidos del cliente 1</w:t>
            </w:r>
          </w:p>
        </w:tc>
        <w:tc>
          <w:tcPr>
            <w:tcW w:w="1684" w:type="dxa"/>
          </w:tcPr>
          <w:p w14:paraId="0983A997" w14:textId="14901690" w:rsidR="00EB66A6" w:rsidRDefault="00EB66A6" w:rsidP="000852F9">
            <w:pPr>
              <w:keepNext/>
              <w:rPr>
                <w:lang w:eastAsia="es-CL"/>
              </w:rPr>
            </w:pPr>
            <w:r>
              <w:t>Recuperar todos los pedidos del cliente 1</w:t>
            </w:r>
          </w:p>
        </w:tc>
      </w:tr>
    </w:tbl>
    <w:p w14:paraId="13595B20" w14:textId="77777777" w:rsidR="005F31DB" w:rsidRDefault="005F31DB" w:rsidP="005F31DB">
      <w:pPr>
        <w:pStyle w:val="Ttulo4"/>
        <w:numPr>
          <w:ilvl w:val="0"/>
          <w:numId w:val="0"/>
        </w:numPr>
        <w:ind w:left="1440"/>
        <w:rPr>
          <w:lang w:eastAsia="es-CL"/>
        </w:rPr>
      </w:pPr>
    </w:p>
    <w:p w14:paraId="454405EC" w14:textId="46BB1D21" w:rsidR="0083636D" w:rsidRDefault="0083636D" w:rsidP="0083636D">
      <w:pPr>
        <w:pStyle w:val="Ttulo4"/>
        <w:rPr>
          <w:lang w:eastAsia="es-CL"/>
        </w:rPr>
      </w:pPr>
      <w:r w:rsidRPr="0083636D">
        <w:rPr>
          <w:lang w:eastAsia="es-CL"/>
        </w:rPr>
        <w:t>Autenticación y validación en API REST</w:t>
      </w:r>
    </w:p>
    <w:p w14:paraId="14E7FCAF" w14:textId="0EEB5231" w:rsidR="0083636D" w:rsidRDefault="0083636D" w:rsidP="0083636D">
      <w:pPr>
        <w:pStyle w:val="Ttulo5"/>
        <w:rPr>
          <w:lang w:eastAsia="es-CL"/>
        </w:rPr>
      </w:pPr>
      <w:r w:rsidRPr="0083636D">
        <w:rPr>
          <w:lang w:eastAsia="es-CL"/>
        </w:rPr>
        <w:t>Métodos de autenticación</w:t>
      </w:r>
    </w:p>
    <w:p w14:paraId="617DD7C8" w14:textId="25C7998E" w:rsidR="000B125D" w:rsidRDefault="005F31DB" w:rsidP="00903648">
      <w:pPr>
        <w:jc w:val="both"/>
        <w:rPr>
          <w:lang w:eastAsia="es-CL"/>
        </w:rPr>
      </w:pPr>
      <w:r>
        <w:rPr>
          <w:lang w:eastAsia="es-CL"/>
        </w:rPr>
        <w:t>L</w:t>
      </w:r>
      <w:r w:rsidR="000B125D">
        <w:rPr>
          <w:lang w:eastAsia="es-CL"/>
        </w:rPr>
        <w:t xml:space="preserve">a </w:t>
      </w:r>
      <w:r>
        <w:rPr>
          <w:lang w:eastAsia="es-CL"/>
        </w:rPr>
        <w:t>Figura</w:t>
      </w:r>
      <w:r w:rsidR="000B125D">
        <w:rPr>
          <w:lang w:eastAsia="es-CL"/>
        </w:rPr>
        <w:t xml:space="preserve"> 4</w:t>
      </w:r>
      <w:r>
        <w:rPr>
          <w:lang w:eastAsia="es-CL"/>
        </w:rPr>
        <w:t xml:space="preserve"> presenta</w:t>
      </w:r>
      <w:r w:rsidR="0083636D" w:rsidRPr="0083636D">
        <w:rPr>
          <w:lang w:eastAsia="es-CL"/>
        </w:rPr>
        <w:t xml:space="preserve"> dos formas de implementar la autenticación en</w:t>
      </w:r>
      <w:r>
        <w:rPr>
          <w:lang w:eastAsia="es-CL"/>
        </w:rPr>
        <w:t xml:space="preserve"> un</w:t>
      </w:r>
      <w:r w:rsidR="0083636D" w:rsidRPr="0083636D">
        <w:rPr>
          <w:lang w:eastAsia="es-CL"/>
        </w:rPr>
        <w:t xml:space="preserve"> servidor</w:t>
      </w:r>
      <w:r w:rsidR="000B125D">
        <w:rPr>
          <w:lang w:eastAsia="es-CL"/>
        </w:rPr>
        <w:t xml:space="preserve"> [</w:t>
      </w:r>
      <w:r w:rsidR="00391D3A">
        <w:rPr>
          <w:lang w:eastAsia="es-CL"/>
        </w:rPr>
        <w:t>33</w:t>
      </w:r>
      <w:r w:rsidR="000B125D">
        <w:rPr>
          <w:lang w:eastAsia="es-CL"/>
        </w:rPr>
        <w:t>]</w:t>
      </w:r>
      <w:r w:rsidR="0083636D" w:rsidRPr="0083636D">
        <w:rPr>
          <w:lang w:eastAsia="es-CL"/>
        </w:rPr>
        <w:t>:</w:t>
      </w:r>
    </w:p>
    <w:p w14:paraId="6DF57CE5" w14:textId="19110530" w:rsidR="0083636D" w:rsidRPr="000B125D" w:rsidRDefault="000B125D" w:rsidP="00842C81">
      <w:pPr>
        <w:pStyle w:val="Subttulo"/>
        <w:numPr>
          <w:ilvl w:val="0"/>
          <w:numId w:val="24"/>
        </w:numPr>
        <w:jc w:val="both"/>
        <w:rPr>
          <w:b w:val="0"/>
          <w:bCs/>
        </w:rPr>
      </w:pPr>
      <w:r w:rsidRPr="000B125D">
        <w:rPr>
          <w:rStyle w:val="SubttuloCar"/>
          <w:b/>
        </w:rPr>
        <w:t>Basada en cookies</w:t>
      </w:r>
      <w:r w:rsidRPr="000B125D">
        <w:rPr>
          <w:b w:val="0"/>
          <w:bCs/>
        </w:rPr>
        <w:t>, la más utilizada</w:t>
      </w:r>
      <w:r>
        <w:rPr>
          <w:b w:val="0"/>
          <w:bCs/>
        </w:rPr>
        <w:t>:</w:t>
      </w:r>
    </w:p>
    <w:p w14:paraId="06B92528" w14:textId="77777777" w:rsidR="000B125D" w:rsidRDefault="000B125D" w:rsidP="00842C81">
      <w:pPr>
        <w:pStyle w:val="Sinespaciado"/>
        <w:numPr>
          <w:ilvl w:val="0"/>
          <w:numId w:val="23"/>
        </w:numPr>
        <w:jc w:val="both"/>
        <w:rPr>
          <w:lang w:eastAsia="es-CL"/>
        </w:rPr>
      </w:pPr>
      <w:r>
        <w:rPr>
          <w:lang w:eastAsia="es-CL"/>
        </w:rPr>
        <w:t xml:space="preserve">El servidor guarda la cookie para autenticar al usuario en cada </w:t>
      </w:r>
      <w:proofErr w:type="spellStart"/>
      <w:r>
        <w:rPr>
          <w:lang w:eastAsia="es-CL"/>
        </w:rPr>
        <w:t>request</w:t>
      </w:r>
      <w:proofErr w:type="spellEnd"/>
      <w:r>
        <w:rPr>
          <w:lang w:eastAsia="es-CL"/>
        </w:rPr>
        <w:t>.</w:t>
      </w:r>
    </w:p>
    <w:p w14:paraId="3251F993" w14:textId="77777777" w:rsidR="005F31DB" w:rsidRDefault="000B125D" w:rsidP="00842C81">
      <w:pPr>
        <w:pStyle w:val="Sinespaciado"/>
        <w:numPr>
          <w:ilvl w:val="0"/>
          <w:numId w:val="23"/>
        </w:numPr>
        <w:jc w:val="both"/>
        <w:rPr>
          <w:lang w:eastAsia="es-CL"/>
        </w:rPr>
      </w:pPr>
      <w:r>
        <w:rPr>
          <w:lang w:eastAsia="es-CL"/>
        </w:rPr>
        <w:t>Habrá que tener un almac</w:t>
      </w:r>
      <w:r w:rsidR="00455068">
        <w:rPr>
          <w:lang w:eastAsia="es-CL"/>
        </w:rPr>
        <w:t>é</w:t>
      </w:r>
      <w:r>
        <w:rPr>
          <w:lang w:eastAsia="es-CL"/>
        </w:rPr>
        <w:t>n de sesiones: en</w:t>
      </w:r>
      <w:r w:rsidR="00E00A47">
        <w:rPr>
          <w:lang w:eastAsia="es-CL"/>
        </w:rPr>
        <w:t xml:space="preserve"> base de datos</w:t>
      </w:r>
      <w:r>
        <w:rPr>
          <w:lang w:eastAsia="es-CL"/>
        </w:rPr>
        <w:t>, Redi</w:t>
      </w:r>
      <w:r w:rsidR="00E00A47">
        <w:rPr>
          <w:lang w:eastAsia="es-CL"/>
        </w:rPr>
        <w:t>s, etc.</w:t>
      </w:r>
    </w:p>
    <w:p w14:paraId="354B45CE" w14:textId="755AAAA9" w:rsidR="000B125D" w:rsidRDefault="000B125D" w:rsidP="005F31DB">
      <w:pPr>
        <w:pStyle w:val="Sinespaciado"/>
        <w:jc w:val="both"/>
        <w:rPr>
          <w:lang w:eastAsia="es-CL"/>
        </w:rPr>
      </w:pPr>
      <w:r>
        <w:rPr>
          <w:lang w:eastAsia="es-CL"/>
        </w:rPr>
        <w:br/>
      </w:r>
    </w:p>
    <w:p w14:paraId="172B4FAF" w14:textId="4145EAFB" w:rsidR="000B125D" w:rsidRPr="000B125D" w:rsidRDefault="000B125D" w:rsidP="00842C81">
      <w:pPr>
        <w:pStyle w:val="Subttulo"/>
        <w:numPr>
          <w:ilvl w:val="0"/>
          <w:numId w:val="24"/>
        </w:numPr>
        <w:jc w:val="both"/>
        <w:rPr>
          <w:b w:val="0"/>
          <w:bCs/>
          <w:lang w:eastAsia="es-CL"/>
        </w:rPr>
      </w:pPr>
      <w:r w:rsidRPr="000B125D">
        <w:rPr>
          <w:lang w:eastAsia="es-CL"/>
        </w:rPr>
        <w:lastRenderedPageBreak/>
        <w:t>Basada en tokens</w:t>
      </w:r>
      <w:r w:rsidRPr="000B125D">
        <w:rPr>
          <w:b w:val="0"/>
          <w:bCs/>
          <w:lang w:eastAsia="es-CL"/>
        </w:rPr>
        <w:t>, se confía en un token firmado que se envía al servidor en cada petición</w:t>
      </w:r>
      <w:r>
        <w:rPr>
          <w:b w:val="0"/>
          <w:bCs/>
          <w:lang w:eastAsia="es-CL"/>
        </w:rPr>
        <w:t>.</w:t>
      </w:r>
    </w:p>
    <w:p w14:paraId="5A7E4EB2" w14:textId="77777777" w:rsidR="005F31DB" w:rsidRDefault="000B125D" w:rsidP="005F31DB">
      <w:pPr>
        <w:keepNext/>
        <w:jc w:val="right"/>
      </w:pPr>
      <w:r>
        <w:rPr>
          <w:noProof/>
          <w:lang w:eastAsia="es-CL"/>
        </w:rPr>
        <w:drawing>
          <wp:inline distT="0" distB="0" distL="0" distR="0" wp14:anchorId="33813C4F" wp14:editId="390143FA">
            <wp:extent cx="5582312" cy="3008991"/>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7">
                      <a:extLst>
                        <a:ext uri="{28A0092B-C50C-407E-A947-70E740481C1C}">
                          <a14:useLocalDpi xmlns:a14="http://schemas.microsoft.com/office/drawing/2010/main" val="0"/>
                        </a:ext>
                      </a:extLst>
                    </a:blip>
                    <a:srcRect l="1683" t="3806" b="2959"/>
                    <a:stretch/>
                  </pic:blipFill>
                  <pic:spPr bwMode="auto">
                    <a:xfrm>
                      <a:off x="0" y="0"/>
                      <a:ext cx="5646855" cy="3043781"/>
                    </a:xfrm>
                    <a:prstGeom prst="rect">
                      <a:avLst/>
                    </a:prstGeom>
                    <a:ln>
                      <a:noFill/>
                    </a:ln>
                    <a:extLst>
                      <a:ext uri="{53640926-AAD7-44D8-BBD7-CCE9431645EC}">
                        <a14:shadowObscured xmlns:a14="http://schemas.microsoft.com/office/drawing/2010/main"/>
                      </a:ext>
                    </a:extLst>
                  </pic:spPr>
                </pic:pic>
              </a:graphicData>
            </a:graphic>
          </wp:inline>
        </w:drawing>
      </w:r>
    </w:p>
    <w:p w14:paraId="2C812B77" w14:textId="29D15EDE" w:rsidR="000B125D" w:rsidRDefault="005F31DB" w:rsidP="005F31DB">
      <w:pPr>
        <w:pStyle w:val="Descripcin"/>
        <w:jc w:val="center"/>
        <w:rPr>
          <w:sz w:val="20"/>
          <w:szCs w:val="20"/>
        </w:rPr>
      </w:pPr>
      <w:bookmarkStart w:id="15" w:name="_Toc160577878"/>
      <w:r w:rsidRPr="005F31DB">
        <w:rPr>
          <w:sz w:val="20"/>
          <w:szCs w:val="20"/>
        </w:rPr>
        <w:t xml:space="preserve">Figura </w:t>
      </w:r>
      <w:r w:rsidRPr="005F31DB">
        <w:rPr>
          <w:sz w:val="20"/>
          <w:szCs w:val="20"/>
        </w:rPr>
        <w:fldChar w:fldCharType="begin"/>
      </w:r>
      <w:r w:rsidRPr="005F31DB">
        <w:rPr>
          <w:sz w:val="20"/>
          <w:szCs w:val="20"/>
        </w:rPr>
        <w:instrText xml:space="preserve"> SEQ Figura \* ARABIC </w:instrText>
      </w:r>
      <w:r w:rsidRPr="005F31DB">
        <w:rPr>
          <w:sz w:val="20"/>
          <w:szCs w:val="20"/>
        </w:rPr>
        <w:fldChar w:fldCharType="separate"/>
      </w:r>
      <w:r w:rsidR="00054D62">
        <w:rPr>
          <w:noProof/>
          <w:sz w:val="20"/>
          <w:szCs w:val="20"/>
        </w:rPr>
        <w:t>4</w:t>
      </w:r>
      <w:r w:rsidRPr="005F31DB">
        <w:rPr>
          <w:sz w:val="20"/>
          <w:szCs w:val="20"/>
        </w:rPr>
        <w:fldChar w:fldCharType="end"/>
      </w:r>
      <w:r w:rsidRPr="005F31DB">
        <w:rPr>
          <w:sz w:val="20"/>
          <w:szCs w:val="20"/>
        </w:rPr>
        <w:t xml:space="preserve">  - Pipeline Métodos de Autenticación en </w:t>
      </w:r>
      <w:proofErr w:type="spellStart"/>
      <w:r w:rsidRPr="005F31DB">
        <w:rPr>
          <w:sz w:val="20"/>
          <w:szCs w:val="20"/>
        </w:rPr>
        <w:t>APIs</w:t>
      </w:r>
      <w:bookmarkEnd w:id="15"/>
      <w:proofErr w:type="spellEnd"/>
    </w:p>
    <w:p w14:paraId="73CB649A" w14:textId="77777777" w:rsidR="005F31DB" w:rsidRPr="005F31DB" w:rsidRDefault="005F31DB" w:rsidP="005F31DB"/>
    <w:p w14:paraId="0058F32E" w14:textId="73756255" w:rsidR="000B125D" w:rsidRDefault="0067459C" w:rsidP="0067459C">
      <w:pPr>
        <w:pStyle w:val="Ttulo5"/>
        <w:rPr>
          <w:lang w:eastAsia="es-CL"/>
        </w:rPr>
      </w:pPr>
      <w:r w:rsidRPr="0067459C">
        <w:rPr>
          <w:lang w:eastAsia="es-CL"/>
        </w:rPr>
        <w:t>¿Qué es un token?</w:t>
      </w:r>
    </w:p>
    <w:p w14:paraId="6F34B015" w14:textId="77777777" w:rsidR="0067459C" w:rsidRDefault="0067459C" w:rsidP="00842C81">
      <w:pPr>
        <w:pStyle w:val="Prrafodelista"/>
        <w:numPr>
          <w:ilvl w:val="0"/>
          <w:numId w:val="25"/>
        </w:numPr>
        <w:jc w:val="both"/>
        <w:rPr>
          <w:lang w:eastAsia="es-CL"/>
        </w:rPr>
      </w:pPr>
      <w:r>
        <w:rPr>
          <w:lang w:eastAsia="es-CL"/>
        </w:rPr>
        <w:t>Un token es un valor que nos autentica en el servidor</w:t>
      </w:r>
    </w:p>
    <w:p w14:paraId="2E54E4D8" w14:textId="287864BE" w:rsidR="0067459C" w:rsidRDefault="0067459C" w:rsidP="00842C81">
      <w:pPr>
        <w:pStyle w:val="Prrafodelista"/>
        <w:numPr>
          <w:ilvl w:val="1"/>
          <w:numId w:val="25"/>
        </w:numPr>
        <w:jc w:val="both"/>
        <w:rPr>
          <w:lang w:eastAsia="es-CL"/>
        </w:rPr>
      </w:pPr>
      <w:r>
        <w:rPr>
          <w:lang w:eastAsia="es-CL"/>
        </w:rPr>
        <w:t xml:space="preserve">Normalmente se consigue después de hacer </w:t>
      </w:r>
      <w:proofErr w:type="spellStart"/>
      <w:r>
        <w:rPr>
          <w:lang w:eastAsia="es-CL"/>
        </w:rPr>
        <w:t>login</w:t>
      </w:r>
      <w:proofErr w:type="spellEnd"/>
      <w:r w:rsidR="00975CCD">
        <w:rPr>
          <w:rStyle w:val="Refdenotaalpie"/>
          <w:lang w:eastAsia="es-CL"/>
        </w:rPr>
        <w:footnoteReference w:id="10"/>
      </w:r>
      <w:r>
        <w:rPr>
          <w:lang w:eastAsia="es-CL"/>
        </w:rPr>
        <w:t xml:space="preserve"> mediante usuario/contraseña.</w:t>
      </w:r>
    </w:p>
    <w:p w14:paraId="1070D317" w14:textId="77777777" w:rsidR="0067459C" w:rsidRDefault="0067459C" w:rsidP="00842C81">
      <w:pPr>
        <w:pStyle w:val="Prrafodelista"/>
        <w:numPr>
          <w:ilvl w:val="0"/>
          <w:numId w:val="25"/>
        </w:numPr>
        <w:jc w:val="both"/>
        <w:rPr>
          <w:lang w:eastAsia="es-CL"/>
        </w:rPr>
      </w:pPr>
      <w:r>
        <w:rPr>
          <w:lang w:eastAsia="es-CL"/>
        </w:rPr>
        <w:t>¿Cómo se genera el token?</w:t>
      </w:r>
    </w:p>
    <w:p w14:paraId="3ECDA53B" w14:textId="7E78CF1C" w:rsidR="0067459C" w:rsidRDefault="0067459C" w:rsidP="00842C81">
      <w:pPr>
        <w:pStyle w:val="Prrafodelista"/>
        <w:numPr>
          <w:ilvl w:val="1"/>
          <w:numId w:val="25"/>
        </w:numPr>
        <w:jc w:val="both"/>
        <w:rPr>
          <w:lang w:eastAsia="es-CL"/>
        </w:rPr>
      </w:pPr>
      <w:r>
        <w:rPr>
          <w:lang w:eastAsia="es-CL"/>
        </w:rPr>
        <w:t xml:space="preserve">Normalmente un hash calculado con algún dato (p.ej. </w:t>
      </w:r>
      <w:proofErr w:type="spellStart"/>
      <w:r>
        <w:rPr>
          <w:lang w:eastAsia="es-CL"/>
        </w:rPr>
        <w:t>login</w:t>
      </w:r>
      <w:proofErr w:type="spellEnd"/>
      <w:r>
        <w:rPr>
          <w:lang w:eastAsia="es-CL"/>
        </w:rPr>
        <w:t xml:space="preserve"> del usuario + clave secreta)</w:t>
      </w:r>
      <w:r w:rsidR="00E00A47">
        <w:rPr>
          <w:lang w:eastAsia="es-CL"/>
        </w:rPr>
        <w:t>.</w:t>
      </w:r>
    </w:p>
    <w:p w14:paraId="16DAD661" w14:textId="3E63E9CC" w:rsidR="0067459C" w:rsidRDefault="0067459C" w:rsidP="00842C81">
      <w:pPr>
        <w:pStyle w:val="Prrafodelista"/>
        <w:numPr>
          <w:ilvl w:val="1"/>
          <w:numId w:val="25"/>
        </w:numPr>
        <w:jc w:val="both"/>
        <w:rPr>
          <w:lang w:eastAsia="es-CL"/>
        </w:rPr>
      </w:pPr>
      <w:r>
        <w:rPr>
          <w:lang w:eastAsia="es-CL"/>
        </w:rPr>
        <w:t xml:space="preserve">Además, el token puede llevar datos adicionales como el </w:t>
      </w:r>
      <w:proofErr w:type="spellStart"/>
      <w:r>
        <w:rPr>
          <w:lang w:eastAsia="es-CL"/>
        </w:rPr>
        <w:t>login</w:t>
      </w:r>
      <w:proofErr w:type="spellEnd"/>
    </w:p>
    <w:p w14:paraId="77DB1D8A" w14:textId="77777777" w:rsidR="0067459C" w:rsidRDefault="0067459C" w:rsidP="00842C81">
      <w:pPr>
        <w:pStyle w:val="Prrafodelista"/>
        <w:numPr>
          <w:ilvl w:val="0"/>
          <w:numId w:val="25"/>
        </w:numPr>
        <w:jc w:val="both"/>
        <w:rPr>
          <w:lang w:eastAsia="es-CL"/>
        </w:rPr>
      </w:pPr>
      <w:r>
        <w:rPr>
          <w:lang w:eastAsia="es-CL"/>
        </w:rPr>
        <w:t>¿Cómo comprueba el servidor que es válido?</w:t>
      </w:r>
    </w:p>
    <w:p w14:paraId="1EDD03F5" w14:textId="77777777" w:rsidR="00E00A47" w:rsidRDefault="0067459C" w:rsidP="00842C81">
      <w:pPr>
        <w:pStyle w:val="Prrafodelista"/>
        <w:numPr>
          <w:ilvl w:val="1"/>
          <w:numId w:val="25"/>
        </w:numPr>
        <w:jc w:val="both"/>
        <w:rPr>
          <w:lang w:eastAsia="es-CL"/>
        </w:rPr>
      </w:pPr>
      <w:r>
        <w:rPr>
          <w:lang w:eastAsia="es-CL"/>
        </w:rPr>
        <w:t xml:space="preserve">Generando de nuevo el Hash y comprobando si es igual que el que envía el usuario (100% </w:t>
      </w:r>
      <w:proofErr w:type="spellStart"/>
      <w:r>
        <w:rPr>
          <w:lang w:eastAsia="es-CL"/>
        </w:rPr>
        <w:t>stateless</w:t>
      </w:r>
      <w:proofErr w:type="spellEnd"/>
      <w:r>
        <w:rPr>
          <w:rStyle w:val="Refdenotaalpie"/>
          <w:lang w:eastAsia="es-CL"/>
        </w:rPr>
        <w:footnoteReference w:id="11"/>
      </w:r>
      <w:r>
        <w:rPr>
          <w:lang w:eastAsia="es-CL"/>
        </w:rPr>
        <w:t>)</w:t>
      </w:r>
      <w:r w:rsidR="00E00A47">
        <w:rPr>
          <w:lang w:eastAsia="es-CL"/>
        </w:rPr>
        <w:t>.</w:t>
      </w:r>
    </w:p>
    <w:p w14:paraId="4EA85792" w14:textId="444CB73C" w:rsidR="0067459C" w:rsidRDefault="0067459C" w:rsidP="00842C81">
      <w:pPr>
        <w:pStyle w:val="Prrafodelista"/>
        <w:numPr>
          <w:ilvl w:val="1"/>
          <w:numId w:val="25"/>
        </w:numPr>
        <w:jc w:val="both"/>
        <w:rPr>
          <w:lang w:eastAsia="es-CL"/>
        </w:rPr>
      </w:pPr>
      <w:r>
        <w:rPr>
          <w:lang w:eastAsia="es-CL"/>
        </w:rPr>
        <w:t xml:space="preserve">O bien habiendo almacenado el Hash en una </w:t>
      </w:r>
      <w:r w:rsidR="00E00A47">
        <w:rPr>
          <w:lang w:eastAsia="es-CL"/>
        </w:rPr>
        <w:t>base de datos</w:t>
      </w:r>
      <w:r>
        <w:rPr>
          <w:lang w:eastAsia="es-CL"/>
        </w:rPr>
        <w:t xml:space="preserve"> asociado al usuario y simplemente comprobando que coincide</w:t>
      </w:r>
      <w:r w:rsidR="00E00A47">
        <w:rPr>
          <w:lang w:eastAsia="es-CL"/>
        </w:rPr>
        <w:t>.</w:t>
      </w:r>
    </w:p>
    <w:p w14:paraId="361EA728" w14:textId="77777777" w:rsidR="00E00A47" w:rsidRDefault="0067459C" w:rsidP="00E00A47">
      <w:pPr>
        <w:pStyle w:val="Subtitulo2"/>
        <w:ind w:left="372" w:firstLine="336"/>
        <w:rPr>
          <w:lang w:eastAsia="es-CL"/>
        </w:rPr>
      </w:pPr>
      <w:r>
        <w:rPr>
          <w:lang w:eastAsia="es-CL"/>
        </w:rPr>
        <w:t>Beneficios de usar tokens</w:t>
      </w:r>
    </w:p>
    <w:p w14:paraId="39C64592" w14:textId="77777777" w:rsidR="00E00A47" w:rsidRDefault="0067459C" w:rsidP="00842C81">
      <w:pPr>
        <w:pStyle w:val="Prrafodelista"/>
        <w:numPr>
          <w:ilvl w:val="0"/>
          <w:numId w:val="26"/>
        </w:numPr>
        <w:jc w:val="both"/>
        <w:rPr>
          <w:lang w:eastAsia="es-CL"/>
        </w:rPr>
      </w:pPr>
      <w:r>
        <w:rPr>
          <w:lang w:eastAsia="es-CL"/>
        </w:rPr>
        <w:t>Uso entre dominios</w:t>
      </w:r>
    </w:p>
    <w:p w14:paraId="794A5761" w14:textId="3AB3E8E7" w:rsidR="0067459C" w:rsidRPr="0067459C" w:rsidRDefault="00E00A47" w:rsidP="00842C81">
      <w:pPr>
        <w:pStyle w:val="Prrafodelista"/>
        <w:numPr>
          <w:ilvl w:val="1"/>
          <w:numId w:val="26"/>
        </w:numPr>
        <w:jc w:val="both"/>
        <w:rPr>
          <w:lang w:eastAsia="es-CL"/>
        </w:rPr>
      </w:pPr>
      <w:r>
        <w:rPr>
          <w:lang w:eastAsia="es-CL"/>
        </w:rPr>
        <w:t>C</w:t>
      </w:r>
      <w:r w:rsidR="0067459C">
        <w:rPr>
          <w:lang w:eastAsia="es-CL"/>
        </w:rPr>
        <w:t>ookies + CORS no se llevan bien</w:t>
      </w:r>
      <w:r>
        <w:rPr>
          <w:lang w:eastAsia="es-CL"/>
        </w:rPr>
        <w:t>.</w:t>
      </w:r>
    </w:p>
    <w:p w14:paraId="3A9A2609" w14:textId="23F4EF71" w:rsidR="005E6EB1" w:rsidRDefault="005E6EB1" w:rsidP="00EB72C0">
      <w:pPr>
        <w:pStyle w:val="Ttulo3"/>
        <w:jc w:val="both"/>
      </w:pPr>
      <w:r>
        <w:t>Docker</w:t>
      </w:r>
    </w:p>
    <w:p w14:paraId="50BF440A" w14:textId="0656B7C7" w:rsidR="00E00A47" w:rsidRDefault="00331EFD" w:rsidP="00C263AD">
      <w:pPr>
        <w:jc w:val="both"/>
      </w:pPr>
      <w:r w:rsidRPr="00331EFD">
        <w:t>Docker</w:t>
      </w:r>
      <w:r w:rsidR="002959F6">
        <w:t xml:space="preserve"> [</w:t>
      </w:r>
      <w:r w:rsidR="00391D3A">
        <w:t>34</w:t>
      </w:r>
      <w:r w:rsidR="002959F6">
        <w:t>]</w:t>
      </w:r>
      <w:r w:rsidRPr="00331EFD">
        <w:t xml:space="preserve"> es una plataforma de código abierto que permite a los desarrolladores construir, desplegar, ejecutar, actualizar y gestionar contenedores. Los contenedores son componentes ejecutables estandarizados que combinan el código fuente de una aplicación con las bibliotecas y dependencias del sistema operativo necesarias para ejecutar ese código en cualquier entorno. Simplifican el desarrollo y la entrega de aplicaciones distribuidas y se han vuelto cada vez más </w:t>
      </w:r>
    </w:p>
    <w:p w14:paraId="71F8DFA0" w14:textId="717980A7" w:rsidR="00BD761F" w:rsidRDefault="00331EFD" w:rsidP="00C263AD">
      <w:pPr>
        <w:jc w:val="both"/>
      </w:pPr>
      <w:r w:rsidRPr="00331EFD">
        <w:t xml:space="preserve">populares a medida que las organizaciones se desplazan hacia el desarrollo </w:t>
      </w:r>
      <w:proofErr w:type="spellStart"/>
      <w:r w:rsidR="00051322">
        <w:t>cloud</w:t>
      </w:r>
      <w:proofErr w:type="spellEnd"/>
      <w:r w:rsidR="00051322">
        <w:t>-native</w:t>
      </w:r>
      <w:r w:rsidR="00051322">
        <w:rPr>
          <w:rStyle w:val="Refdenotaalpie"/>
        </w:rPr>
        <w:footnoteReference w:id="12"/>
      </w:r>
      <w:r w:rsidRPr="00331EFD">
        <w:t xml:space="preserve"> y los entornos híbridos </w:t>
      </w:r>
      <w:proofErr w:type="spellStart"/>
      <w:r w:rsidRPr="00331EFD">
        <w:t>multicloud</w:t>
      </w:r>
      <w:proofErr w:type="spellEnd"/>
      <w:r w:rsidR="00051322">
        <w:rPr>
          <w:rStyle w:val="Refdenotaalpie"/>
        </w:rPr>
        <w:footnoteReference w:id="13"/>
      </w:r>
      <w:r w:rsidRPr="00331EFD">
        <w:t xml:space="preserve">. Aunque es posible crear contenedores sin Docker, trabajando </w:t>
      </w:r>
      <w:r w:rsidRPr="00331EFD">
        <w:lastRenderedPageBreak/>
        <w:t xml:space="preserve">directamente con las capacidades incorporadas en Linux y otros sistemas operativos, Docker hace que la </w:t>
      </w:r>
      <w:proofErr w:type="spellStart"/>
      <w:r w:rsidRPr="00331EFD">
        <w:t>contenerización</w:t>
      </w:r>
      <w:proofErr w:type="spellEnd"/>
      <w:r w:rsidRPr="00331EFD">
        <w:t xml:space="preserve"> sea más rápida, fácil y segura.</w:t>
      </w:r>
    </w:p>
    <w:p w14:paraId="5D49885E" w14:textId="77777777" w:rsidR="00E00A47" w:rsidRPr="00E00A47" w:rsidRDefault="00E00A47" w:rsidP="00E00A47">
      <w:pPr>
        <w:pStyle w:val="Sinespaciado"/>
      </w:pPr>
    </w:p>
    <w:p w14:paraId="550A6C5C" w14:textId="6FCAD990" w:rsidR="00EA4ACC" w:rsidRDefault="00EA4ACC" w:rsidP="00EB72C0">
      <w:pPr>
        <w:pStyle w:val="Ttulo4"/>
        <w:jc w:val="both"/>
      </w:pPr>
      <w:r>
        <w:t>Orquestación de Docker</w:t>
      </w:r>
    </w:p>
    <w:p w14:paraId="5269A435" w14:textId="77777777" w:rsidR="007360DF" w:rsidRDefault="007360DF" w:rsidP="00C263AD">
      <w:pPr>
        <w:jc w:val="both"/>
      </w:pPr>
      <w:r w:rsidRPr="007360DF">
        <w:t xml:space="preserve">En el ámbito de proyectos extensos o escalables, la gestión simultánea de múltiples contenedores se convierte en un aspecto crítico. En este contexto, destaca la utilidad de herramientas específicas diseñadas para abordar este desafío, siendo Docker </w:t>
      </w:r>
      <w:proofErr w:type="spellStart"/>
      <w:r w:rsidRPr="007360DF">
        <w:t>Compose</w:t>
      </w:r>
      <w:proofErr w:type="spellEnd"/>
      <w:r w:rsidRPr="007360DF">
        <w:t xml:space="preserve"> una destacada elección.</w:t>
      </w:r>
    </w:p>
    <w:p w14:paraId="70C0D69D" w14:textId="77777777" w:rsidR="007360DF" w:rsidRDefault="007360DF" w:rsidP="00EB72C0">
      <w:pPr>
        <w:pStyle w:val="Subttulo"/>
        <w:jc w:val="both"/>
      </w:pPr>
    </w:p>
    <w:p w14:paraId="2DE59EF0" w14:textId="0E5BB41B" w:rsidR="003B4E26" w:rsidRDefault="007360DF" w:rsidP="00EB72C0">
      <w:pPr>
        <w:pStyle w:val="Subttulo"/>
        <w:ind w:left="708" w:firstLine="708"/>
        <w:jc w:val="both"/>
      </w:pPr>
      <w:r>
        <w:t xml:space="preserve">Docker </w:t>
      </w:r>
      <w:proofErr w:type="spellStart"/>
      <w:r>
        <w:t>Compose</w:t>
      </w:r>
      <w:proofErr w:type="spellEnd"/>
    </w:p>
    <w:p w14:paraId="2B997AE6" w14:textId="4EB79B65" w:rsidR="003B4E26" w:rsidRDefault="003B4E26" w:rsidP="00EB72C0">
      <w:pPr>
        <w:jc w:val="both"/>
      </w:pPr>
      <w:r>
        <w:t xml:space="preserve">Es una herramienta versátil que permite a los desarrolladores gestionar aplicaciones con múltiples contenedores en un mismo host de Docker. Facilita la creación de archivos YAML para definir los servicios incluidos en la aplicación, lo que posibilita el despliegue y ejecución de contenedores con una sola orden. La sintaxis YAML, al ser independiente del lenguaje, se adapta a diversos programas escritos en Java, Python, Ruby y otros. Además, Docker </w:t>
      </w:r>
      <w:proofErr w:type="spellStart"/>
      <w:r>
        <w:t>Compose</w:t>
      </w:r>
      <w:proofErr w:type="spellEnd"/>
      <w:r>
        <w:t xml:space="preserve"> posibilita la definición de volúmenes persistentes, la especificación de nodos base, y la documentación y configuración de dependencias de servicios.</w:t>
      </w:r>
    </w:p>
    <w:p w14:paraId="073BE2F0" w14:textId="3D67E41E" w:rsidR="003B4E26" w:rsidRDefault="003B4E26" w:rsidP="00EB72C0">
      <w:pPr>
        <w:jc w:val="both"/>
      </w:pPr>
      <w:r>
        <w:t xml:space="preserve">Un ejemplo práctico de la utilidad de Docker </w:t>
      </w:r>
      <w:proofErr w:type="spellStart"/>
      <w:r>
        <w:t>Compose</w:t>
      </w:r>
      <w:proofErr w:type="spellEnd"/>
      <w:r>
        <w:t xml:space="preserve"> sería en la creación de un proyecto que involucre </w:t>
      </w:r>
      <w:proofErr w:type="spellStart"/>
      <w:r>
        <w:t>NodeJS</w:t>
      </w:r>
      <w:proofErr w:type="spellEnd"/>
      <w:r>
        <w:t xml:space="preserve"> y MongoDB. Al emplear esta herramienta, se puede crear una única imagen que inicie ambos contenedores como un servicio, evitando la necesidad de iniciar cada uno de manera individual.</w:t>
      </w:r>
    </w:p>
    <w:p w14:paraId="55911CBA" w14:textId="0F66E4FE" w:rsidR="003B4E26" w:rsidRDefault="003B4E26" w:rsidP="00EB72C0">
      <w:pPr>
        <w:pStyle w:val="Ttulo4"/>
        <w:jc w:val="both"/>
      </w:pPr>
      <w:r>
        <w:t>¿Por qué Docker?</w:t>
      </w:r>
    </w:p>
    <w:p w14:paraId="5690A663" w14:textId="77777777" w:rsidR="00C36E7D" w:rsidRDefault="003B4E26" w:rsidP="00EB72C0">
      <w:pPr>
        <w:jc w:val="both"/>
      </w:pPr>
      <w:r>
        <w:t xml:space="preserve">El uso de Docker en el desarrollo de LIITEC API ofrece ventajas significativas en términos de consistencia y eficiencia en la gestión de versiones en diversos entornos y plataformas. </w:t>
      </w:r>
    </w:p>
    <w:p w14:paraId="4397B80A" w14:textId="064C0BAB" w:rsidR="003B4E26" w:rsidRDefault="003B4E26" w:rsidP="00EB72C0">
      <w:pPr>
        <w:jc w:val="both"/>
      </w:pPr>
      <w:r>
        <w:t>Imaginemos un escenario donde un grupo de desarrolladores trabaja en la versión 5.0 de MongoDB. Si un nuevo miembro se une al equipo, tradicionalmente se vería enfrentado a la tarea de configurar manualmente la misma versión de MongoDB con parámetros exactos, lo cual podría propiciar conflictos si otros desarrolladores ya están utilizando una versión diferente.</w:t>
      </w:r>
    </w:p>
    <w:p w14:paraId="796B9473" w14:textId="2E7C3BF7" w:rsidR="003B4E26" w:rsidRPr="003B4E26" w:rsidRDefault="003B4E26" w:rsidP="00EB72C0">
      <w:pPr>
        <w:jc w:val="both"/>
      </w:pPr>
      <w:r>
        <w:t>Para evitar estos desafíos, Docker proporciona una solución eficiente al permitir la creación de una imagen personalizada de MongoDB con una configuración específica, que puede ser almacenada internamente en Docker Hub. Cuando un nuevo miembro se incorpora al equipo, puede extraer fácilmente esta imagen y desplegar la implementación sin necesidad de configuraciones manuales complicadas.</w:t>
      </w:r>
    </w:p>
    <w:p w14:paraId="7CCEBF2E" w14:textId="67BC6D24" w:rsidR="003B4E26" w:rsidRDefault="003B4E26" w:rsidP="00EB72C0">
      <w:pPr>
        <w:jc w:val="both"/>
      </w:pPr>
      <w:r>
        <w:t>Este enfoque ofrece ventajas significativas:</w:t>
      </w:r>
    </w:p>
    <w:p w14:paraId="08FD1DB9" w14:textId="4CC4E02D" w:rsidR="003B4E26" w:rsidRDefault="003B4E26" w:rsidP="00842C81">
      <w:pPr>
        <w:pStyle w:val="Prrafodelista"/>
        <w:numPr>
          <w:ilvl w:val="0"/>
          <w:numId w:val="18"/>
        </w:numPr>
        <w:jc w:val="both"/>
      </w:pPr>
      <w:r w:rsidRPr="00C36E7D">
        <w:rPr>
          <w:rStyle w:val="SubttuloCar"/>
        </w:rPr>
        <w:t>Coherencia en el Equipo:</w:t>
      </w:r>
      <w:r>
        <w:t xml:space="preserve"> Todos los miembros del equipo pueden garantizar el uso de las mismas versiones y configuraciones sin depender de recursos externos.</w:t>
      </w:r>
    </w:p>
    <w:p w14:paraId="37D8F7BD" w14:textId="77777777" w:rsidR="00EB72C0" w:rsidRDefault="00EB72C0" w:rsidP="00EB72C0">
      <w:pPr>
        <w:pStyle w:val="Prrafodelista"/>
        <w:jc w:val="both"/>
      </w:pPr>
    </w:p>
    <w:p w14:paraId="2EAA66FE" w14:textId="7E182EA2" w:rsidR="000852F9" w:rsidRPr="000852F9" w:rsidRDefault="003B4E26" w:rsidP="00842C81">
      <w:pPr>
        <w:pStyle w:val="Prrafodelista"/>
        <w:numPr>
          <w:ilvl w:val="0"/>
          <w:numId w:val="18"/>
        </w:numPr>
        <w:jc w:val="both"/>
      </w:pPr>
      <w:r w:rsidRPr="00C36E7D">
        <w:rPr>
          <w:rStyle w:val="SubttuloCar"/>
        </w:rPr>
        <w:t>Facilidad de Configuración:</w:t>
      </w:r>
      <w:r>
        <w:t xml:space="preserve"> La implementación en Docker simplifica el proceso de configuración, permitiendo iniciar y detener el servidor de manera rápida y sencilla a través de Docker Desktop.</w:t>
      </w:r>
    </w:p>
    <w:p w14:paraId="20DA094E" w14:textId="3FD0EEDB" w:rsidR="00EA4ACC" w:rsidRDefault="002959F6" w:rsidP="00EB72C0">
      <w:pPr>
        <w:pStyle w:val="Ttulo3"/>
        <w:jc w:val="both"/>
      </w:pPr>
      <w:r>
        <w:t>Broker MQTT –</w:t>
      </w:r>
      <w:r w:rsidR="00CB1303">
        <w:t xml:space="preserve"> Eclipse</w:t>
      </w:r>
      <w:r>
        <w:t xml:space="preserve"> </w:t>
      </w:r>
      <w:proofErr w:type="spellStart"/>
      <w:r>
        <w:t>Mosquitto</w:t>
      </w:r>
      <w:proofErr w:type="spellEnd"/>
    </w:p>
    <w:p w14:paraId="1BC871A2" w14:textId="6421E22B" w:rsidR="00F63069" w:rsidRDefault="00CB1303" w:rsidP="000852F9">
      <w:pPr>
        <w:jc w:val="both"/>
      </w:pPr>
      <w:r>
        <w:t>Según varias fuentes [</w:t>
      </w:r>
      <w:r w:rsidR="00391D3A">
        <w:t>35</w:t>
      </w:r>
      <w:r w:rsidR="005F31DB">
        <w:t>, 36, 37</w:t>
      </w:r>
      <w:r>
        <w:t xml:space="preserve">] </w:t>
      </w:r>
      <w:r w:rsidRPr="00CB1303">
        <w:t xml:space="preserve">Eclipse </w:t>
      </w:r>
      <w:proofErr w:type="spellStart"/>
      <w:r w:rsidRPr="00CB1303">
        <w:t>Mosquitto</w:t>
      </w:r>
      <w:proofErr w:type="spellEnd"/>
      <w:r w:rsidRPr="00CB1303">
        <w:t xml:space="preserve"> es un broker de mensajes de código abierto bajo la licencia EPL/EDL, que implementa las versiones 5.0, 3.1.1 y 3.1 del protocolo MQTT (</w:t>
      </w:r>
      <w:proofErr w:type="spellStart"/>
      <w:r w:rsidRPr="00CB1303">
        <w:t>Message</w:t>
      </w:r>
      <w:proofErr w:type="spellEnd"/>
      <w:r w:rsidRPr="00CB1303">
        <w:t xml:space="preserve"> </w:t>
      </w:r>
      <w:proofErr w:type="spellStart"/>
      <w:r w:rsidRPr="00CB1303">
        <w:t>Queue</w:t>
      </w:r>
      <w:proofErr w:type="spellEnd"/>
      <w:r w:rsidRPr="00CB1303">
        <w:t xml:space="preserve"> </w:t>
      </w:r>
      <w:proofErr w:type="spellStart"/>
      <w:r w:rsidRPr="00CB1303">
        <w:t>Telemetry</w:t>
      </w:r>
      <w:proofErr w:type="spellEnd"/>
      <w:r w:rsidRPr="00CB1303">
        <w:t xml:space="preserve"> </w:t>
      </w:r>
      <w:proofErr w:type="spellStart"/>
      <w:r w:rsidRPr="00CB1303">
        <w:t>Transport</w:t>
      </w:r>
      <w:proofErr w:type="spellEnd"/>
      <w:r w:rsidRPr="00CB1303">
        <w:t xml:space="preserve">). </w:t>
      </w:r>
      <w:r>
        <w:t>D</w:t>
      </w:r>
      <w:r w:rsidRPr="00CB1303">
        <w:t xml:space="preserve">estaca por su eficiencia y soporte para dispositivos desde computadoras de placa única de bajo consumo hasta servidores completos. Su capacidad para establecer puentes con otros servidores MQTT, incluyendo instancias de </w:t>
      </w:r>
      <w:proofErr w:type="spellStart"/>
      <w:r w:rsidRPr="00CB1303">
        <w:t>Mosquitto</w:t>
      </w:r>
      <w:proofErr w:type="spellEnd"/>
      <w:r w:rsidRPr="00CB1303">
        <w:t xml:space="preserve">, amplía su versatilidad. Además, </w:t>
      </w:r>
      <w:proofErr w:type="spellStart"/>
      <w:r w:rsidRPr="00CB1303">
        <w:t>Mosquitto</w:t>
      </w:r>
      <w:proofErr w:type="spellEnd"/>
      <w:r w:rsidRPr="00CB1303">
        <w:t xml:space="preserve"> es reconocido por su ligereza, siendo ideal para aplicaciones de máquina a máquina (M2M) o Internet de las </w:t>
      </w:r>
      <w:r w:rsidR="00D205A1">
        <w:t>C</w:t>
      </w:r>
      <w:r w:rsidRPr="00CB1303">
        <w:t>osas (</w:t>
      </w:r>
      <w:proofErr w:type="spellStart"/>
      <w:r w:rsidRPr="00CB1303">
        <w:t>IoT</w:t>
      </w:r>
      <w:proofErr w:type="spellEnd"/>
      <w:r w:rsidRPr="00CB1303">
        <w:t>), donde el ancho de banda es limitado. Su implementación eficaz y su adaptabilidad lo posicionan como una elección sólida para la comunicación a través del protocolo MQTT en una variedad de entornos y dispositivos.</w:t>
      </w:r>
    </w:p>
    <w:p w14:paraId="28398364" w14:textId="29C6E3F9" w:rsidR="00F63069" w:rsidRDefault="00F63069" w:rsidP="00EB72C0">
      <w:pPr>
        <w:pStyle w:val="Ttulo4"/>
        <w:jc w:val="both"/>
      </w:pPr>
      <w:r>
        <w:lastRenderedPageBreak/>
        <w:t>Protocolo MQTT</w:t>
      </w:r>
    </w:p>
    <w:p w14:paraId="4E248F8A" w14:textId="54518F97" w:rsidR="00F63069" w:rsidRDefault="00F63069" w:rsidP="00EB72C0">
      <w:pPr>
        <w:jc w:val="both"/>
      </w:pPr>
      <w:r>
        <w:t>Según Amazon</w:t>
      </w:r>
      <w:r w:rsidR="004A1271">
        <w:t xml:space="preserve"> [</w:t>
      </w:r>
      <w:r w:rsidR="00391D3A">
        <w:t>3</w:t>
      </w:r>
      <w:r w:rsidR="00D205A1">
        <w:t>8</w:t>
      </w:r>
      <w:r w:rsidR="004A1271">
        <w:t>]</w:t>
      </w:r>
      <w:r>
        <w:t xml:space="preserve"> </w:t>
      </w:r>
      <w:r w:rsidRPr="00F63069">
        <w:t>MQTT es un protocolo de mensajería basado en estándares, o un conjunto de reglas, que se utiliza para la comunicación de un equipo a otro. Los sensores inteligentes, los dispositivos portátiles y otros dispositivos de Internet de las cosas (</w:t>
      </w:r>
      <w:proofErr w:type="spellStart"/>
      <w:r w:rsidRPr="00F63069">
        <w:t>IoT</w:t>
      </w:r>
      <w:proofErr w:type="spellEnd"/>
      <w:r w:rsidRPr="00F63069">
        <w:t xml:space="preserve">) generalmente tienen que transmitir y recibir datos a través de una red con recursos restringidos y un ancho de banda limitado. Estos dispositivos </w:t>
      </w:r>
      <w:proofErr w:type="spellStart"/>
      <w:r w:rsidRPr="00F63069">
        <w:t>IoT</w:t>
      </w:r>
      <w:proofErr w:type="spellEnd"/>
      <w:r w:rsidRPr="00F63069">
        <w:t xml:space="preserve"> utilizan MQTT para la transmisión de datos, ya que resulta fácil de implementar y puede comunicar datos </w:t>
      </w:r>
      <w:proofErr w:type="spellStart"/>
      <w:r w:rsidRPr="00F63069">
        <w:t>IoT</w:t>
      </w:r>
      <w:proofErr w:type="spellEnd"/>
      <w:r w:rsidRPr="00F63069">
        <w:t xml:space="preserve"> de manera eficiente. MQTT admite la mensajería entre dispositivos a la nube y la nube al dispositivo.</w:t>
      </w:r>
    </w:p>
    <w:p w14:paraId="4624EC05" w14:textId="77777777" w:rsidR="00937F8B" w:rsidRPr="00937F8B" w:rsidRDefault="00937F8B" w:rsidP="00EB72C0">
      <w:pPr>
        <w:pStyle w:val="Sinespaciado"/>
        <w:jc w:val="both"/>
      </w:pPr>
    </w:p>
    <w:p w14:paraId="11205529" w14:textId="00143154" w:rsidR="004A1271" w:rsidRDefault="004A1271" w:rsidP="00EB72C0">
      <w:pPr>
        <w:pStyle w:val="Ttulo5"/>
        <w:jc w:val="both"/>
      </w:pPr>
      <w:r>
        <w:t>Componentes MQTT</w:t>
      </w:r>
    </w:p>
    <w:p w14:paraId="37766C04" w14:textId="7E0FDB95" w:rsidR="004A1271" w:rsidRPr="004A1271" w:rsidRDefault="004A1271" w:rsidP="00EB72C0">
      <w:pPr>
        <w:jc w:val="both"/>
      </w:pPr>
      <w:r>
        <w:t>MQTT implementa el modelo de publicación o suscripción mediante la definición de clientes y agentes, tal y como se muestra a continuación.</w:t>
      </w:r>
    </w:p>
    <w:p w14:paraId="3F91971C" w14:textId="3CC38A89" w:rsidR="002959F6" w:rsidRDefault="004A1271" w:rsidP="00EB72C0">
      <w:pPr>
        <w:pStyle w:val="Subttulo"/>
        <w:numPr>
          <w:ilvl w:val="0"/>
          <w:numId w:val="0"/>
        </w:numPr>
        <w:ind w:firstLine="708"/>
        <w:jc w:val="both"/>
        <w:rPr>
          <w:rStyle w:val="notion-enable-hover"/>
        </w:rPr>
      </w:pPr>
      <w:r w:rsidRPr="004A1271">
        <w:rPr>
          <w:rStyle w:val="notion-enable-hover"/>
        </w:rPr>
        <w:t>Cliente MQTT</w:t>
      </w:r>
    </w:p>
    <w:p w14:paraId="1AF2D191" w14:textId="48BCEEBC" w:rsidR="004A1271" w:rsidRDefault="004A1271" w:rsidP="00EB72C0">
      <w:pPr>
        <w:jc w:val="both"/>
      </w:pPr>
      <w:r>
        <w:t>Un cliente MQTT es cualquier dispositivo, desde un servidor hasta un microcontrolador, que ejecuta una biblioteca MQTT. Si el cliente envía mensajes, actúa como editor, y si recibe mensajes, actúa como receptor. Básicamente, cualquier dispositivo que se comunique mediante MQTT a través de una red puede denominarse dispositivo cliente MQTT.</w:t>
      </w:r>
    </w:p>
    <w:p w14:paraId="131F6D61" w14:textId="77777777" w:rsidR="00937F8B" w:rsidRPr="00937F8B" w:rsidRDefault="00937F8B" w:rsidP="00EB72C0">
      <w:pPr>
        <w:pStyle w:val="Sinespaciado"/>
        <w:jc w:val="both"/>
      </w:pPr>
    </w:p>
    <w:p w14:paraId="6F6E523E" w14:textId="495183DD" w:rsidR="004A1271" w:rsidRDefault="004A1271" w:rsidP="00EB72C0">
      <w:pPr>
        <w:pStyle w:val="Subttulo"/>
        <w:numPr>
          <w:ilvl w:val="0"/>
          <w:numId w:val="0"/>
        </w:numPr>
        <w:ind w:firstLine="708"/>
        <w:jc w:val="both"/>
        <w:rPr>
          <w:rStyle w:val="notion-enable-hover"/>
        </w:rPr>
      </w:pPr>
      <w:r w:rsidRPr="004A1271">
        <w:rPr>
          <w:rStyle w:val="notion-enable-hover"/>
        </w:rPr>
        <w:t>Agente MQTT</w:t>
      </w:r>
    </w:p>
    <w:p w14:paraId="21DDD907" w14:textId="014F3476" w:rsidR="004A1271" w:rsidRPr="004A1271" w:rsidRDefault="004A1271" w:rsidP="00EB72C0">
      <w:pPr>
        <w:jc w:val="both"/>
      </w:pPr>
      <w:r>
        <w:t>El agente MQTT es el sistema de </w:t>
      </w:r>
      <w:proofErr w:type="spellStart"/>
      <w:r w:rsidRPr="004A1271">
        <w:rPr>
          <w:i/>
          <w:iCs/>
        </w:rPr>
        <w:t>backend</w:t>
      </w:r>
      <w:proofErr w:type="spellEnd"/>
      <w:r>
        <w:t> que coordina los mensajes entre los diferentes clientes. Las responsabilidades del agente incluyen recibir y filtrar mensajes, identificar a los clientes suscritos a cada mensaje y enviarles los mensajes. También se encarga de otras tareas como:</w:t>
      </w:r>
    </w:p>
    <w:p w14:paraId="6D2744E7" w14:textId="79C5C3B6" w:rsidR="004A1271" w:rsidRDefault="004A1271" w:rsidP="00842C81">
      <w:pPr>
        <w:pStyle w:val="Prrafodelista"/>
        <w:numPr>
          <w:ilvl w:val="0"/>
          <w:numId w:val="14"/>
        </w:numPr>
        <w:jc w:val="both"/>
      </w:pPr>
      <w:r>
        <w:t>La autorización y autenticación de clientes MQTT</w:t>
      </w:r>
    </w:p>
    <w:p w14:paraId="168B52DF" w14:textId="0D392617" w:rsidR="004A1271" w:rsidRDefault="004A1271" w:rsidP="00842C81">
      <w:pPr>
        <w:pStyle w:val="Prrafodelista"/>
        <w:numPr>
          <w:ilvl w:val="0"/>
          <w:numId w:val="14"/>
        </w:numPr>
        <w:jc w:val="both"/>
      </w:pPr>
      <w:r>
        <w:t>Pasar mensajes a otros sistemas para su posterior análisis</w:t>
      </w:r>
    </w:p>
    <w:p w14:paraId="573C8CBA" w14:textId="0C4D4458" w:rsidR="004A1271" w:rsidRDefault="004A1271" w:rsidP="00842C81">
      <w:pPr>
        <w:pStyle w:val="Prrafodelista"/>
        <w:numPr>
          <w:ilvl w:val="0"/>
          <w:numId w:val="14"/>
        </w:numPr>
        <w:jc w:val="both"/>
      </w:pPr>
      <w:r>
        <w:t>El control de mensajes perdidos y sesiones de clientes</w:t>
      </w:r>
    </w:p>
    <w:p w14:paraId="0B439041" w14:textId="77777777" w:rsidR="004A1271" w:rsidRDefault="004A1271" w:rsidP="00EB72C0">
      <w:pPr>
        <w:pStyle w:val="Prrafodelista"/>
        <w:jc w:val="both"/>
      </w:pPr>
    </w:p>
    <w:p w14:paraId="6467C5B0" w14:textId="3A01CE80" w:rsidR="004A1271" w:rsidRDefault="004A1271" w:rsidP="00EB72C0">
      <w:pPr>
        <w:pStyle w:val="Subttulo"/>
        <w:ind w:firstLine="708"/>
        <w:jc w:val="both"/>
        <w:rPr>
          <w:rStyle w:val="notion-enable-hover"/>
        </w:rPr>
      </w:pPr>
      <w:r w:rsidRPr="00F54E82">
        <w:rPr>
          <w:rStyle w:val="notion-enable-hover"/>
        </w:rPr>
        <w:t>Conexión</w:t>
      </w:r>
      <w:r w:rsidRPr="004A1271">
        <w:rPr>
          <w:rStyle w:val="notion-enable-hover"/>
        </w:rPr>
        <w:t xml:space="preserve"> MQTT</w:t>
      </w:r>
    </w:p>
    <w:p w14:paraId="725BE9E0" w14:textId="476A21BC" w:rsidR="004A1271" w:rsidRDefault="004A1271" w:rsidP="00EB72C0">
      <w:pPr>
        <w:jc w:val="both"/>
      </w:pPr>
      <w:r>
        <w:t>Los clientes y los agentes comienzan a comunicarse mediante una conexión MQTT. Los clientes inician la conexión al enviar un mensaje </w:t>
      </w:r>
      <w:r w:rsidR="00203B00">
        <w:t xml:space="preserve">de tipo </w:t>
      </w:r>
      <w:r>
        <w:rPr>
          <w:rStyle w:val="notion-enable-hover"/>
          <w:i/>
          <w:iCs/>
        </w:rPr>
        <w:t>CON</w:t>
      </w:r>
      <w:r w:rsidR="00203B00">
        <w:rPr>
          <w:rStyle w:val="notion-enable-hover"/>
          <w:i/>
          <w:iCs/>
        </w:rPr>
        <w:t>NECT</w:t>
      </w:r>
      <w:r>
        <w:t> al agente MQTT. El agente confirma que se ha establecido una conexión al responder con un mensaje </w:t>
      </w:r>
      <w:r>
        <w:rPr>
          <w:rStyle w:val="notion-enable-hover"/>
          <w:i/>
          <w:iCs/>
        </w:rPr>
        <w:t>CONNACK</w:t>
      </w:r>
      <w:r>
        <w:t>. Tanto el cliente MQTT como el agente requieren una pila TCP o IP para comunicarse. Los clientes nunca se conectan entre sí, solo con el agente.</w:t>
      </w:r>
    </w:p>
    <w:p w14:paraId="05826051" w14:textId="75B5C73C" w:rsidR="00937F8B" w:rsidRDefault="00937F8B" w:rsidP="00EB72C0">
      <w:pPr>
        <w:pStyle w:val="Sinespaciado"/>
        <w:jc w:val="both"/>
      </w:pPr>
    </w:p>
    <w:p w14:paraId="59A93165" w14:textId="2132ADDE" w:rsidR="00937F8B" w:rsidRDefault="00937F8B" w:rsidP="00EB72C0">
      <w:pPr>
        <w:pStyle w:val="Ttulo5"/>
        <w:jc w:val="both"/>
        <w:rPr>
          <w:rStyle w:val="notion-enable-hover"/>
        </w:rPr>
      </w:pPr>
      <w:r w:rsidRPr="00937F8B">
        <w:rPr>
          <w:rStyle w:val="notion-enable-hover"/>
        </w:rPr>
        <w:t>Cómo funciona MQTT</w:t>
      </w:r>
    </w:p>
    <w:p w14:paraId="0C1FCE29" w14:textId="38F0B250" w:rsidR="00937F8B" w:rsidRDefault="00937F8B" w:rsidP="00EB72C0">
      <w:pPr>
        <w:jc w:val="both"/>
      </w:pPr>
      <w:r>
        <w:t xml:space="preserve">A </w:t>
      </w:r>
      <w:r w:rsidR="00F54E82">
        <w:t>continuación,</w:t>
      </w:r>
      <w:r>
        <w:t xml:space="preserve"> se proporciona una descripción general del funcionamiento de MQTT.</w:t>
      </w:r>
    </w:p>
    <w:p w14:paraId="3B34B484" w14:textId="32532374" w:rsidR="00937F8B" w:rsidRDefault="00937F8B" w:rsidP="00842C81">
      <w:pPr>
        <w:pStyle w:val="Prrafodelista"/>
        <w:numPr>
          <w:ilvl w:val="0"/>
          <w:numId w:val="16"/>
        </w:numPr>
        <w:jc w:val="both"/>
      </w:pPr>
      <w:r>
        <w:t>Un cliente MQTT establece una conexión con el agente MQTT.</w:t>
      </w:r>
    </w:p>
    <w:p w14:paraId="6FFDF994" w14:textId="0B6062EF" w:rsidR="00937F8B" w:rsidRDefault="00937F8B" w:rsidP="00842C81">
      <w:pPr>
        <w:pStyle w:val="Prrafodelista"/>
        <w:numPr>
          <w:ilvl w:val="0"/>
          <w:numId w:val="16"/>
        </w:numPr>
        <w:jc w:val="both"/>
      </w:pPr>
      <w:r>
        <w:t>Una vez conectado, el cliente puede publicar mensajes, suscribirse a mensajes específicos o hacer ambas cosas.</w:t>
      </w:r>
    </w:p>
    <w:p w14:paraId="3044D0C0" w14:textId="3FB78534" w:rsidR="00937F8B" w:rsidRDefault="00937F8B" w:rsidP="00842C81">
      <w:pPr>
        <w:pStyle w:val="Prrafodelista"/>
        <w:numPr>
          <w:ilvl w:val="0"/>
          <w:numId w:val="16"/>
        </w:numPr>
        <w:jc w:val="both"/>
      </w:pPr>
      <w:r>
        <w:t>Cuando el agente MQTT recibe un mensaje, lo reenvía a los suscriptores que están interesados.</w:t>
      </w:r>
    </w:p>
    <w:p w14:paraId="7E7DF175" w14:textId="77777777" w:rsidR="00F54E82" w:rsidRDefault="00F54E82" w:rsidP="00EB72C0">
      <w:pPr>
        <w:pStyle w:val="Prrafodelista"/>
        <w:jc w:val="both"/>
      </w:pPr>
    </w:p>
    <w:p w14:paraId="57B2A2DC" w14:textId="5C48D50A" w:rsidR="00F54E82" w:rsidRDefault="00F54E82" w:rsidP="00EB72C0">
      <w:pPr>
        <w:pStyle w:val="Subttulo"/>
        <w:ind w:firstLine="708"/>
        <w:jc w:val="both"/>
      </w:pPr>
      <w:r>
        <w:t>Tema (tópico) de MQTT</w:t>
      </w:r>
    </w:p>
    <w:p w14:paraId="7FE8BC91" w14:textId="77777777" w:rsidR="00312018" w:rsidRDefault="00F54E82" w:rsidP="00EB72C0">
      <w:pPr>
        <w:jc w:val="both"/>
      </w:pPr>
      <w:r w:rsidRPr="00F54E82">
        <w:t xml:space="preserve">El término “tema” se refiere a las palabras clave que utiliza el agente MQTT a fin de filtrar mensajes para los clientes de MQTT. Los temas están organizados jerárquicamente, de forma similar a un </w:t>
      </w:r>
    </w:p>
    <w:p w14:paraId="2B2332CD" w14:textId="566D315C" w:rsidR="00F54E82" w:rsidRDefault="00F54E82" w:rsidP="00EB72C0">
      <w:pPr>
        <w:jc w:val="both"/>
      </w:pPr>
      <w:r w:rsidRPr="00F54E82">
        <w:t>directorio de archivos o carpetas. Por ejemplo, considere un sistema doméstico inteligente que opera en una casa de varios pisos que tiene diferentes dispositivos inteligentes en cada uno de ellos. En ese caso, es posible que el agente MQTT organice temas como</w:t>
      </w:r>
      <w:r w:rsidR="00203B00">
        <w:t xml:space="preserve"> </w:t>
      </w:r>
      <w:r w:rsidR="00D205A1">
        <w:t>(Fig. 5).</w:t>
      </w:r>
    </w:p>
    <w:p w14:paraId="5AC43DA1" w14:textId="77777777" w:rsidR="00D205A1" w:rsidRDefault="00F96E70" w:rsidP="00D205A1">
      <w:pPr>
        <w:pStyle w:val="Sinespaciado"/>
        <w:keepNext/>
        <w:jc w:val="center"/>
      </w:pPr>
      <w:r>
        <w:rPr>
          <w:noProof/>
        </w:rPr>
        <w:lastRenderedPageBreak/>
        <w:drawing>
          <wp:inline distT="0" distB="0" distL="0" distR="0" wp14:anchorId="094A5E32" wp14:editId="13B37AC7">
            <wp:extent cx="2884385" cy="8783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8" cstate="print">
                      <a:extLst>
                        <a:ext uri="{28A0092B-C50C-407E-A947-70E740481C1C}">
                          <a14:useLocalDpi xmlns:a14="http://schemas.microsoft.com/office/drawing/2010/main" val="0"/>
                        </a:ext>
                      </a:extLst>
                    </a:blip>
                    <a:srcRect l="9649" t="23093" r="10286" b="21534"/>
                    <a:stretch/>
                  </pic:blipFill>
                  <pic:spPr bwMode="auto">
                    <a:xfrm>
                      <a:off x="0" y="0"/>
                      <a:ext cx="2911590" cy="886630"/>
                    </a:xfrm>
                    <a:prstGeom prst="rect">
                      <a:avLst/>
                    </a:prstGeom>
                    <a:ln>
                      <a:noFill/>
                    </a:ln>
                    <a:extLst>
                      <a:ext uri="{53640926-AAD7-44D8-BBD7-CCE9431645EC}">
                        <a14:shadowObscured xmlns:a14="http://schemas.microsoft.com/office/drawing/2010/main"/>
                      </a:ext>
                    </a:extLst>
                  </pic:spPr>
                </pic:pic>
              </a:graphicData>
            </a:graphic>
          </wp:inline>
        </w:drawing>
      </w:r>
    </w:p>
    <w:p w14:paraId="0AD3FEB9" w14:textId="7C7361BA" w:rsidR="00F96E70" w:rsidRPr="00D205A1" w:rsidRDefault="00D205A1" w:rsidP="00D205A1">
      <w:pPr>
        <w:pStyle w:val="Descripcin"/>
        <w:jc w:val="center"/>
        <w:rPr>
          <w:sz w:val="20"/>
          <w:szCs w:val="20"/>
        </w:rPr>
      </w:pPr>
      <w:bookmarkStart w:id="16" w:name="_Toc160577879"/>
      <w:r w:rsidRPr="00D205A1">
        <w:rPr>
          <w:sz w:val="20"/>
          <w:szCs w:val="20"/>
        </w:rPr>
        <w:t xml:space="preserve">Figura </w:t>
      </w:r>
      <w:r w:rsidRPr="00D205A1">
        <w:rPr>
          <w:sz w:val="20"/>
          <w:szCs w:val="20"/>
        </w:rPr>
        <w:fldChar w:fldCharType="begin"/>
      </w:r>
      <w:r w:rsidRPr="00D205A1">
        <w:rPr>
          <w:sz w:val="20"/>
          <w:szCs w:val="20"/>
        </w:rPr>
        <w:instrText xml:space="preserve"> SEQ Figura \* ARABIC </w:instrText>
      </w:r>
      <w:r w:rsidRPr="00D205A1">
        <w:rPr>
          <w:sz w:val="20"/>
          <w:szCs w:val="20"/>
        </w:rPr>
        <w:fldChar w:fldCharType="separate"/>
      </w:r>
      <w:r w:rsidR="00054D62">
        <w:rPr>
          <w:noProof/>
          <w:sz w:val="20"/>
          <w:szCs w:val="20"/>
        </w:rPr>
        <w:t>5</w:t>
      </w:r>
      <w:r w:rsidRPr="00D205A1">
        <w:rPr>
          <w:sz w:val="20"/>
          <w:szCs w:val="20"/>
        </w:rPr>
        <w:fldChar w:fldCharType="end"/>
      </w:r>
      <w:r w:rsidRPr="00D205A1">
        <w:rPr>
          <w:sz w:val="20"/>
          <w:szCs w:val="20"/>
        </w:rPr>
        <w:t xml:space="preserve"> - Ejemplo de Tema (tópico) MQTT</w:t>
      </w:r>
      <w:bookmarkEnd w:id="16"/>
    </w:p>
    <w:p w14:paraId="5A941F96" w14:textId="5FF123C6" w:rsidR="004A1271" w:rsidRPr="00F54E82" w:rsidRDefault="00F54E82" w:rsidP="00323946">
      <w:pPr>
        <w:pStyle w:val="Sinespaciado"/>
        <w:ind w:firstLine="708"/>
        <w:jc w:val="both"/>
      </w:pPr>
      <w:r>
        <w:rPr>
          <w:rStyle w:val="notion-enable-hover"/>
          <w:b/>
          <w:bCs/>
        </w:rPr>
        <w:t>Publicación MQTT</w:t>
      </w:r>
    </w:p>
    <w:p w14:paraId="5339BFA6" w14:textId="5E8EE0AE" w:rsidR="004A1271" w:rsidRDefault="00F54E82" w:rsidP="00C263AD">
      <w:pPr>
        <w:jc w:val="both"/>
      </w:pPr>
      <w:r>
        <w:t>Los clientes MQTT publican mensajes que contienen el tema y los datos en formato de bytes. El cliente determina el formato de los datos, como datos de texto, datos binarios, archivos XML o JSON. Por ejemplo, es posible que una lámpara del sistema doméstico inteligente publique un mensaje sobre el tema “</w:t>
      </w:r>
      <w:r>
        <w:rPr>
          <w:rStyle w:val="notion-enable-hover"/>
          <w:i/>
          <w:iCs/>
        </w:rPr>
        <w:t xml:space="preserve">salón” </w:t>
      </w:r>
      <w:r w:rsidRPr="00F54E82">
        <w:rPr>
          <w:rStyle w:val="notion-enable-hover"/>
        </w:rPr>
        <w:t>o</w:t>
      </w:r>
      <w:r>
        <w:rPr>
          <w:rStyle w:val="notion-enable-hover"/>
          <w:i/>
          <w:iCs/>
        </w:rPr>
        <w:t xml:space="preserve"> “luz”</w:t>
      </w:r>
      <w:r>
        <w:t>.</w:t>
      </w:r>
    </w:p>
    <w:p w14:paraId="2A4E54D8" w14:textId="1A19AFF2" w:rsidR="00F54E82" w:rsidRDefault="00F54E82" w:rsidP="00EB72C0">
      <w:pPr>
        <w:pStyle w:val="Sinespaciado"/>
        <w:jc w:val="both"/>
      </w:pPr>
    </w:p>
    <w:p w14:paraId="667FA9B5" w14:textId="48DFA8E0" w:rsidR="00F54E82" w:rsidRDefault="00F54E82" w:rsidP="00EB72C0">
      <w:pPr>
        <w:pStyle w:val="Subttulo"/>
        <w:ind w:firstLine="708"/>
        <w:jc w:val="both"/>
        <w:rPr>
          <w:rStyle w:val="notion-enable-hover"/>
        </w:rPr>
      </w:pPr>
      <w:r w:rsidRPr="00F54E82">
        <w:rPr>
          <w:rStyle w:val="notion-enable-hover"/>
        </w:rPr>
        <w:t>Suscripción MQTT</w:t>
      </w:r>
    </w:p>
    <w:p w14:paraId="475E6846" w14:textId="1DDCE58F" w:rsidR="00F54E82" w:rsidRDefault="00F54E82" w:rsidP="00EB72C0">
      <w:pPr>
        <w:jc w:val="both"/>
      </w:pPr>
      <w:r>
        <w:t>Los clientes MQTT envían un mensaje </w:t>
      </w:r>
      <w:r>
        <w:rPr>
          <w:rStyle w:val="notion-enable-hover"/>
          <w:i/>
          <w:iCs/>
        </w:rPr>
        <w:t>SUBSCRIBE</w:t>
      </w:r>
      <w:r>
        <w:t> (SUBSCRIBIRSE) al agente MQTT para recibir mensajes sobre temas de interés. Este mensaje contiene un identificador único y una lista de suscripciones. Por ejemplo, la aplicación de hogar inteligente en su teléfono quiere mostrar cuántas luces están encendidas en casa. Se suscribirá a la </w:t>
      </w:r>
      <w:r>
        <w:rPr>
          <w:rStyle w:val="notion-enable-hover"/>
          <w:i/>
          <w:iCs/>
        </w:rPr>
        <w:t>luz</w:t>
      </w:r>
      <w:r>
        <w:t> del tema y aumentará el contador para todos los mensajes </w:t>
      </w:r>
      <w:r>
        <w:rPr>
          <w:rStyle w:val="notion-enable-hover"/>
          <w:i/>
          <w:iCs/>
        </w:rPr>
        <w:t>activados</w:t>
      </w:r>
      <w:r>
        <w:t>.</w:t>
      </w:r>
    </w:p>
    <w:p w14:paraId="3E5F59EB" w14:textId="77777777" w:rsidR="00F54E82" w:rsidRPr="00F54E82" w:rsidRDefault="00F54E82" w:rsidP="00EB72C0">
      <w:pPr>
        <w:pStyle w:val="Sinespaciado"/>
        <w:jc w:val="both"/>
      </w:pPr>
    </w:p>
    <w:p w14:paraId="14CC6088" w14:textId="4EA9AF2A" w:rsidR="00F54E82" w:rsidRDefault="00F54E82" w:rsidP="00EB72C0">
      <w:pPr>
        <w:pStyle w:val="Ttulo5"/>
        <w:jc w:val="both"/>
        <w:rPr>
          <w:rStyle w:val="notion-enable-hover"/>
        </w:rPr>
      </w:pPr>
      <w:r w:rsidRPr="00F027DD">
        <w:rPr>
          <w:rStyle w:val="notion-enable-hover"/>
        </w:rPr>
        <w:t xml:space="preserve">Niveles de calidad de </w:t>
      </w:r>
      <w:r w:rsidR="00011325" w:rsidRPr="00F027DD">
        <w:rPr>
          <w:rStyle w:val="notion-enable-hover"/>
        </w:rPr>
        <w:t>servicio</w:t>
      </w:r>
      <w:r w:rsidR="00011325">
        <w:rPr>
          <w:rStyle w:val="notion-enable-hover"/>
        </w:rPr>
        <w:t xml:space="preserve"> [</w:t>
      </w:r>
      <w:r w:rsidR="00186837">
        <w:rPr>
          <w:rStyle w:val="notion-enable-hover"/>
        </w:rPr>
        <w:t>3</w:t>
      </w:r>
      <w:r w:rsidR="00D205A1">
        <w:rPr>
          <w:rStyle w:val="notion-enable-hover"/>
        </w:rPr>
        <w:t>9</w:t>
      </w:r>
      <w:r w:rsidR="00F027DD">
        <w:rPr>
          <w:rStyle w:val="notion-enable-hover"/>
        </w:rPr>
        <w:t>]</w:t>
      </w:r>
    </w:p>
    <w:p w14:paraId="625B1A85" w14:textId="3A783C2B" w:rsidR="00F54E82" w:rsidRDefault="00F54E82" w:rsidP="00EB72C0">
      <w:pPr>
        <w:jc w:val="both"/>
      </w:pPr>
      <w:r w:rsidRPr="00F54E82">
        <w:t>MQTT facilita la entrega de mensajes de aplicación mediante niveles de servicio de calidad (</w:t>
      </w:r>
      <w:proofErr w:type="spellStart"/>
      <w:r w:rsidRPr="00F54E82">
        <w:t>QoS</w:t>
      </w:r>
      <w:proofErr w:type="spellEnd"/>
      <w:r w:rsidRPr="00F54E82">
        <w:t>) definidos.</w:t>
      </w:r>
      <w:r>
        <w:t xml:space="preserve"> </w:t>
      </w:r>
      <w:r w:rsidRPr="00F54E82">
        <w:t xml:space="preserve">Es importante destacar que el nivel de </w:t>
      </w:r>
      <w:proofErr w:type="spellStart"/>
      <w:r w:rsidRPr="00F54E82">
        <w:t>QoS</w:t>
      </w:r>
      <w:proofErr w:type="spellEnd"/>
      <w:r w:rsidRPr="00F54E82">
        <w:t xml:space="preserve"> utilizado para entregar un mensaje saliente puede diferir del utilizado para un mensaje entrante.</w:t>
      </w:r>
    </w:p>
    <w:p w14:paraId="31A91643" w14:textId="5F9E5540" w:rsidR="00F027DD" w:rsidRDefault="00F027DD" w:rsidP="00842C81">
      <w:pPr>
        <w:pStyle w:val="Subttulo"/>
        <w:numPr>
          <w:ilvl w:val="0"/>
          <w:numId w:val="17"/>
        </w:numPr>
        <w:jc w:val="both"/>
        <w:rPr>
          <w:shd w:val="clear" w:color="auto" w:fill="FFFFFF"/>
        </w:rPr>
      </w:pPr>
      <w:proofErr w:type="spellStart"/>
      <w:r>
        <w:rPr>
          <w:shd w:val="clear" w:color="auto" w:fill="FFFFFF"/>
        </w:rPr>
        <w:t>QoS</w:t>
      </w:r>
      <w:proofErr w:type="spellEnd"/>
      <w:r>
        <w:rPr>
          <w:shd w:val="clear" w:color="auto" w:fill="FFFFFF"/>
        </w:rPr>
        <w:t xml:space="preserve"> = 0 - Como máximo una vez</w:t>
      </w:r>
    </w:p>
    <w:p w14:paraId="58397288" w14:textId="7BEB6DC5" w:rsidR="00F027DD" w:rsidRDefault="00F027DD" w:rsidP="00EB72C0">
      <w:pPr>
        <w:ind w:left="708"/>
        <w:jc w:val="both"/>
      </w:pPr>
      <w:r>
        <w:t xml:space="preserve">El mensaje se entrega como máximo una vez, si no, no se entrega. No se efectúa acuse de recibo la entrega del mensaje por la red. El mensaje no se almacena. El mensaje puede perderse si se desconecta el cliente o si falla el servidor. </w:t>
      </w:r>
      <w:proofErr w:type="spellStart"/>
      <w:r>
        <w:t>QoS</w:t>
      </w:r>
      <w:proofErr w:type="spellEnd"/>
      <w:r>
        <w:t>=0 es la modalidad de transferencia más rápida. Se denomina a veces "transmitir y olvidar".</w:t>
      </w:r>
    </w:p>
    <w:p w14:paraId="11DF0DFD" w14:textId="7F0E2F26" w:rsidR="00F027DD" w:rsidRDefault="00F027DD" w:rsidP="00842C81">
      <w:pPr>
        <w:pStyle w:val="Subttulo"/>
        <w:numPr>
          <w:ilvl w:val="0"/>
          <w:numId w:val="17"/>
        </w:numPr>
        <w:jc w:val="both"/>
      </w:pPr>
      <w:proofErr w:type="spellStart"/>
      <w:r>
        <w:t>QoS</w:t>
      </w:r>
      <w:proofErr w:type="spellEnd"/>
      <w:r>
        <w:t xml:space="preserve"> = 1 – Al menos una vez</w:t>
      </w:r>
    </w:p>
    <w:p w14:paraId="5E33CFB8" w14:textId="003EAE99" w:rsidR="00F027DD" w:rsidRDefault="00F027DD" w:rsidP="00EB72C0">
      <w:pPr>
        <w:ind w:left="708"/>
        <w:jc w:val="both"/>
      </w:pPr>
      <w:r w:rsidRPr="00F027DD">
        <w:t>El mensaje siempre se entrega, como mínimo, una vez. Si el emisor no recibe un acuse de recibo, el mensaje se envía de nuevo con el distintivo DUP establecido hasta que se reciba un acuse de recibo. Como resultado, un mismo mensaje se puede enviar varias veces al receptor y ser procesado varias veces.</w:t>
      </w:r>
    </w:p>
    <w:p w14:paraId="7FBCE6B7" w14:textId="2BB0E817" w:rsidR="00F027DD" w:rsidRDefault="00F027DD" w:rsidP="00842C81">
      <w:pPr>
        <w:pStyle w:val="Subttulo"/>
        <w:numPr>
          <w:ilvl w:val="0"/>
          <w:numId w:val="17"/>
        </w:numPr>
        <w:jc w:val="both"/>
      </w:pPr>
      <w:proofErr w:type="spellStart"/>
      <w:r>
        <w:t>QoS</w:t>
      </w:r>
      <w:proofErr w:type="spellEnd"/>
      <w:r>
        <w:t xml:space="preserve"> = 2 - </w:t>
      </w:r>
      <w:r w:rsidRPr="00F027DD">
        <w:t>Exactamente una vez</w:t>
      </w:r>
    </w:p>
    <w:p w14:paraId="3CC47F5D" w14:textId="6EA5261B" w:rsidR="00F027DD" w:rsidRPr="00F027DD" w:rsidRDefault="00F027DD" w:rsidP="00903648">
      <w:pPr>
        <w:ind w:left="708"/>
        <w:jc w:val="both"/>
      </w:pPr>
      <w:r>
        <w:t>E</w:t>
      </w:r>
      <w:r w:rsidRPr="00F027DD">
        <w:t>s la modalidad de transferencia más segura, pero la más lenta. Deben realizarse como mínimo dos pares de transmisiones entre el emisor y el receptor antes de que el mensaje pueda suprimirse de la parte del emisor. El mensaje puede procesarse en el receptor tras la primera transmisión.</w:t>
      </w:r>
    </w:p>
    <w:p w14:paraId="21FE9E82" w14:textId="57353E36" w:rsidR="00EA4ACC" w:rsidRPr="00F54E82" w:rsidRDefault="009E74ED" w:rsidP="00EA4ACC">
      <w:pPr>
        <w:pStyle w:val="Ttulo5"/>
      </w:pPr>
      <w:proofErr w:type="spellStart"/>
      <w:r>
        <w:t>Mosquitto</w:t>
      </w:r>
      <w:proofErr w:type="spellEnd"/>
      <w:r>
        <w:t xml:space="preserve"> </w:t>
      </w:r>
      <w:proofErr w:type="spellStart"/>
      <w:r>
        <w:t>Go</w:t>
      </w:r>
      <w:proofErr w:type="spellEnd"/>
      <w:r>
        <w:t xml:space="preserve"> </w:t>
      </w:r>
      <w:proofErr w:type="spellStart"/>
      <w:r>
        <w:t>Auth</w:t>
      </w:r>
      <w:proofErr w:type="spellEnd"/>
    </w:p>
    <w:p w14:paraId="05EE55A8" w14:textId="4554FB79" w:rsidR="00E60152" w:rsidRDefault="00832EAA" w:rsidP="00C263AD">
      <w:pPr>
        <w:jc w:val="both"/>
      </w:pPr>
      <w:proofErr w:type="spellStart"/>
      <w:r>
        <w:t>Mosquitto</w:t>
      </w:r>
      <w:proofErr w:type="spellEnd"/>
      <w:r>
        <w:t xml:space="preserve">, en su forma básica, es un broker accesible mediante la simple dirección del broker. Sin embargo, para reforzar la seguridad del broker, </w:t>
      </w:r>
      <w:proofErr w:type="spellStart"/>
      <w:r>
        <w:t>Mosquitto</w:t>
      </w:r>
      <w:proofErr w:type="spellEnd"/>
      <w:r>
        <w:t xml:space="preserve"> ofrece el "plugin Dynamic Security"</w:t>
      </w:r>
      <w:r w:rsidR="00D4547F">
        <w:t xml:space="preserve"> [</w:t>
      </w:r>
      <w:r w:rsidR="00D205A1">
        <w:t>40</w:t>
      </w:r>
      <w:r w:rsidR="00D4547F">
        <w:t>]</w:t>
      </w:r>
      <w:r>
        <w:t xml:space="preserve">, una extensión que proporciona funciones de autenticación y control de acceso actualizables en tiempo real mientras el broker está en funcionamiento. En este caso, se ha optado por implementar </w:t>
      </w:r>
      <w:proofErr w:type="spellStart"/>
      <w:r>
        <w:t>Mosquitto</w:t>
      </w:r>
      <w:proofErr w:type="spellEnd"/>
      <w:r>
        <w:t xml:space="preserve"> </w:t>
      </w:r>
      <w:proofErr w:type="spellStart"/>
      <w:r>
        <w:t>Go</w:t>
      </w:r>
      <w:proofErr w:type="spellEnd"/>
      <w:r>
        <w:t xml:space="preserve"> </w:t>
      </w:r>
      <w:proofErr w:type="spellStart"/>
      <w:r>
        <w:t>Auth</w:t>
      </w:r>
      <w:proofErr w:type="spellEnd"/>
      <w:r w:rsidR="00D4547F">
        <w:t xml:space="preserve"> [</w:t>
      </w:r>
      <w:r w:rsidR="00D205A1">
        <w:t>41</w:t>
      </w:r>
      <w:r w:rsidR="00D4547F">
        <w:t>]</w:t>
      </w:r>
      <w:r>
        <w:t xml:space="preserve">, un complemento escrito principalmente en </w:t>
      </w:r>
      <w:proofErr w:type="spellStart"/>
      <w:r>
        <w:t>Go</w:t>
      </w:r>
      <w:proofErr w:type="spellEnd"/>
      <w:r>
        <w:t xml:space="preserve"> para brindar autenticación y autorización en el conocido broker MQTT de código abierto, </w:t>
      </w:r>
      <w:proofErr w:type="spellStart"/>
      <w:r>
        <w:t>Mosquitto</w:t>
      </w:r>
      <w:proofErr w:type="spellEnd"/>
      <w:r>
        <w:t xml:space="preserve">. Este plugin, al estar mayormente desarrollado en </w:t>
      </w:r>
      <w:proofErr w:type="spellStart"/>
      <w:r>
        <w:t>Go</w:t>
      </w:r>
      <w:proofErr w:type="spellEnd"/>
      <w:r>
        <w:t xml:space="preserve">, expone las funciones esenciales del complemento de autenticación de </w:t>
      </w:r>
      <w:proofErr w:type="spellStart"/>
      <w:r>
        <w:t>Mosquitto</w:t>
      </w:r>
      <w:proofErr w:type="spellEnd"/>
      <w:r>
        <w:t>, adaptándose fácilmente a diversos tipos de back-</w:t>
      </w:r>
      <w:proofErr w:type="spellStart"/>
      <w:r>
        <w:t>end</w:t>
      </w:r>
      <w:proofErr w:type="spellEnd"/>
      <w:r>
        <w:t xml:space="preserve">. De esta manera, </w:t>
      </w:r>
      <w:proofErr w:type="spellStart"/>
      <w:r>
        <w:t>Mosquitto</w:t>
      </w:r>
      <w:proofErr w:type="spellEnd"/>
      <w:r>
        <w:t xml:space="preserve"> </w:t>
      </w:r>
      <w:proofErr w:type="spellStart"/>
      <w:r>
        <w:t>Go</w:t>
      </w:r>
      <w:proofErr w:type="spellEnd"/>
      <w:r>
        <w:t xml:space="preserve"> </w:t>
      </w:r>
      <w:proofErr w:type="spellStart"/>
      <w:r>
        <w:t>Auth</w:t>
      </w:r>
      <w:proofErr w:type="spellEnd"/>
      <w:r>
        <w:t xml:space="preserve"> agrega una capa de seguridad y control sobre los usuarios que acceden al broker, mejorando su gestión y protegiendo la integridad del sistema.</w:t>
      </w:r>
    </w:p>
    <w:p w14:paraId="29FFA65E" w14:textId="77777777" w:rsidR="006B06F2" w:rsidRPr="006B06F2" w:rsidRDefault="006B06F2" w:rsidP="006B06F2">
      <w:pPr>
        <w:pStyle w:val="Sinespaciado"/>
      </w:pPr>
    </w:p>
    <w:p w14:paraId="3070D720" w14:textId="7A429D8D" w:rsidR="007771DC" w:rsidRDefault="007771DC" w:rsidP="007771DC">
      <w:pPr>
        <w:pStyle w:val="Ttulo3"/>
      </w:pPr>
      <w:r>
        <w:lastRenderedPageBreak/>
        <w:t>Express</w:t>
      </w:r>
    </w:p>
    <w:p w14:paraId="69A5C864" w14:textId="3518FFFF" w:rsidR="007771DC" w:rsidRDefault="007771DC" w:rsidP="00E60152">
      <w:pPr>
        <w:jc w:val="both"/>
      </w:pPr>
      <w:r>
        <w:t>Express.js, también conocido simplemente como "Express"</w:t>
      </w:r>
      <w:r w:rsidR="005326AE">
        <w:t xml:space="preserve"> [</w:t>
      </w:r>
      <w:r w:rsidR="00391D3A">
        <w:t>4</w:t>
      </w:r>
      <w:r w:rsidR="00D205A1">
        <w:t>2</w:t>
      </w:r>
      <w:r w:rsidR="005326AE">
        <w:t>]</w:t>
      </w:r>
      <w:r>
        <w:t xml:space="preserve">, destaca como un marco de </w:t>
      </w:r>
      <w:proofErr w:type="spellStart"/>
      <w:r>
        <w:t>backend</w:t>
      </w:r>
      <w:proofErr w:type="spellEnd"/>
      <w:r>
        <w:t xml:space="preserve"> rápido y minimalista para Node.js. Este marco proporciona herramientas y características robustas para el desarrollo de aplicaciones de </w:t>
      </w:r>
      <w:proofErr w:type="spellStart"/>
      <w:r>
        <w:t>backend</w:t>
      </w:r>
      <w:proofErr w:type="spellEnd"/>
      <w:r>
        <w:t xml:space="preserve"> escalables. Con un sistema de enrutamiento eficiente y funciones simplificadas, Express permite ampliar el marco mediante la creación de componentes poderosos adaptados a diversos casos de uso. Además, ofrece un conjunto completo de herramientas para el manejo de solicitudes y respuestas HTTP, enrutamiento y middleware, facilitando la construcción de aplicaciones empresariales a gran escala. Su popularidad se refleja en ser la base de otros marcos web </w:t>
      </w:r>
      <w:proofErr w:type="spellStart"/>
      <w:r>
        <w:t>Node</w:t>
      </w:r>
      <w:proofErr w:type="spellEnd"/>
      <w:r>
        <w:t xml:space="preserve"> y en su capacidad para integrarse con motores de renderización de vistas. Utilizando el principio "</w:t>
      </w:r>
      <w:proofErr w:type="spellStart"/>
      <w:r>
        <w:t>Don't</w:t>
      </w:r>
      <w:proofErr w:type="spellEnd"/>
      <w:r>
        <w:t xml:space="preserve"> </w:t>
      </w:r>
      <w:proofErr w:type="spellStart"/>
      <w:r>
        <w:t>Repeat</w:t>
      </w:r>
      <w:proofErr w:type="spellEnd"/>
      <w:r>
        <w:t xml:space="preserve"> </w:t>
      </w:r>
      <w:proofErr w:type="spellStart"/>
      <w:r>
        <w:t>Yourself</w:t>
      </w:r>
      <w:proofErr w:type="spellEnd"/>
      <w:r>
        <w:t xml:space="preserve">" (DRY), Express fomenta prácticas de desarrollo eficientes y una gestión coherente de aplicaciones web. Con una interfaz de línea de comandos (CLI) llamada </w:t>
      </w:r>
      <w:proofErr w:type="spellStart"/>
      <w:r>
        <w:t>Node</w:t>
      </w:r>
      <w:proofErr w:type="spellEnd"/>
      <w:r>
        <w:t xml:space="preserve"> </w:t>
      </w:r>
      <w:proofErr w:type="spellStart"/>
      <w:r>
        <w:t>Package</w:t>
      </w:r>
      <w:proofErr w:type="spellEnd"/>
      <w:r>
        <w:t xml:space="preserve"> Manager (NPM), Express agiliza el proceso de desarrollo y se mantiene como una elección destacada para desarrolladores que buscan un rendimiento ágil y confiable.</w:t>
      </w:r>
    </w:p>
    <w:p w14:paraId="16D80C5E" w14:textId="77777777" w:rsidR="007771DC" w:rsidRPr="007771DC" w:rsidRDefault="007771DC" w:rsidP="007771DC">
      <w:pPr>
        <w:pStyle w:val="Sinespaciado"/>
      </w:pPr>
    </w:p>
    <w:p w14:paraId="53694E55" w14:textId="16A3E158" w:rsidR="007771DC" w:rsidRDefault="007771DC" w:rsidP="007771DC">
      <w:pPr>
        <w:pStyle w:val="Ttulo4"/>
      </w:pPr>
      <w:r>
        <w:t>¿</w:t>
      </w:r>
      <w:r w:rsidRPr="007771DC">
        <w:t xml:space="preserve">Por </w:t>
      </w:r>
      <w:r>
        <w:t>q</w:t>
      </w:r>
      <w:r w:rsidRPr="007771DC">
        <w:t>ué Expres</w:t>
      </w:r>
      <w:r>
        <w:t>s?</w:t>
      </w:r>
    </w:p>
    <w:p w14:paraId="00F23ABB" w14:textId="4D402D28" w:rsidR="001E75D0" w:rsidRDefault="002A6F88" w:rsidP="00E60152">
      <w:pPr>
        <w:jc w:val="both"/>
      </w:pPr>
      <w:r w:rsidRPr="002A6F88">
        <w:t>En el proceso de selección de las tecnologías para desarrollar LIITEC API, Express.js emerge como una opción integral y eficiente. Esta elección se fundamenta en la experiencia previa</w:t>
      </w:r>
      <w:r w:rsidR="00866602">
        <w:t xml:space="preserve"> [</w:t>
      </w:r>
      <w:r w:rsidR="00186837">
        <w:t>4</w:t>
      </w:r>
      <w:r w:rsidR="00D205A1">
        <w:t>3</w:t>
      </w:r>
      <w:r w:rsidR="00866602">
        <w:t>]</w:t>
      </w:r>
      <w:r w:rsidRPr="002A6F88">
        <w:t xml:space="preserve"> y las notables ventajas que ofrece, desde su capacidad para gestionar solicitudes y respuestas de manera ágil hasta su probada escalabilidad y robusto sistema de enrutamiento. A continuación, se exploran detalladamente algunas de las razones clave que respaldan la elección de Express.js para nuestro proyecto.</w:t>
      </w:r>
    </w:p>
    <w:p w14:paraId="23B0D653" w14:textId="62FDD8BC" w:rsidR="002A6F88" w:rsidRDefault="002A6F88" w:rsidP="00E60152">
      <w:pPr>
        <w:pStyle w:val="Subtitulo2"/>
        <w:ind w:firstLine="708"/>
        <w:jc w:val="both"/>
      </w:pPr>
      <w:r>
        <w:t>Escalabilidad</w:t>
      </w:r>
    </w:p>
    <w:p w14:paraId="3F708B8C" w14:textId="0597C8D4" w:rsidR="002A6F88" w:rsidRDefault="002A6F88" w:rsidP="00E60152">
      <w:pPr>
        <w:jc w:val="both"/>
      </w:pPr>
      <w:r w:rsidRPr="002A6F88">
        <w:t>Express ha consolidado su reputación como un marco altamente escalable, respaldado por su amplia adopción en grandes empresas</w:t>
      </w:r>
      <w:r w:rsidR="00866602">
        <w:t xml:space="preserve"> [</w:t>
      </w:r>
      <w:r w:rsidR="00391D3A">
        <w:t>4</w:t>
      </w:r>
      <w:r w:rsidR="00D205A1">
        <w:t>4</w:t>
      </w:r>
      <w:r w:rsidR="00866602">
        <w:t>]</w:t>
      </w:r>
      <w:r w:rsidRPr="002A6F88">
        <w:t>. Su eficiente manejo de solicitudes y respuestas, incluso en proyectos web a gran escala, lo convierte en una opción ideal para LIITEC API. La presencia de módulos y paquetes adicionales de calidad contribuye a la creación de aplicaciones web fiables y preparadas para el crecimiento.</w:t>
      </w:r>
    </w:p>
    <w:p w14:paraId="34F9B16D" w14:textId="0E88F316" w:rsidR="00866602" w:rsidRDefault="00866602" w:rsidP="00E60152">
      <w:pPr>
        <w:pStyle w:val="Subtitulo2"/>
        <w:ind w:firstLine="708"/>
        <w:jc w:val="both"/>
      </w:pPr>
      <w:r w:rsidRPr="00866602">
        <w:t>Apoyo de la Comunidad</w:t>
      </w:r>
    </w:p>
    <w:p w14:paraId="36E23A1B" w14:textId="020A066A" w:rsidR="00866602" w:rsidRDefault="00866602" w:rsidP="00E60152">
      <w:pPr>
        <w:jc w:val="both"/>
      </w:pPr>
      <w:r w:rsidRPr="00866602">
        <w:t xml:space="preserve">La comunidad activa y comprometida respalda a Express.js, convirtiéndolo en el marco más popular para el </w:t>
      </w:r>
      <w:proofErr w:type="spellStart"/>
      <w:r w:rsidRPr="00866602">
        <w:t>backend</w:t>
      </w:r>
      <w:proofErr w:type="spellEnd"/>
      <w:r w:rsidRPr="00866602">
        <w:t xml:space="preserve"> de Node.js. Esta sólida base de apoyo ofrece a los desarrolladores recursos, paquetes y soluciones para abordar cualquier desafío de desarrollo. Además, la naturaleza de código abierto de Express.js fomenta la colaboración y la creación de extensiones, beneficiando no solo a los desarrolladores individuales, sino a toda la comunidad.</w:t>
      </w:r>
    </w:p>
    <w:p w14:paraId="33170E7A" w14:textId="5C5C1BF1" w:rsidR="00866602" w:rsidRDefault="00866602" w:rsidP="00E60152">
      <w:pPr>
        <w:pStyle w:val="Subtitulo2"/>
        <w:ind w:firstLine="708"/>
        <w:jc w:val="both"/>
      </w:pPr>
      <w:r w:rsidRPr="00866602">
        <w:t>Potente Sistema de Enrutamiento</w:t>
      </w:r>
    </w:p>
    <w:p w14:paraId="5A221166" w14:textId="1ACF6DD0" w:rsidR="00E60152" w:rsidRDefault="00E60152" w:rsidP="00E60152">
      <w:pPr>
        <w:jc w:val="both"/>
      </w:pPr>
      <w:r w:rsidRPr="00E60152">
        <w:t>Express</w:t>
      </w:r>
      <w:r>
        <w:t xml:space="preserve"> también </w:t>
      </w:r>
      <w:r w:rsidRPr="00E60152">
        <w:t>destaca por su robusto sistema de enrutamiento incorporado, esencial para gestionar las solicitudes de manera eficiente. Este sistema permite organizar la estructura de la aplicación de forma clara y modular, facilitando la gestión de rutas y la creación de códigos más mantenibles. La capacidad de dividir el sistema de enrutamiento en archivos gestionables agiliza el desarrollo y evita la redundancia.</w:t>
      </w:r>
    </w:p>
    <w:p w14:paraId="3CA00BC7" w14:textId="04113F68" w:rsidR="00E60152" w:rsidRDefault="00E60152" w:rsidP="00E60152">
      <w:pPr>
        <w:pStyle w:val="Subtitulo2"/>
        <w:ind w:firstLine="708"/>
        <w:jc w:val="both"/>
      </w:pPr>
      <w:r>
        <w:t>Middleware</w:t>
      </w:r>
    </w:p>
    <w:p w14:paraId="69E8602B" w14:textId="77777777" w:rsidR="0083636D" w:rsidRDefault="00E60152" w:rsidP="00E60152">
      <w:pPr>
        <w:jc w:val="both"/>
      </w:pPr>
      <w:r>
        <w:t>O</w:t>
      </w:r>
      <w:r w:rsidRPr="00E60152">
        <w:t>frece un conjunto de middleware que agiliza y personaliza el proceso de desarrollo. Los middlewares permiten ejecutar scripts antes o después de que una solicitud del cliente llegue al manejador de rutas, brindando flexibilidad y control sobre el flujo de la aplicación.</w:t>
      </w:r>
    </w:p>
    <w:p w14:paraId="2898515F" w14:textId="2E40A915" w:rsidR="0083636D" w:rsidRDefault="00E60152" w:rsidP="000852F9">
      <w:pPr>
        <w:jc w:val="both"/>
      </w:pPr>
      <w:r w:rsidRPr="00E60152">
        <w:t xml:space="preserve"> Esta funcionalidad es esencial para la introducción de scripts personalizados, como la verificación del estado de conexión de un usuario,</w:t>
      </w:r>
      <w:r>
        <w:t xml:space="preserve"> la autenticación, etc.</w:t>
      </w:r>
      <w:r w:rsidRPr="00E60152">
        <w:t xml:space="preserve"> </w:t>
      </w:r>
      <w:r>
        <w:t>O</w:t>
      </w:r>
      <w:r w:rsidRPr="00E60152">
        <w:t>ptimizando así la experiencia del usuario.</w:t>
      </w:r>
    </w:p>
    <w:p w14:paraId="01A353FD" w14:textId="62F3EC9B" w:rsidR="004E640F" w:rsidRDefault="004E640F" w:rsidP="004E640F">
      <w:pPr>
        <w:pStyle w:val="Sinespaciado"/>
      </w:pPr>
    </w:p>
    <w:p w14:paraId="42C8E6B4" w14:textId="30474C8D" w:rsidR="006C42A4" w:rsidRDefault="006C42A4" w:rsidP="004E640F">
      <w:pPr>
        <w:pStyle w:val="Sinespaciado"/>
      </w:pPr>
    </w:p>
    <w:p w14:paraId="3A5089CD" w14:textId="77777777" w:rsidR="006C42A4" w:rsidRDefault="006C42A4" w:rsidP="004E640F">
      <w:pPr>
        <w:pStyle w:val="Sinespaciado"/>
      </w:pPr>
    </w:p>
    <w:p w14:paraId="26C80852" w14:textId="7A65ED8A" w:rsidR="006C42A4" w:rsidRPr="006C42A4" w:rsidRDefault="004E640F" w:rsidP="006C42A4">
      <w:pPr>
        <w:pStyle w:val="Ttulo3"/>
      </w:pPr>
      <w:r>
        <w:lastRenderedPageBreak/>
        <w:t>Swagger</w:t>
      </w:r>
    </w:p>
    <w:p w14:paraId="445166F5" w14:textId="07715180" w:rsidR="006C42A4" w:rsidRDefault="006C42A4" w:rsidP="006C42A4">
      <w:pPr>
        <w:jc w:val="both"/>
      </w:pPr>
      <w:r>
        <w:t xml:space="preserve">Según </w:t>
      </w:r>
      <w:proofErr w:type="spellStart"/>
      <w:r>
        <w:t>TechTarget</w:t>
      </w:r>
      <w:proofErr w:type="spellEnd"/>
      <w:r>
        <w:t xml:space="preserve"> [</w:t>
      </w:r>
      <w:r w:rsidR="00391D3A">
        <w:t>4</w:t>
      </w:r>
      <w:r w:rsidR="00D205A1">
        <w:t>4</w:t>
      </w:r>
      <w:r>
        <w:t xml:space="preserve">] Swagger es un conjunto de reglas, especificaciones y herramientas de código abierto, es una pieza fundamental en el desarrollo y descripción de API </w:t>
      </w:r>
      <w:proofErr w:type="spellStart"/>
      <w:r>
        <w:t>RESTful</w:t>
      </w:r>
      <w:proofErr w:type="spellEnd"/>
      <w:r>
        <w:t>. Este marco brinda a los desarrolladores la capacidad de crear documentación de API interactiva y legible tanto por máquinas como por humanos.</w:t>
      </w:r>
    </w:p>
    <w:p w14:paraId="2F80423A" w14:textId="759B7229" w:rsidR="006C42A4" w:rsidRDefault="006C42A4" w:rsidP="006C42A4">
      <w:pPr>
        <w:jc w:val="both"/>
      </w:pPr>
      <w:r>
        <w:t>Las especificaciones de la API generadas por Swagger contienen información vital, como las operaciones admitidas, los parámetros y resultados esperados, requisitos de autorización, puntos de conexión disponibles y licencias requeridas. Estos detalles pueden ser generados automáticamente desde el código fuente, mediante la solicitud de un archivo de documentación a la propia API, basado en sus anotaciones.</w:t>
      </w:r>
    </w:p>
    <w:p w14:paraId="5BBC6C0C" w14:textId="67778641" w:rsidR="006C42A4" w:rsidRDefault="006C42A4" w:rsidP="006C42A4">
      <w:pPr>
        <w:jc w:val="both"/>
      </w:pPr>
      <w:r>
        <w:t xml:space="preserve">Swagger facilita la creación, documentación, prueba y consumo de servicios web </w:t>
      </w:r>
      <w:proofErr w:type="spellStart"/>
      <w:r>
        <w:t>RESTful</w:t>
      </w:r>
      <w:proofErr w:type="spellEnd"/>
      <w:r>
        <w:t>. Se adapta a distintos enfoques de desarrollo, ya sea desde una perspectiva de arriba hacia abajo o de abajo hacia arriba.</w:t>
      </w:r>
    </w:p>
    <w:p w14:paraId="6689EC29" w14:textId="7942415F" w:rsidR="006C42A4" w:rsidRDefault="006C42A4" w:rsidP="00D205A1">
      <w:pPr>
        <w:pStyle w:val="Subtitulo2"/>
      </w:pPr>
      <w:r>
        <w:t>Beneficios de Swagger</w:t>
      </w:r>
    </w:p>
    <w:p w14:paraId="1A452991" w14:textId="321D9FA8" w:rsidR="006C42A4" w:rsidRDefault="006C42A4" w:rsidP="006C42A4">
      <w:pPr>
        <w:jc w:val="both"/>
      </w:pPr>
      <w:r>
        <w:t>Además de su función principal de estandarizar y simplificar las prácticas de API, Swagger ofrece diversos beneficios adicionales:</w:t>
      </w:r>
    </w:p>
    <w:p w14:paraId="6A586369" w14:textId="29193E42" w:rsidR="006C42A4" w:rsidRDefault="006C42A4" w:rsidP="00842C81">
      <w:pPr>
        <w:pStyle w:val="Prrafodelista"/>
        <w:numPr>
          <w:ilvl w:val="0"/>
          <w:numId w:val="17"/>
        </w:numPr>
        <w:jc w:val="both"/>
      </w:pPr>
      <w:r w:rsidRPr="006C42A4">
        <w:rPr>
          <w:b/>
          <w:bCs/>
        </w:rPr>
        <w:t>Interfaz de usuario amigable:</w:t>
      </w:r>
      <w:r>
        <w:t xml:space="preserve"> Proporciona una representación visual del modelo para las API.</w:t>
      </w:r>
    </w:p>
    <w:p w14:paraId="5BEA94C6" w14:textId="3769BBCD" w:rsidR="006C42A4" w:rsidRDefault="006C42A4" w:rsidP="00842C81">
      <w:pPr>
        <w:pStyle w:val="Prrafodelista"/>
        <w:numPr>
          <w:ilvl w:val="0"/>
          <w:numId w:val="17"/>
        </w:numPr>
        <w:jc w:val="both"/>
      </w:pPr>
      <w:r w:rsidRPr="006C42A4">
        <w:rPr>
          <w:b/>
          <w:bCs/>
        </w:rPr>
        <w:t>Documentación comprensible:</w:t>
      </w:r>
      <w:r>
        <w:t xml:space="preserve"> Tanto para desarrolladores como para no desarrolladores, como clientes o gestores de proyectos.</w:t>
      </w:r>
    </w:p>
    <w:p w14:paraId="515A63C5" w14:textId="2E741080" w:rsidR="006C42A4" w:rsidRDefault="006C42A4" w:rsidP="00842C81">
      <w:pPr>
        <w:pStyle w:val="Prrafodelista"/>
        <w:numPr>
          <w:ilvl w:val="0"/>
          <w:numId w:val="17"/>
        </w:numPr>
        <w:jc w:val="both"/>
      </w:pPr>
      <w:r w:rsidRPr="006C42A4">
        <w:rPr>
          <w:b/>
          <w:bCs/>
        </w:rPr>
        <w:t>Especificaciones legibles:</w:t>
      </w:r>
      <w:r>
        <w:t xml:space="preserve"> Tanto por humanos como por máquinas.</w:t>
      </w:r>
    </w:p>
    <w:p w14:paraId="13B24F5D" w14:textId="631F3391" w:rsidR="006C42A4" w:rsidRDefault="006C42A4" w:rsidP="00842C81">
      <w:pPr>
        <w:pStyle w:val="Prrafodelista"/>
        <w:numPr>
          <w:ilvl w:val="0"/>
          <w:numId w:val="17"/>
        </w:numPr>
        <w:jc w:val="both"/>
      </w:pPr>
      <w:r w:rsidRPr="006C42A4">
        <w:rPr>
          <w:b/>
          <w:bCs/>
        </w:rPr>
        <w:t>Documentación interactiva:</w:t>
      </w:r>
      <w:r>
        <w:t xml:space="preserve"> Genera documentación fácilmente comprobable y que facilita la interacción con la API.</w:t>
      </w:r>
    </w:p>
    <w:p w14:paraId="3A9B719C" w14:textId="54ED70A5" w:rsidR="006C42A4" w:rsidRDefault="006C42A4" w:rsidP="00842C81">
      <w:pPr>
        <w:pStyle w:val="Prrafodelista"/>
        <w:numPr>
          <w:ilvl w:val="0"/>
          <w:numId w:val="17"/>
        </w:numPr>
        <w:jc w:val="both"/>
      </w:pPr>
      <w:r w:rsidRPr="006C42A4">
        <w:rPr>
          <w:b/>
          <w:bCs/>
        </w:rPr>
        <w:t xml:space="preserve">Compatibilidad </w:t>
      </w:r>
      <w:proofErr w:type="spellStart"/>
      <w:r w:rsidRPr="006C42A4">
        <w:rPr>
          <w:b/>
          <w:bCs/>
        </w:rPr>
        <w:t>multi-idioma</w:t>
      </w:r>
      <w:proofErr w:type="spellEnd"/>
      <w:r w:rsidRPr="006C42A4">
        <w:rPr>
          <w:b/>
          <w:bCs/>
        </w:rPr>
        <w:t>:</w:t>
      </w:r>
      <w:r>
        <w:t xml:space="preserve"> Permite la creación de bibliotecas API en más de 40 idiomas.</w:t>
      </w:r>
    </w:p>
    <w:p w14:paraId="78624ACE" w14:textId="6A454E88" w:rsidR="006C42A4" w:rsidRDefault="006C42A4" w:rsidP="00842C81">
      <w:pPr>
        <w:pStyle w:val="Prrafodelista"/>
        <w:numPr>
          <w:ilvl w:val="0"/>
          <w:numId w:val="17"/>
        </w:numPr>
        <w:jc w:val="both"/>
      </w:pPr>
      <w:r w:rsidRPr="006C42A4">
        <w:rPr>
          <w:b/>
          <w:bCs/>
        </w:rPr>
        <w:t>Formato adaptable:</w:t>
      </w:r>
      <w:r>
        <w:t xml:space="preserve"> Utiliza formatos aceptables en JSON y YAML para facilitar las ediciones.</w:t>
      </w:r>
    </w:p>
    <w:p w14:paraId="33F5EC09" w14:textId="3B8F295A" w:rsidR="004E640F" w:rsidRPr="004E640F" w:rsidRDefault="006C42A4" w:rsidP="00842C81">
      <w:pPr>
        <w:pStyle w:val="Prrafodelista"/>
        <w:numPr>
          <w:ilvl w:val="0"/>
          <w:numId w:val="17"/>
        </w:numPr>
        <w:jc w:val="both"/>
      </w:pPr>
      <w:r w:rsidRPr="006C42A4">
        <w:rPr>
          <w:b/>
          <w:bCs/>
        </w:rPr>
        <w:t>Automatización de procesos:</w:t>
      </w:r>
      <w:r>
        <w:t xml:space="preserve"> Ayuda a automatizar diversas tareas relacionadas con las API, optimizando el desarrollo y la gestión de servicios web.</w:t>
      </w:r>
    </w:p>
    <w:p w14:paraId="6FB4E046" w14:textId="77777777" w:rsidR="004E640F" w:rsidRPr="004E640F" w:rsidRDefault="004E640F" w:rsidP="004E640F"/>
    <w:p w14:paraId="3C94CD7E" w14:textId="3E20661C" w:rsidR="00F65068" w:rsidRDefault="00E00A47" w:rsidP="003F552F">
      <w:pPr>
        <w:pStyle w:val="Ttulo3"/>
      </w:pPr>
      <w:r>
        <w:t>MongoDB</w:t>
      </w:r>
    </w:p>
    <w:p w14:paraId="74413941" w14:textId="04A1E045" w:rsidR="007C0DB3" w:rsidRPr="007C0DB3" w:rsidRDefault="00F65068" w:rsidP="001959F7">
      <w:pPr>
        <w:jc w:val="both"/>
      </w:pPr>
      <w:r>
        <w:t xml:space="preserve">Para fundamentar la elección de MongoDB como base de datos documental, nos apoyaremos en el siguiente caso de uso narrado por </w:t>
      </w:r>
      <w:r w:rsidR="007C0DB3">
        <w:t xml:space="preserve">Agustín Peláez - </w:t>
      </w:r>
      <w:r w:rsidR="007C0DB3" w:rsidRPr="007C0DB3">
        <w:t xml:space="preserve">24 </w:t>
      </w:r>
      <w:r w:rsidR="007C0DB3">
        <w:t>de abril</w:t>
      </w:r>
      <w:r w:rsidR="007C0DB3" w:rsidRPr="007C0DB3">
        <w:t xml:space="preserve"> 2014</w:t>
      </w:r>
      <w:r w:rsidR="007C0DB3">
        <w:t xml:space="preserve">, cofundador de </w:t>
      </w:r>
      <w:proofErr w:type="spellStart"/>
      <w:r w:rsidR="007C0DB3">
        <w:t>Ubidots</w:t>
      </w:r>
      <w:proofErr w:type="spellEnd"/>
      <w:r w:rsidR="007C0DB3">
        <w:t xml:space="preserve"> </w:t>
      </w:r>
      <w:r>
        <w:t>[</w:t>
      </w:r>
      <w:r w:rsidR="00391D3A">
        <w:t>4</w:t>
      </w:r>
      <w:r w:rsidR="00D205A1">
        <w:t>6</w:t>
      </w:r>
      <w:r>
        <w:t>], que describe una aplicación de gestión del agua.</w:t>
      </w:r>
    </w:p>
    <w:p w14:paraId="7AB7D567" w14:textId="15976F4D" w:rsidR="00F65068" w:rsidRDefault="00F65068" w:rsidP="00D621E5">
      <w:pPr>
        <w:jc w:val="both"/>
      </w:pPr>
      <w:r w:rsidRPr="00F65068">
        <w:t>Supongamos que queremos medir los niveles de agua en un gran número de pozos. Una arquitectura de datos simplificada para esta aplicación tendría el siguiente aspecto</w:t>
      </w:r>
      <w:r w:rsidR="00203B00">
        <w:t xml:space="preserve"> </w:t>
      </w:r>
      <w:r w:rsidR="00982162">
        <w:t>(</w:t>
      </w:r>
      <w:r w:rsidR="00D205A1">
        <w:t>Fig.</w:t>
      </w:r>
      <w:r w:rsidR="00982162">
        <w:t xml:space="preserve"> 6)</w:t>
      </w:r>
      <w:r w:rsidRPr="00F65068">
        <w:t>:</w:t>
      </w:r>
    </w:p>
    <w:p w14:paraId="65B45BC3" w14:textId="77777777" w:rsidR="007C0DB3" w:rsidRDefault="007C0DB3" w:rsidP="00F65068">
      <w:pPr>
        <w:pStyle w:val="Sinespaciado"/>
      </w:pPr>
    </w:p>
    <w:p w14:paraId="2F767AD4" w14:textId="77777777" w:rsidR="00D205A1" w:rsidRDefault="007C0DB3" w:rsidP="00D205A1">
      <w:pPr>
        <w:pStyle w:val="Sinespaciado"/>
        <w:keepNext/>
        <w:jc w:val="center"/>
      </w:pPr>
      <w:r>
        <w:rPr>
          <w:noProof/>
        </w:rPr>
        <w:drawing>
          <wp:inline distT="0" distB="0" distL="0" distR="0" wp14:anchorId="72FA7C9C" wp14:editId="308B549A">
            <wp:extent cx="4615180" cy="145552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48565" cy="1466058"/>
                    </a:xfrm>
                    <a:prstGeom prst="rect">
                      <a:avLst/>
                    </a:prstGeom>
                  </pic:spPr>
                </pic:pic>
              </a:graphicData>
            </a:graphic>
          </wp:inline>
        </w:drawing>
      </w:r>
    </w:p>
    <w:p w14:paraId="2E3EBAC2" w14:textId="0CAA6078" w:rsidR="007C0DB3" w:rsidRPr="00D205A1" w:rsidRDefault="00D205A1" w:rsidP="00D205A1">
      <w:pPr>
        <w:pStyle w:val="Descripcin"/>
        <w:jc w:val="center"/>
        <w:rPr>
          <w:sz w:val="20"/>
          <w:szCs w:val="20"/>
        </w:rPr>
      </w:pPr>
      <w:bookmarkStart w:id="17" w:name="_Toc160577880"/>
      <w:r w:rsidRPr="00D205A1">
        <w:rPr>
          <w:sz w:val="20"/>
          <w:szCs w:val="20"/>
        </w:rPr>
        <w:t xml:space="preserve">Figura </w:t>
      </w:r>
      <w:r w:rsidRPr="00D205A1">
        <w:rPr>
          <w:sz w:val="20"/>
          <w:szCs w:val="20"/>
        </w:rPr>
        <w:fldChar w:fldCharType="begin"/>
      </w:r>
      <w:r w:rsidRPr="00D205A1">
        <w:rPr>
          <w:sz w:val="20"/>
          <w:szCs w:val="20"/>
        </w:rPr>
        <w:instrText xml:space="preserve"> SEQ Figura \* ARABIC </w:instrText>
      </w:r>
      <w:r w:rsidRPr="00D205A1">
        <w:rPr>
          <w:sz w:val="20"/>
          <w:szCs w:val="20"/>
        </w:rPr>
        <w:fldChar w:fldCharType="separate"/>
      </w:r>
      <w:r w:rsidR="00054D62">
        <w:rPr>
          <w:noProof/>
          <w:sz w:val="20"/>
          <w:szCs w:val="20"/>
        </w:rPr>
        <w:t>6</w:t>
      </w:r>
      <w:r w:rsidRPr="00D205A1">
        <w:rPr>
          <w:sz w:val="20"/>
          <w:szCs w:val="20"/>
        </w:rPr>
        <w:fldChar w:fldCharType="end"/>
      </w:r>
      <w:r w:rsidRPr="00D205A1">
        <w:rPr>
          <w:sz w:val="20"/>
          <w:szCs w:val="20"/>
        </w:rPr>
        <w:t xml:space="preserve"> - Arquitectura simple para medir el nivel de agua en un pozo</w:t>
      </w:r>
      <w:bookmarkEnd w:id="17"/>
      <w:r w:rsidR="007C0DB3" w:rsidRPr="00D205A1">
        <w:rPr>
          <w:sz w:val="20"/>
          <w:szCs w:val="20"/>
        </w:rPr>
        <w:br/>
      </w:r>
    </w:p>
    <w:p w14:paraId="29F08C9B" w14:textId="52A20AA6" w:rsidR="00F65068" w:rsidRDefault="007C0DB3" w:rsidP="005C279F">
      <w:pPr>
        <w:jc w:val="both"/>
      </w:pPr>
      <w:r w:rsidRPr="007C0DB3">
        <w:t>Esto se ve bien y debería funcionar perfectamente usando una base de datos relacional. Pero entonces, 2 años después de que el sistema haya estado en funcionamiento, alguien tiene una idea:</w:t>
      </w:r>
    </w:p>
    <w:p w14:paraId="4612F085" w14:textId="3B5BA6EC" w:rsidR="00F65068" w:rsidRDefault="007C0DB3" w:rsidP="001959F7">
      <w:pPr>
        <w:pStyle w:val="Sinespaciado"/>
        <w:jc w:val="both"/>
        <w:rPr>
          <w:i/>
          <w:iCs/>
          <w:color w:val="767171" w:themeColor="background2" w:themeShade="80"/>
        </w:rPr>
      </w:pPr>
      <w:r w:rsidRPr="007C0DB3">
        <w:rPr>
          <w:i/>
          <w:iCs/>
          <w:color w:val="767171" w:themeColor="background2" w:themeShade="80"/>
        </w:rPr>
        <w:t>"Oye, ahora que compramos estos nuevos generadores diésel con acceso a Internet para alimentar las bombas de agua, ¡veamos sus datos en vivo!".</w:t>
      </w:r>
    </w:p>
    <w:p w14:paraId="461F8DD1" w14:textId="43905BD9" w:rsidR="007C0DB3" w:rsidRDefault="007C0DB3" w:rsidP="001959F7">
      <w:pPr>
        <w:pStyle w:val="Sinespaciado"/>
        <w:jc w:val="both"/>
        <w:rPr>
          <w:i/>
          <w:iCs/>
          <w:color w:val="767171" w:themeColor="background2" w:themeShade="80"/>
        </w:rPr>
      </w:pPr>
    </w:p>
    <w:p w14:paraId="14207445" w14:textId="01181A4F" w:rsidR="007C0DB3" w:rsidRDefault="007C0DB3" w:rsidP="001959F7">
      <w:pPr>
        <w:jc w:val="both"/>
      </w:pPr>
      <w:r w:rsidRPr="007C0DB3">
        <w:lastRenderedPageBreak/>
        <w:t xml:space="preserve">Para realizar este cambio, tendríamos que añadir una nueva tabla llamada "Centrales eléctricas" y una nueva columna a la tabla "Pozos", marcada en rojo </w:t>
      </w:r>
      <w:r w:rsidR="00D205A1">
        <w:t xml:space="preserve">(Fig. </w:t>
      </w:r>
      <w:r w:rsidR="00982162">
        <w:t>7</w:t>
      </w:r>
      <w:r w:rsidR="00D205A1">
        <w:t>)</w:t>
      </w:r>
      <w:r w:rsidRPr="007C0DB3">
        <w:t>:</w:t>
      </w:r>
    </w:p>
    <w:p w14:paraId="04540D6D" w14:textId="77777777" w:rsidR="00D205A1" w:rsidRDefault="007C0DB3" w:rsidP="00D205A1">
      <w:pPr>
        <w:pStyle w:val="Sinespaciado"/>
        <w:keepNext/>
        <w:jc w:val="center"/>
      </w:pPr>
      <w:r>
        <w:rPr>
          <w:noProof/>
        </w:rPr>
        <w:drawing>
          <wp:inline distT="0" distB="0" distL="0" distR="0" wp14:anchorId="70AEF93E" wp14:editId="51504782">
            <wp:extent cx="4099777" cy="3350525"/>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3994" cy="3353971"/>
                    </a:xfrm>
                    <a:prstGeom prst="rect">
                      <a:avLst/>
                    </a:prstGeom>
                  </pic:spPr>
                </pic:pic>
              </a:graphicData>
            </a:graphic>
          </wp:inline>
        </w:drawing>
      </w:r>
    </w:p>
    <w:p w14:paraId="0E715BE6" w14:textId="4664ADA0" w:rsidR="007C0DB3" w:rsidRPr="00D205A1" w:rsidRDefault="00D205A1" w:rsidP="00D205A1">
      <w:pPr>
        <w:pStyle w:val="Descripcin"/>
        <w:jc w:val="center"/>
        <w:rPr>
          <w:sz w:val="20"/>
          <w:szCs w:val="20"/>
        </w:rPr>
      </w:pPr>
      <w:bookmarkStart w:id="18" w:name="_Toc160577881"/>
      <w:r w:rsidRPr="00D205A1">
        <w:rPr>
          <w:sz w:val="20"/>
          <w:szCs w:val="20"/>
        </w:rPr>
        <w:t xml:space="preserve">Figura </w:t>
      </w:r>
      <w:r w:rsidRPr="00D205A1">
        <w:rPr>
          <w:sz w:val="20"/>
          <w:szCs w:val="20"/>
        </w:rPr>
        <w:fldChar w:fldCharType="begin"/>
      </w:r>
      <w:r w:rsidRPr="00D205A1">
        <w:rPr>
          <w:sz w:val="20"/>
          <w:szCs w:val="20"/>
        </w:rPr>
        <w:instrText xml:space="preserve"> SEQ Figura \* ARABIC </w:instrText>
      </w:r>
      <w:r w:rsidRPr="00D205A1">
        <w:rPr>
          <w:sz w:val="20"/>
          <w:szCs w:val="20"/>
        </w:rPr>
        <w:fldChar w:fldCharType="separate"/>
      </w:r>
      <w:r w:rsidR="00054D62">
        <w:rPr>
          <w:noProof/>
          <w:sz w:val="20"/>
          <w:szCs w:val="20"/>
        </w:rPr>
        <w:t>7</w:t>
      </w:r>
      <w:r w:rsidRPr="00D205A1">
        <w:rPr>
          <w:sz w:val="20"/>
          <w:szCs w:val="20"/>
        </w:rPr>
        <w:fldChar w:fldCharType="end"/>
      </w:r>
      <w:r w:rsidRPr="00D205A1">
        <w:rPr>
          <w:sz w:val="20"/>
          <w:szCs w:val="20"/>
        </w:rPr>
        <w:t xml:space="preserve"> - Arquitectura para medir el agua de un pozo más generadores diésel</w:t>
      </w:r>
      <w:bookmarkEnd w:id="18"/>
    </w:p>
    <w:p w14:paraId="4E6A6DFE" w14:textId="3F31FD01" w:rsidR="007C0DB3" w:rsidRDefault="007C0DB3" w:rsidP="00203B00">
      <w:pPr>
        <w:jc w:val="both"/>
      </w:pPr>
      <w:r w:rsidRPr="007C0DB3">
        <w:t>Pero en una base de datos relacional, este cambio requeriría que volvamos a escribir todas las líneas de la tabla para que incluyan un valor en la nueva columna. Con dos años de datos históricos, esto podría llevar un par de horas, bloqueando la base de datos a medida que sucede.</w:t>
      </w:r>
    </w:p>
    <w:p w14:paraId="03D31003" w14:textId="01A33726" w:rsidR="007C0DB3" w:rsidRDefault="007C0DB3" w:rsidP="00203B00">
      <w:pPr>
        <w:jc w:val="both"/>
      </w:pPr>
      <w:r w:rsidRPr="007C0DB3">
        <w:t>¿Te imaginas este procedimiento con cada cambio futuro? ¿Cómo afecta a la estabilidad, el tiempo de actividad y los requisitos del personal técnico del sistema?</w:t>
      </w:r>
    </w:p>
    <w:p w14:paraId="26339B38" w14:textId="2FAABC01" w:rsidR="00C263AD" w:rsidRDefault="007C0DB3" w:rsidP="00203B00">
      <w:pPr>
        <w:spacing w:after="0"/>
        <w:jc w:val="both"/>
      </w:pPr>
      <w:r w:rsidRPr="007C0DB3">
        <w:t xml:space="preserve">Una forma interesante de manejar los datos de </w:t>
      </w:r>
      <w:proofErr w:type="spellStart"/>
      <w:r w:rsidRPr="007C0DB3">
        <w:t>IoT</w:t>
      </w:r>
      <w:proofErr w:type="spellEnd"/>
      <w:r w:rsidRPr="007C0DB3">
        <w:t xml:space="preserve"> es el enfoque orientado a documentos. En lugar</w:t>
      </w:r>
      <w:r w:rsidR="00203B00">
        <w:t xml:space="preserve"> </w:t>
      </w:r>
      <w:r w:rsidRPr="007C0DB3">
        <w:t>de tablas, columnas y filas fijas, tiene documentos que describen cada objeto. Puedes pensar en ello</w:t>
      </w:r>
    </w:p>
    <w:p w14:paraId="283F7F92" w14:textId="60AF9FEE" w:rsidR="00E6103B" w:rsidRDefault="007C0DB3" w:rsidP="00203B00">
      <w:pPr>
        <w:spacing w:after="0"/>
        <w:jc w:val="both"/>
      </w:pPr>
      <w:r w:rsidRPr="007C0DB3">
        <w:t>como miles de papeles (documentos) tirados por el suelo, en lugar de tenerlos perfectamente organizados en diferentes carpetas de armarios.</w:t>
      </w:r>
    </w:p>
    <w:p w14:paraId="4C97639F" w14:textId="77777777" w:rsidR="00203B00" w:rsidRPr="00203B00" w:rsidRDefault="00203B00" w:rsidP="00203B00">
      <w:pPr>
        <w:pStyle w:val="Sinespaciado"/>
        <w:jc w:val="both"/>
      </w:pPr>
    </w:p>
    <w:p w14:paraId="403E082F" w14:textId="23CC52B0" w:rsidR="007C0DB3" w:rsidRDefault="007C0DB3" w:rsidP="00203B00">
      <w:pPr>
        <w:jc w:val="both"/>
      </w:pPr>
      <w:r>
        <w:t xml:space="preserve">Por complicado que parezca, estos documentos no tienen un esquema predefinido como las bases de datos relacionales, lo cual es perfecto para las aplicaciones de </w:t>
      </w:r>
      <w:proofErr w:type="spellStart"/>
      <w:r>
        <w:t>IoT</w:t>
      </w:r>
      <w:proofErr w:type="spellEnd"/>
      <w:r>
        <w:t xml:space="preserve"> actuales y futuras. Esto también ayuda a distribuir los datos entre varios servidores, lo que lo hace más amigable con la nube</w:t>
      </w:r>
      <w:r w:rsidR="000706D3">
        <w:t xml:space="preserve"> [47]</w:t>
      </w:r>
      <w:r>
        <w:t>.</w:t>
      </w:r>
    </w:p>
    <w:p w14:paraId="03D6557F" w14:textId="6A817FA2" w:rsidR="001959F7" w:rsidRDefault="007C0DB3" w:rsidP="00203B00">
      <w:pPr>
        <w:jc w:val="both"/>
      </w:pPr>
      <w:r>
        <w:t>Volviendo a nuestro ejemplo, los datos sobre cada pozo ahora se almacenan en un documento y no en una tabla:</w:t>
      </w:r>
    </w:p>
    <w:p w14:paraId="2DFED031" w14:textId="2385A6D2" w:rsidR="007C0DB3" w:rsidRDefault="007C0DB3" w:rsidP="007C0DB3">
      <w:pPr>
        <w:pStyle w:val="Sinespaciado"/>
      </w:pPr>
    </w:p>
    <w:p w14:paraId="5078AA20" w14:textId="77777777" w:rsidR="000706D3" w:rsidRDefault="007C0DB3" w:rsidP="000706D3">
      <w:pPr>
        <w:pStyle w:val="Sinespaciado"/>
        <w:keepNext/>
        <w:jc w:val="center"/>
      </w:pPr>
      <w:r>
        <w:rPr>
          <w:noProof/>
        </w:rPr>
        <w:drawing>
          <wp:inline distT="0" distB="0" distL="0" distR="0" wp14:anchorId="078761D1" wp14:editId="5C6A0653">
            <wp:extent cx="3444781" cy="2462452"/>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58338" cy="2472143"/>
                    </a:xfrm>
                    <a:prstGeom prst="rect">
                      <a:avLst/>
                    </a:prstGeom>
                  </pic:spPr>
                </pic:pic>
              </a:graphicData>
            </a:graphic>
          </wp:inline>
        </w:drawing>
      </w:r>
    </w:p>
    <w:p w14:paraId="40236045" w14:textId="11D0656C" w:rsidR="000706D3" w:rsidRDefault="000706D3" w:rsidP="000706D3">
      <w:pPr>
        <w:pStyle w:val="Descripcin"/>
        <w:jc w:val="center"/>
        <w:rPr>
          <w:sz w:val="20"/>
          <w:szCs w:val="20"/>
        </w:rPr>
      </w:pPr>
      <w:bookmarkStart w:id="19" w:name="_Toc160577882"/>
      <w:r w:rsidRPr="000706D3">
        <w:rPr>
          <w:sz w:val="20"/>
          <w:szCs w:val="20"/>
        </w:rPr>
        <w:t xml:space="preserve">Figura </w:t>
      </w:r>
      <w:r w:rsidRPr="000706D3">
        <w:rPr>
          <w:sz w:val="20"/>
          <w:szCs w:val="20"/>
        </w:rPr>
        <w:fldChar w:fldCharType="begin"/>
      </w:r>
      <w:r w:rsidRPr="000706D3">
        <w:rPr>
          <w:sz w:val="20"/>
          <w:szCs w:val="20"/>
        </w:rPr>
        <w:instrText xml:space="preserve"> SEQ Figura \* ARABIC </w:instrText>
      </w:r>
      <w:r w:rsidRPr="000706D3">
        <w:rPr>
          <w:sz w:val="20"/>
          <w:szCs w:val="20"/>
        </w:rPr>
        <w:fldChar w:fldCharType="separate"/>
      </w:r>
      <w:r w:rsidR="00054D62">
        <w:rPr>
          <w:noProof/>
          <w:sz w:val="20"/>
          <w:szCs w:val="20"/>
        </w:rPr>
        <w:t>8</w:t>
      </w:r>
      <w:r w:rsidRPr="000706D3">
        <w:rPr>
          <w:sz w:val="20"/>
          <w:szCs w:val="20"/>
        </w:rPr>
        <w:fldChar w:fldCharType="end"/>
      </w:r>
      <w:r w:rsidRPr="000706D3">
        <w:rPr>
          <w:sz w:val="20"/>
          <w:szCs w:val="20"/>
        </w:rPr>
        <w:t xml:space="preserve"> - Arquitectura para medir el agua de un pozo más generadores diésel</w:t>
      </w:r>
      <w:bookmarkEnd w:id="19"/>
    </w:p>
    <w:p w14:paraId="664CC226" w14:textId="29C10918" w:rsidR="000706D3" w:rsidRDefault="000706D3" w:rsidP="000706D3"/>
    <w:p w14:paraId="6D8696A9" w14:textId="77777777" w:rsidR="000706D3" w:rsidRPr="000706D3" w:rsidRDefault="000706D3" w:rsidP="000706D3">
      <w:pPr>
        <w:pStyle w:val="Sinespaciado"/>
      </w:pPr>
    </w:p>
    <w:p w14:paraId="44F7509A" w14:textId="35BEBB10" w:rsidR="008B3EFC" w:rsidRDefault="008B3EFC" w:rsidP="000706D3">
      <w:pPr>
        <w:jc w:val="both"/>
      </w:pPr>
      <w:r>
        <w:lastRenderedPageBreak/>
        <w:t xml:space="preserve">Como </w:t>
      </w:r>
      <w:r w:rsidR="00B000FE">
        <w:t xml:space="preserve">se </w:t>
      </w:r>
      <w:r>
        <w:t xml:space="preserve">puede </w:t>
      </w:r>
      <w:r w:rsidR="00B000FE">
        <w:t xml:space="preserve">apreciar en la </w:t>
      </w:r>
      <w:r w:rsidR="000706D3">
        <w:t>Figura</w:t>
      </w:r>
      <w:r w:rsidR="00B000FE">
        <w:t xml:space="preserve"> 8</w:t>
      </w:r>
      <w:r>
        <w:t>, fusionamos todas las propiedades del pozo en un solo documento, independientemente de las relaciones entre el pozo (nivel de agua, precipitación, humedad), su entorno (ciudad, país) y el generador de energía (presión de petróleo, uso de energía, etc.).</w:t>
      </w:r>
    </w:p>
    <w:p w14:paraId="5C829702" w14:textId="1BACFA04" w:rsidR="00300012" w:rsidRDefault="008B3EFC" w:rsidP="000706D3">
      <w:pPr>
        <w:jc w:val="both"/>
      </w:pPr>
      <w:r>
        <w:t>Esta simplificación permite cualquier cambio futuro de las propiedades del documento.</w:t>
      </w:r>
    </w:p>
    <w:p w14:paraId="38B57158" w14:textId="0499858B" w:rsidR="00300012" w:rsidRPr="00300012" w:rsidRDefault="00300012" w:rsidP="005C279F">
      <w:pPr>
        <w:jc w:val="both"/>
      </w:pPr>
      <w:r>
        <w:t>MongoDB también ofrece funcionalidades para trabajar con series temporales [</w:t>
      </w:r>
      <w:r w:rsidR="00391D3A">
        <w:t>4</w:t>
      </w:r>
      <w:r w:rsidR="00D205A1">
        <w:t>7</w:t>
      </w:r>
      <w:r>
        <w:t>] mediante la creación de colecciones específicas para este fin. Estas colecciones de series temporales proporcionan una estructura optimizada para almacenar y consultar datos que evolucionan con el tiempo. Además de organizar los datos de manera cronológica, estas colecciones pueden aprovechar índices especiales diseñados para mejorar el rendimiento de consultas relacionadas con el tiempo. Este enfoque facilita la gestión y análisis de datos temporales, permitiendo a los usuarios realizar consultas eficientes, calcular estadísticas y generar visualizaciones sobre conjuntos de datos temporales con facilidad y precisión</w:t>
      </w:r>
    </w:p>
    <w:p w14:paraId="4E8E8239" w14:textId="54B26416" w:rsidR="009056B9" w:rsidRDefault="008B3EFC" w:rsidP="00C263AD">
      <w:pPr>
        <w:jc w:val="both"/>
      </w:pPr>
      <w:r>
        <w:t xml:space="preserve">Finalmente, la </w:t>
      </w:r>
      <w:r w:rsidRPr="008B3EFC">
        <w:t xml:space="preserve">elección de MongoDB para el proyecto se fundamenta en su capacidad para manejar datos de manera flexible y escalable, así como en su capacidad para adaptarse a cambios en el esquema de datos sin una reescritura extensa. Además, se basa en el éxito comprobado de la API de </w:t>
      </w:r>
      <w:proofErr w:type="spellStart"/>
      <w:r w:rsidRPr="008B3EFC">
        <w:t>Ubidots</w:t>
      </w:r>
      <w:proofErr w:type="spellEnd"/>
      <w:r>
        <w:t xml:space="preserve"> [</w:t>
      </w:r>
      <w:r w:rsidR="00391D3A">
        <w:t>4</w:t>
      </w:r>
      <w:r w:rsidR="00D205A1">
        <w:t>8</w:t>
      </w:r>
      <w:r>
        <w:t>]</w:t>
      </w:r>
      <w:r w:rsidRPr="008B3EFC">
        <w:t>, que utiliza MongoDB, y en la experiencia previa de la organización con esta tecnología, lo que respalda su idoneidad para el proyecto en cuestión.</w:t>
      </w:r>
    </w:p>
    <w:p w14:paraId="729CE43C" w14:textId="0B5EE21B" w:rsidR="008E5766" w:rsidRDefault="008E7E80" w:rsidP="008E5766">
      <w:pPr>
        <w:pStyle w:val="Ttulo3"/>
      </w:pPr>
      <w:r>
        <w:t xml:space="preserve">Amazon Web </w:t>
      </w:r>
      <w:proofErr w:type="spellStart"/>
      <w:r>
        <w:t>Services</w:t>
      </w:r>
      <w:proofErr w:type="spellEnd"/>
      <w:r>
        <w:t xml:space="preserve"> EC2</w:t>
      </w:r>
    </w:p>
    <w:p w14:paraId="3E29F964" w14:textId="09D30A45" w:rsidR="008E5766" w:rsidRDefault="008E5766" w:rsidP="00D621E5">
      <w:pPr>
        <w:jc w:val="both"/>
      </w:pPr>
      <w:r>
        <w:t xml:space="preserve">Amazon Web </w:t>
      </w:r>
      <w:proofErr w:type="spellStart"/>
      <w:r>
        <w:t>Services</w:t>
      </w:r>
      <w:proofErr w:type="spellEnd"/>
      <w:r>
        <w:t xml:space="preserve"> </w:t>
      </w:r>
      <w:proofErr w:type="spellStart"/>
      <w:r>
        <w:t>Elastic</w:t>
      </w:r>
      <w:proofErr w:type="spellEnd"/>
      <w:r>
        <w:t xml:space="preserve"> Compute Cloud (EC2) [</w:t>
      </w:r>
      <w:r w:rsidR="00186837">
        <w:t>4</w:t>
      </w:r>
      <w:r w:rsidR="00D205A1">
        <w:t>9</w:t>
      </w:r>
      <w:r>
        <w:t>] es un servicio líder en la industria de la computación en la nube que ofrece capacidades de procesamiento escalables en la infraestructura de Amazon. Con EC2, los usuarios pueden alquilar máquinas virtuales (VM) en la nube para ejecutar aplicaciones de manera eficiente y escalable, aprovechando una amplia gama de instancias de VM con diferentes recursos, como CPU, memoria, almacenamiento y capacidad de red.</w:t>
      </w:r>
    </w:p>
    <w:p w14:paraId="06C42A25" w14:textId="77777777" w:rsidR="00C263AD" w:rsidRDefault="008E5766" w:rsidP="00D621E5">
      <w:pPr>
        <w:jc w:val="both"/>
      </w:pPr>
      <w:r>
        <w:t>Una característica distintiva de EC2 es su capa gratuita, que brinda recursos limitados de forma gratuita durante un período de tiempo específico para nuevos usuarios. Esta opción permite a los usuarios experimentar y familiarizarse con la plataforma de AWS sin incurrir en costos iniciales significativos.</w:t>
      </w:r>
      <w:r w:rsidR="00C263AD">
        <w:t xml:space="preserve"> </w:t>
      </w:r>
    </w:p>
    <w:p w14:paraId="0469CB45" w14:textId="16058BD8" w:rsidR="006B06F2" w:rsidRDefault="008E5766" w:rsidP="006B06F2">
      <w:pPr>
        <w:jc w:val="both"/>
      </w:pPr>
      <w:r>
        <w:t>En el contexto de este proyecto, se optará por utilizar la capa gratuita de EC2 [</w:t>
      </w:r>
      <w:r w:rsidR="00D205A1">
        <w:t>50</w:t>
      </w:r>
      <w:r>
        <w:t>] en primera instancia para implementar y probar el proyecto. Esta decisión se basa en la necesidad de una</w:t>
      </w:r>
      <w:r w:rsidR="006B06F2">
        <w:t xml:space="preserve"> solución rentable para alojar y ejecutar la aplicación inicialmente, permitiendo su desarrollo y prueba sin incurrir en gastos considerables de infraestructura. Además, la flexibilidad de los precios de Amazon garantiza que solo se pagará por los recursos utilizados, evitando gastos innecesarios en sobreprecios.</w:t>
      </w:r>
    </w:p>
    <w:p w14:paraId="64482FAD" w14:textId="69A7DA79" w:rsidR="009A0695" w:rsidRDefault="009A0695" w:rsidP="00D621E5">
      <w:pPr>
        <w:jc w:val="both"/>
        <w:sectPr w:rsidR="009A0695" w:rsidSect="0050545E">
          <w:footerReference w:type="default" r:id="rId22"/>
          <w:pgSz w:w="12240" w:h="20160" w:code="5"/>
          <w:pgMar w:top="1418" w:right="1418" w:bottom="1134" w:left="1985" w:header="709" w:footer="709" w:gutter="0"/>
          <w:cols w:space="708"/>
          <w:docGrid w:linePitch="360"/>
        </w:sectPr>
      </w:pPr>
    </w:p>
    <w:p w14:paraId="317CC66D" w14:textId="481D273A" w:rsidR="009056B9" w:rsidRDefault="009056B9" w:rsidP="001B2D6A">
      <w:pPr>
        <w:pStyle w:val="Ttulo1"/>
      </w:pPr>
      <w:bookmarkStart w:id="20" w:name="_Toc160578023"/>
      <w:r>
        <w:lastRenderedPageBreak/>
        <w:t>Arquitectura Final de LIITEC API</w:t>
      </w:r>
      <w:bookmarkEnd w:id="20"/>
    </w:p>
    <w:p w14:paraId="62ABE26E" w14:textId="1E80849B" w:rsidR="009056B9" w:rsidRDefault="009056B9" w:rsidP="00D621E5">
      <w:pPr>
        <w:jc w:val="both"/>
      </w:pPr>
      <w:r w:rsidRPr="009056B9">
        <w:t>Basándose en la arquitectura</w:t>
      </w:r>
      <w:r w:rsidR="00B825D6">
        <w:t>, tecnologías y herramientas</w:t>
      </w:r>
      <w:r w:rsidRPr="009056B9">
        <w:t xml:space="preserve"> previamente descrita</w:t>
      </w:r>
      <w:r w:rsidR="00B825D6">
        <w:t>s y evaluadas</w:t>
      </w:r>
      <w:r w:rsidRPr="009056B9">
        <w:t xml:space="preserve">, se presenta la estructura propuesta para la LIITEC API. Esta arquitectura está diseñada específicamente para abordar la necesidad y requisito del Laboratorio LIITEC en cuanto a recolección y gestión de datos para el monitoreo de variables ambientales. </w:t>
      </w:r>
    </w:p>
    <w:p w14:paraId="7CC5E422" w14:textId="03C98645" w:rsidR="009056B9" w:rsidRDefault="009056B9" w:rsidP="00D621E5">
      <w:pPr>
        <w:jc w:val="both"/>
      </w:pPr>
      <w:r w:rsidRPr="009056B9">
        <w:t xml:space="preserve">La estructura central sigue los principios fundamentales de extracción, transformación y carga (ETL), adaptados a los objetivos particulares del </w:t>
      </w:r>
      <w:r w:rsidR="000706D3">
        <w:t>L</w:t>
      </w:r>
      <w:r w:rsidRPr="009056B9">
        <w:t>aboratorio</w:t>
      </w:r>
      <w:r w:rsidR="000706D3">
        <w:t xml:space="preserve"> (Fig. 9)</w:t>
      </w:r>
      <w:r w:rsidRPr="009056B9">
        <w:t>.</w:t>
      </w:r>
    </w:p>
    <w:p w14:paraId="3DC3F16D" w14:textId="2111A7FC" w:rsidR="009056B9" w:rsidRDefault="009056B9" w:rsidP="009056B9">
      <w:pPr>
        <w:pStyle w:val="Sinespaciado"/>
      </w:pPr>
    </w:p>
    <w:p w14:paraId="61C59637" w14:textId="77777777" w:rsidR="000706D3" w:rsidRDefault="00D92EE9" w:rsidP="000706D3">
      <w:pPr>
        <w:pStyle w:val="Sinespaciado"/>
        <w:keepNext/>
        <w:jc w:val="center"/>
      </w:pPr>
      <w:r w:rsidRPr="00D92EE9">
        <w:rPr>
          <w:noProof/>
        </w:rPr>
        <w:drawing>
          <wp:inline distT="0" distB="0" distL="0" distR="0" wp14:anchorId="79234EA4" wp14:editId="535C1B97">
            <wp:extent cx="5611495" cy="20631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1495" cy="2063115"/>
                    </a:xfrm>
                    <a:prstGeom prst="rect">
                      <a:avLst/>
                    </a:prstGeom>
                  </pic:spPr>
                </pic:pic>
              </a:graphicData>
            </a:graphic>
          </wp:inline>
        </w:drawing>
      </w:r>
    </w:p>
    <w:p w14:paraId="3B3488CC" w14:textId="259FB15D" w:rsidR="00CF3AB0" w:rsidRPr="000706D3" w:rsidRDefault="000706D3" w:rsidP="000706D3">
      <w:pPr>
        <w:pStyle w:val="Descripcin"/>
        <w:jc w:val="center"/>
        <w:rPr>
          <w:sz w:val="20"/>
          <w:szCs w:val="20"/>
        </w:rPr>
      </w:pPr>
      <w:bookmarkStart w:id="21" w:name="_Toc160577883"/>
      <w:r w:rsidRPr="000706D3">
        <w:rPr>
          <w:sz w:val="20"/>
          <w:szCs w:val="20"/>
        </w:rPr>
        <w:t xml:space="preserve">Figura </w:t>
      </w:r>
      <w:r w:rsidRPr="000706D3">
        <w:rPr>
          <w:sz w:val="20"/>
          <w:szCs w:val="20"/>
        </w:rPr>
        <w:fldChar w:fldCharType="begin"/>
      </w:r>
      <w:r w:rsidRPr="000706D3">
        <w:rPr>
          <w:sz w:val="20"/>
          <w:szCs w:val="20"/>
        </w:rPr>
        <w:instrText xml:space="preserve"> SEQ Figura \* ARABIC </w:instrText>
      </w:r>
      <w:r w:rsidRPr="000706D3">
        <w:rPr>
          <w:sz w:val="20"/>
          <w:szCs w:val="20"/>
        </w:rPr>
        <w:fldChar w:fldCharType="separate"/>
      </w:r>
      <w:r w:rsidR="00054D62">
        <w:rPr>
          <w:noProof/>
          <w:sz w:val="20"/>
          <w:szCs w:val="20"/>
        </w:rPr>
        <w:t>9</w:t>
      </w:r>
      <w:r w:rsidRPr="000706D3">
        <w:rPr>
          <w:sz w:val="20"/>
          <w:szCs w:val="20"/>
        </w:rPr>
        <w:fldChar w:fldCharType="end"/>
      </w:r>
      <w:r w:rsidRPr="000706D3">
        <w:rPr>
          <w:sz w:val="20"/>
          <w:szCs w:val="20"/>
        </w:rPr>
        <w:t xml:space="preserve"> - Arquitectura de datos LIITEC API</w:t>
      </w:r>
      <w:bookmarkEnd w:id="21"/>
    </w:p>
    <w:p w14:paraId="7952183F" w14:textId="18F3BA76" w:rsidR="004B46D4" w:rsidRDefault="000706D3" w:rsidP="009F2FD6">
      <w:pPr>
        <w:jc w:val="both"/>
      </w:pPr>
      <w:r>
        <w:t xml:space="preserve">El </w:t>
      </w:r>
      <w:r w:rsidR="000A5EBC" w:rsidRPr="000A5EBC">
        <w:t xml:space="preserve">diagrama de flujo de datos </w:t>
      </w:r>
      <w:r w:rsidR="009F2FD6">
        <w:t>de</w:t>
      </w:r>
      <w:r w:rsidR="000A5EBC" w:rsidRPr="000A5EBC">
        <w:t xml:space="preserve"> </w:t>
      </w:r>
      <w:r w:rsidR="009F2FD6">
        <w:t>la</w:t>
      </w:r>
      <w:r w:rsidR="000A5EBC" w:rsidRPr="000A5EBC">
        <w:t xml:space="preserve"> arquitectura </w:t>
      </w:r>
      <w:r w:rsidR="009F2FD6">
        <w:t xml:space="preserve">de </w:t>
      </w:r>
      <w:r w:rsidR="000A5EBC" w:rsidRPr="000A5EBC">
        <w:t>LITEC API.</w:t>
      </w:r>
      <w:r w:rsidR="009F2FD6">
        <w:t xml:space="preserve"> Este s</w:t>
      </w:r>
      <w:r w:rsidR="000A5EBC" w:rsidRPr="000A5EBC">
        <w:t>e divide en cinco etapas principales: Extracción de Datos, Ingestión, Procesamiento, Almacenamiento y Consumidores. Así es como los datos fluyen a través del sistema:</w:t>
      </w:r>
    </w:p>
    <w:p w14:paraId="4C45B994" w14:textId="77777777" w:rsidR="009F2FD6" w:rsidRDefault="009F2FD6" w:rsidP="00842C81">
      <w:pPr>
        <w:pStyle w:val="Sinespaciado"/>
        <w:numPr>
          <w:ilvl w:val="0"/>
          <w:numId w:val="38"/>
        </w:numPr>
        <w:jc w:val="both"/>
      </w:pPr>
      <w:r w:rsidRPr="009F2FD6">
        <w:rPr>
          <w:b/>
          <w:bCs/>
        </w:rPr>
        <w:t>Extracción de Datos:</w:t>
      </w:r>
      <w:r>
        <w:t xml:space="preserve"> Los datos se extraen de los "Sensores Ambientales". Estos sensores pueden ser de varios tipos, como sensores de temperatura, humedad, presión, etc., dependiendo de la aplicación. Los datos de estos sensores se recogen y se preparan para la siguiente etapa.</w:t>
      </w:r>
    </w:p>
    <w:p w14:paraId="29ED5050" w14:textId="77777777" w:rsidR="009F2FD6" w:rsidRDefault="009F2FD6" w:rsidP="009F2FD6">
      <w:pPr>
        <w:pStyle w:val="Sinespaciado"/>
        <w:jc w:val="both"/>
      </w:pPr>
    </w:p>
    <w:p w14:paraId="102ED5F9" w14:textId="590377A7" w:rsidR="009F2FD6" w:rsidRDefault="009F2FD6" w:rsidP="00842C81">
      <w:pPr>
        <w:pStyle w:val="Sinespaciado"/>
        <w:numPr>
          <w:ilvl w:val="0"/>
          <w:numId w:val="38"/>
        </w:numPr>
        <w:jc w:val="both"/>
      </w:pPr>
      <w:r w:rsidRPr="009F2FD6">
        <w:rPr>
          <w:b/>
          <w:bCs/>
        </w:rPr>
        <w:t>Ingestión:</w:t>
      </w:r>
      <w:r>
        <w:t xml:space="preserve"> Los datos de los sensores se envían a un "Broker MQTT", que es un servidor que recibe mensajes de los sensores y luego los distribuye a los clientes que están suscritos a cierto </w:t>
      </w:r>
      <w:r w:rsidRPr="009F2FD6">
        <w:rPr>
          <w:i/>
          <w:iCs/>
        </w:rPr>
        <w:t>tópico</w:t>
      </w:r>
      <w:r>
        <w:t>. El "Broker MQTT" en este caso incluye "</w:t>
      </w:r>
      <w:proofErr w:type="spellStart"/>
      <w:r>
        <w:t>Mosquitto</w:t>
      </w:r>
      <w:proofErr w:type="spellEnd"/>
      <w:r>
        <w:t xml:space="preserve"> </w:t>
      </w:r>
      <w:proofErr w:type="spellStart"/>
      <w:r>
        <w:t>Go</w:t>
      </w:r>
      <w:proofErr w:type="spellEnd"/>
      <w:r>
        <w:t xml:space="preserve"> </w:t>
      </w:r>
      <w:proofErr w:type="spellStart"/>
      <w:r>
        <w:t>Auth</w:t>
      </w:r>
      <w:proofErr w:type="spellEnd"/>
      <w:r>
        <w:t>" para autenticación y "</w:t>
      </w:r>
      <w:proofErr w:type="spellStart"/>
      <w:r>
        <w:t>Mosquitto</w:t>
      </w:r>
      <w:proofErr w:type="spellEnd"/>
      <w:r>
        <w:t>" como el broker MQTT. Esto asegura que sólo los clientes autorizados puedan recibir los datos.</w:t>
      </w:r>
    </w:p>
    <w:p w14:paraId="6FD35AD1" w14:textId="77777777" w:rsidR="009F2FD6" w:rsidRDefault="009F2FD6" w:rsidP="009F2FD6">
      <w:pPr>
        <w:pStyle w:val="Sinespaciado"/>
        <w:jc w:val="both"/>
      </w:pPr>
    </w:p>
    <w:p w14:paraId="1A4FE7F5" w14:textId="77777777" w:rsidR="009F2FD6" w:rsidRDefault="009F2FD6" w:rsidP="00842C81">
      <w:pPr>
        <w:pStyle w:val="Sinespaciado"/>
        <w:numPr>
          <w:ilvl w:val="0"/>
          <w:numId w:val="38"/>
        </w:numPr>
        <w:jc w:val="both"/>
      </w:pPr>
      <w:r w:rsidRPr="009F2FD6">
        <w:rPr>
          <w:b/>
          <w:bCs/>
        </w:rPr>
        <w:t>Procesamiento:</w:t>
      </w:r>
      <w:r>
        <w:t xml:space="preserve"> Los datos se pasan a una "API </w:t>
      </w:r>
      <w:proofErr w:type="spellStart"/>
      <w:r>
        <w:t>Rest</w:t>
      </w:r>
      <w:proofErr w:type="spellEnd"/>
      <w:r>
        <w:t xml:space="preserve">" que interactúa con un "Cliente MQTT". La API </w:t>
      </w:r>
      <w:proofErr w:type="spellStart"/>
      <w:r>
        <w:t>Rest</w:t>
      </w:r>
      <w:proofErr w:type="spellEnd"/>
      <w:r>
        <w:t xml:space="preserve"> es una interfaz que permite a las aplicaciones interactuar con el sistema y solicitar los datos. El "Módulo de procesamiento" procesa los datos, lo que podría incluir limpieza de datos, transformación, análisis, etc. Después del procesamiento, los datos se envían al "Módulo de almacenaje".</w:t>
      </w:r>
    </w:p>
    <w:p w14:paraId="0682685E" w14:textId="77777777" w:rsidR="009F2FD6" w:rsidRDefault="009F2FD6" w:rsidP="009F2FD6">
      <w:pPr>
        <w:pStyle w:val="Sinespaciado"/>
        <w:jc w:val="both"/>
      </w:pPr>
    </w:p>
    <w:p w14:paraId="53EA80C4" w14:textId="6D8FB6BD" w:rsidR="009F2FD6" w:rsidRDefault="009F2FD6" w:rsidP="00842C81">
      <w:pPr>
        <w:pStyle w:val="Sinespaciado"/>
        <w:numPr>
          <w:ilvl w:val="0"/>
          <w:numId w:val="38"/>
        </w:numPr>
        <w:jc w:val="both"/>
      </w:pPr>
      <w:r w:rsidRPr="009F2FD6">
        <w:rPr>
          <w:b/>
          <w:bCs/>
        </w:rPr>
        <w:t>Almacenamiento:</w:t>
      </w:r>
      <w:r>
        <w:t xml:space="preserve"> Los datos procesados se almacenan en "Mongo DB", una base de datos NoSQL. </w:t>
      </w:r>
    </w:p>
    <w:p w14:paraId="665AB5E5" w14:textId="77777777" w:rsidR="009F2FD6" w:rsidRDefault="009F2FD6" w:rsidP="009F2FD6">
      <w:pPr>
        <w:pStyle w:val="Sinespaciado"/>
        <w:jc w:val="both"/>
      </w:pPr>
    </w:p>
    <w:p w14:paraId="42F8E0F0" w14:textId="77777777" w:rsidR="00185A86" w:rsidRDefault="009F2FD6" w:rsidP="00842C81">
      <w:pPr>
        <w:pStyle w:val="Sinespaciado"/>
        <w:numPr>
          <w:ilvl w:val="0"/>
          <w:numId w:val="38"/>
        </w:numPr>
        <w:jc w:val="both"/>
      </w:pPr>
      <w:r w:rsidRPr="009F2FD6">
        <w:rPr>
          <w:b/>
          <w:bCs/>
        </w:rPr>
        <w:t>Consumidores:</w:t>
      </w:r>
      <w:r>
        <w:t xml:space="preserve"> Finalmente, los datos almacenados están disponibles para los consumidores, que pueden ser "Aplicaciones Web", "</w:t>
      </w:r>
      <w:proofErr w:type="spellStart"/>
      <w:r>
        <w:t>Dashboards</w:t>
      </w:r>
      <w:proofErr w:type="spellEnd"/>
      <w:r>
        <w:t>" y "Aplicaciones Móviles", entre otros. Estos consumidores pueden solicitar los datos de la base de datos y utilizarlos para una variedad de propósitos, como análisis, visualización, toma de decisiones, etc</w:t>
      </w:r>
      <w:r w:rsidR="008C58AE">
        <w:t>.</w:t>
      </w:r>
    </w:p>
    <w:p w14:paraId="2F49B7B0" w14:textId="77777777" w:rsidR="009A0695" w:rsidRPr="009A0695" w:rsidRDefault="009A0695" w:rsidP="009A0695"/>
    <w:p w14:paraId="116FF35C" w14:textId="1BF708E2" w:rsidR="009A0695" w:rsidRDefault="009A0695" w:rsidP="009A0695">
      <w:pPr>
        <w:tabs>
          <w:tab w:val="left" w:pos="7920"/>
        </w:tabs>
      </w:pPr>
      <w:r>
        <w:tab/>
      </w:r>
    </w:p>
    <w:p w14:paraId="1F875517" w14:textId="33DC0D4D" w:rsidR="009A0695" w:rsidRPr="009A0695" w:rsidRDefault="009A0695" w:rsidP="009A0695">
      <w:pPr>
        <w:tabs>
          <w:tab w:val="left" w:pos="7920"/>
        </w:tabs>
        <w:sectPr w:rsidR="009A0695" w:rsidRPr="009A0695" w:rsidSect="0050545E">
          <w:footerReference w:type="default" r:id="rId24"/>
          <w:pgSz w:w="12240" w:h="20160" w:code="5"/>
          <w:pgMar w:top="1418" w:right="1418" w:bottom="1134" w:left="1985" w:header="709" w:footer="709" w:gutter="0"/>
          <w:cols w:space="708"/>
          <w:docGrid w:linePitch="360"/>
        </w:sectPr>
      </w:pPr>
      <w:r>
        <w:tab/>
      </w:r>
    </w:p>
    <w:p w14:paraId="3B73F357" w14:textId="6B23058F" w:rsidR="009F2FD6" w:rsidRDefault="009A0695" w:rsidP="009A0695">
      <w:pPr>
        <w:pStyle w:val="Ttulo1"/>
      </w:pPr>
      <w:bookmarkStart w:id="22" w:name="_Toc160578024"/>
      <w:r>
        <w:lastRenderedPageBreak/>
        <w:t>Desarrollo de</w:t>
      </w:r>
      <w:r w:rsidR="004D57C2">
        <w:t xml:space="preserve"> la Arquitectura</w:t>
      </w:r>
      <w:bookmarkEnd w:id="22"/>
    </w:p>
    <w:p w14:paraId="0E855FB6" w14:textId="39173C3A" w:rsidR="001B2D6A" w:rsidRDefault="00C2348E" w:rsidP="00D621E5">
      <w:pPr>
        <w:jc w:val="both"/>
      </w:pPr>
      <w:r w:rsidRPr="00C2348E">
        <w:t>En este capítulo, nos adentraremos en la fase de desarrollo de la arquitectura propuesta para la creación de LIITEC API. Aquí, detallaremos cómo se llevó a cabo el proceso de transformación de la estructura teórica en una solución práctica y funcional. Exploraremos cada paso tomado para configurar y poner en marcha los componentes tecnológicos necesarios para garantizar el éxito del proyecto.</w:t>
      </w:r>
    </w:p>
    <w:p w14:paraId="4B6E4C7E" w14:textId="61796C4A" w:rsidR="008829F8" w:rsidRDefault="008829F8" w:rsidP="00C2348E">
      <w:pPr>
        <w:pStyle w:val="Sinespaciado"/>
        <w:jc w:val="both"/>
      </w:pPr>
    </w:p>
    <w:p w14:paraId="0A3C5004" w14:textId="6182B56B" w:rsidR="008829F8" w:rsidRDefault="00261A15" w:rsidP="00261A15">
      <w:pPr>
        <w:pStyle w:val="Ttulo2"/>
      </w:pPr>
      <w:bookmarkStart w:id="23" w:name="_Toc160578025"/>
      <w:r w:rsidRPr="00261A15">
        <w:t>Configuración de Componentes Tecnológicos</w:t>
      </w:r>
      <w:bookmarkEnd w:id="23"/>
    </w:p>
    <w:p w14:paraId="7F0B212D" w14:textId="7E0E1CF5" w:rsidR="00BF3C15" w:rsidRDefault="0009468B" w:rsidP="00D621E5">
      <w:pPr>
        <w:jc w:val="both"/>
      </w:pPr>
      <w:r w:rsidRPr="0009468B">
        <w:t>En esta sección, nos adentraremos en los ajustes y personalizaciones fundamentales requeridas para garantizar el funcionamiento óptimo del sistema. Además de estos ajustes, abordaremos detalladamente la configuración de la autenticación del sistema, un aspecto crucial para asegurar la seguridad y la integridad de las operaciones. Exploraremos en profundidad las configuraciones específicas realizadas para cada uno de los componentes tecnológicos seleccionados, con el objetivo de asegurar su integración efectiva y su funcionamiento eficiente dentro del sistema en su conjunto.</w:t>
      </w:r>
    </w:p>
    <w:p w14:paraId="554347EE" w14:textId="793508AE" w:rsidR="00270190" w:rsidRDefault="00BF3C15" w:rsidP="00BF3C15">
      <w:pPr>
        <w:pStyle w:val="Ttulo3"/>
      </w:pPr>
      <w:r>
        <w:t>Orquestación del sistema</w:t>
      </w:r>
    </w:p>
    <w:p w14:paraId="4E31023D" w14:textId="7530EBE4" w:rsidR="007D1282" w:rsidRDefault="007D1282" w:rsidP="00D621E5">
      <w:pPr>
        <w:jc w:val="both"/>
      </w:pPr>
      <w:r>
        <w:t xml:space="preserve">En esta sección, abordamos la orquestación del sistema, un aspecto fundamental para garantizar el funcionamiento fluido y coordinado de los distintos componentes de la arquitectura. La orquestación implica la configuración y coordinación precisa de los servicios </w:t>
      </w:r>
      <w:proofErr w:type="spellStart"/>
      <w:r>
        <w:t>NodeJs</w:t>
      </w:r>
      <w:proofErr w:type="spellEnd"/>
      <w:r>
        <w:t xml:space="preserve"> y </w:t>
      </w:r>
      <w:proofErr w:type="spellStart"/>
      <w:r>
        <w:t>Mosquitto</w:t>
      </w:r>
      <w:proofErr w:type="spellEnd"/>
      <w:r>
        <w:t>, que constituyen los subsistemas principales de nuestra arquitectura</w:t>
      </w:r>
      <w:r w:rsidR="00650870">
        <w:t xml:space="preserve"> (Fig. 10).</w:t>
      </w:r>
    </w:p>
    <w:p w14:paraId="4B9B948D" w14:textId="50340EE9" w:rsidR="00AF35BA" w:rsidRDefault="007D1282" w:rsidP="0009468B">
      <w:pPr>
        <w:jc w:val="both"/>
      </w:pPr>
      <w:r>
        <w:t xml:space="preserve">Para llevar a cabo esta tarea de manera eficiente, empleamos Docker </w:t>
      </w:r>
      <w:proofErr w:type="spellStart"/>
      <w:r>
        <w:t>Compose</w:t>
      </w:r>
      <w:proofErr w:type="spellEnd"/>
      <w:r>
        <w:t>, donde podemos especificar las imágenes Docker a utilizar, los volúmenes de datos compartidos, los puertos expuestos y otras configuraciones relevantes para la orquestación de los servicios.</w:t>
      </w:r>
    </w:p>
    <w:p w14:paraId="55679EDC" w14:textId="77777777" w:rsidR="00650870" w:rsidRDefault="00AF35BA" w:rsidP="00650870">
      <w:pPr>
        <w:pStyle w:val="Sinespaciado"/>
        <w:keepNext/>
        <w:jc w:val="center"/>
      </w:pPr>
      <w:r>
        <w:rPr>
          <w:noProof/>
        </w:rPr>
        <w:drawing>
          <wp:inline distT="0" distB="0" distL="0" distR="0" wp14:anchorId="428DC783" wp14:editId="15D4A451">
            <wp:extent cx="4215948" cy="49377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5" cstate="print">
                      <a:extLst>
                        <a:ext uri="{28A0092B-C50C-407E-A947-70E740481C1C}">
                          <a14:useLocalDpi xmlns:a14="http://schemas.microsoft.com/office/drawing/2010/main" val="0"/>
                        </a:ext>
                      </a:extLst>
                    </a:blip>
                    <a:srcRect l="6236" t="5172" r="6041" b="5524"/>
                    <a:stretch/>
                  </pic:blipFill>
                  <pic:spPr bwMode="auto">
                    <a:xfrm>
                      <a:off x="0" y="0"/>
                      <a:ext cx="4220577" cy="4943182"/>
                    </a:xfrm>
                    <a:prstGeom prst="rect">
                      <a:avLst/>
                    </a:prstGeom>
                    <a:ln>
                      <a:noFill/>
                    </a:ln>
                    <a:extLst>
                      <a:ext uri="{53640926-AAD7-44D8-BBD7-CCE9431645EC}">
                        <a14:shadowObscured xmlns:a14="http://schemas.microsoft.com/office/drawing/2010/main"/>
                      </a:ext>
                    </a:extLst>
                  </pic:spPr>
                </pic:pic>
              </a:graphicData>
            </a:graphic>
          </wp:inline>
        </w:drawing>
      </w:r>
    </w:p>
    <w:p w14:paraId="79292306" w14:textId="06144D0F" w:rsidR="00AF35BA" w:rsidRPr="00650870" w:rsidRDefault="00650870" w:rsidP="00650870">
      <w:pPr>
        <w:pStyle w:val="Descripcin"/>
        <w:jc w:val="center"/>
        <w:rPr>
          <w:sz w:val="20"/>
          <w:szCs w:val="20"/>
        </w:rPr>
      </w:pPr>
      <w:bookmarkStart w:id="24" w:name="_Toc160577884"/>
      <w:r w:rsidRPr="00650870">
        <w:rPr>
          <w:sz w:val="20"/>
          <w:szCs w:val="20"/>
        </w:rPr>
        <w:t xml:space="preserve">Figura </w:t>
      </w:r>
      <w:r w:rsidRPr="00650870">
        <w:rPr>
          <w:sz w:val="20"/>
          <w:szCs w:val="20"/>
        </w:rPr>
        <w:fldChar w:fldCharType="begin"/>
      </w:r>
      <w:r w:rsidRPr="00650870">
        <w:rPr>
          <w:sz w:val="20"/>
          <w:szCs w:val="20"/>
        </w:rPr>
        <w:instrText xml:space="preserve"> SEQ Figura \* ARABIC </w:instrText>
      </w:r>
      <w:r w:rsidRPr="00650870">
        <w:rPr>
          <w:sz w:val="20"/>
          <w:szCs w:val="20"/>
        </w:rPr>
        <w:fldChar w:fldCharType="separate"/>
      </w:r>
      <w:r w:rsidR="00054D62">
        <w:rPr>
          <w:noProof/>
          <w:sz w:val="20"/>
          <w:szCs w:val="20"/>
        </w:rPr>
        <w:t>10</w:t>
      </w:r>
      <w:r w:rsidRPr="00650870">
        <w:rPr>
          <w:sz w:val="20"/>
          <w:szCs w:val="20"/>
        </w:rPr>
        <w:fldChar w:fldCharType="end"/>
      </w:r>
      <w:r w:rsidRPr="00650870">
        <w:rPr>
          <w:sz w:val="20"/>
          <w:szCs w:val="20"/>
        </w:rPr>
        <w:t xml:space="preserve"> - Configuración del Orquestador para el Sistema</w:t>
      </w:r>
      <w:bookmarkEnd w:id="24"/>
    </w:p>
    <w:p w14:paraId="77307DB1" w14:textId="3450FD59" w:rsidR="00AF35BA" w:rsidRDefault="00AF35BA" w:rsidP="007D1282">
      <w:pPr>
        <w:pStyle w:val="Sinespaciado"/>
      </w:pPr>
    </w:p>
    <w:p w14:paraId="22140265" w14:textId="77777777" w:rsidR="00650870" w:rsidRDefault="00650870" w:rsidP="007D1282">
      <w:pPr>
        <w:pStyle w:val="Sinespaciado"/>
      </w:pPr>
    </w:p>
    <w:p w14:paraId="7852F749" w14:textId="7B90C05F" w:rsidR="007D1282" w:rsidRDefault="007D1282" w:rsidP="00AF35BA">
      <w:pPr>
        <w:jc w:val="both"/>
      </w:pPr>
      <w:r>
        <w:lastRenderedPageBreak/>
        <w:t xml:space="preserve">El archivo </w:t>
      </w:r>
      <w:proofErr w:type="spellStart"/>
      <w:r>
        <w:t>docker-compose.yml</w:t>
      </w:r>
      <w:proofErr w:type="spellEnd"/>
      <w:r>
        <w:t xml:space="preserve"> define dos servicios principales:</w:t>
      </w:r>
    </w:p>
    <w:p w14:paraId="5DA9DB23" w14:textId="3D1320E7" w:rsidR="007D1282" w:rsidRDefault="007D1282" w:rsidP="00842C81">
      <w:pPr>
        <w:pStyle w:val="Prrafodelista"/>
        <w:numPr>
          <w:ilvl w:val="0"/>
          <w:numId w:val="40"/>
        </w:numPr>
        <w:jc w:val="both"/>
      </w:pPr>
      <w:proofErr w:type="spellStart"/>
      <w:r w:rsidRPr="00AF35BA">
        <w:rPr>
          <w:b/>
          <w:bCs/>
        </w:rPr>
        <w:t>NodeJs</w:t>
      </w:r>
      <w:r w:rsidR="00AF35BA">
        <w:rPr>
          <w:b/>
          <w:bCs/>
        </w:rPr>
        <w:t>-</w:t>
      </w:r>
      <w:r w:rsidRPr="00AF35BA">
        <w:rPr>
          <w:b/>
          <w:bCs/>
        </w:rPr>
        <w:t>Service</w:t>
      </w:r>
      <w:proofErr w:type="spellEnd"/>
      <w:r w:rsidRPr="00AF35BA">
        <w:rPr>
          <w:b/>
          <w:bCs/>
        </w:rPr>
        <w:t>:</w:t>
      </w:r>
      <w:r>
        <w:t xml:space="preserve"> Este servicio utiliza la imagen de </w:t>
      </w:r>
      <w:proofErr w:type="spellStart"/>
      <w:r>
        <w:t>NodeJs</w:t>
      </w:r>
      <w:proofErr w:type="spellEnd"/>
      <w:r>
        <w:t xml:space="preserve"> versión 20 y se encarga de ejecutar la lógica de la aplicación, y también de manejar la API. Se especifica que el servicio se reinicie siempre, se configure con un entorno de producción, se monte el directorio de la aplicación en el contenedor y se exponga el puerto 8081 para la comunicación externa. Además, se define una dependencia en el servicio </w:t>
      </w:r>
      <w:proofErr w:type="spellStart"/>
      <w:r>
        <w:t>Mosquitto</w:t>
      </w:r>
      <w:proofErr w:type="spellEnd"/>
      <w:r>
        <w:t xml:space="preserve"> para asegurar que este último esté disponible antes de iniciar el servicio </w:t>
      </w:r>
      <w:proofErr w:type="spellStart"/>
      <w:r>
        <w:t>NodeJs</w:t>
      </w:r>
      <w:proofErr w:type="spellEnd"/>
      <w:r>
        <w:t>.</w:t>
      </w:r>
    </w:p>
    <w:p w14:paraId="185E7A91" w14:textId="77777777" w:rsidR="00AF35BA" w:rsidRDefault="00AF35BA" w:rsidP="00AF35BA">
      <w:pPr>
        <w:pStyle w:val="Prrafodelista"/>
        <w:jc w:val="both"/>
      </w:pPr>
    </w:p>
    <w:p w14:paraId="1DAF91EA" w14:textId="3B31AC99" w:rsidR="007D1282" w:rsidRDefault="007D1282" w:rsidP="00842C81">
      <w:pPr>
        <w:pStyle w:val="Prrafodelista"/>
        <w:numPr>
          <w:ilvl w:val="0"/>
          <w:numId w:val="40"/>
        </w:numPr>
        <w:jc w:val="both"/>
      </w:pPr>
      <w:proofErr w:type="spellStart"/>
      <w:r w:rsidRPr="00AF35BA">
        <w:rPr>
          <w:b/>
          <w:bCs/>
        </w:rPr>
        <w:t>Mosquitto</w:t>
      </w:r>
      <w:r w:rsidR="00AF35BA">
        <w:rPr>
          <w:b/>
          <w:bCs/>
        </w:rPr>
        <w:t>-</w:t>
      </w:r>
      <w:r w:rsidRPr="00AF35BA">
        <w:rPr>
          <w:b/>
          <w:bCs/>
        </w:rPr>
        <w:t>Service</w:t>
      </w:r>
      <w:proofErr w:type="spellEnd"/>
      <w:r w:rsidRPr="00AF35BA">
        <w:rPr>
          <w:b/>
          <w:bCs/>
        </w:rPr>
        <w:t>:</w:t>
      </w:r>
      <w:r>
        <w:t xml:space="preserve"> Este servicio utiliza la imagen </w:t>
      </w:r>
      <w:proofErr w:type="spellStart"/>
      <w:r>
        <w:t>iegomez</w:t>
      </w:r>
      <w:proofErr w:type="spellEnd"/>
      <w:r>
        <w:t xml:space="preserve">/mosquitto-go-auth:2.1.0-mosquitto_2.0.15 y se encarga de proporcionar un servidor MQTT para la comunicación entre los distintos dispositivos. Se especifica que el servicio se reinicie siempre y se expongan los puertos 1883 y 9001 para la comunicación MQTT y </w:t>
      </w:r>
      <w:proofErr w:type="spellStart"/>
      <w:r>
        <w:t>WebSocket</w:t>
      </w:r>
      <w:proofErr w:type="spellEnd"/>
      <w:r>
        <w:t xml:space="preserve"> respectivamente. Además, se montan los directorios de configuración, datos y registros del servidor </w:t>
      </w:r>
      <w:proofErr w:type="spellStart"/>
      <w:r>
        <w:t>Mosquitto</w:t>
      </w:r>
      <w:proofErr w:type="spellEnd"/>
      <w:r>
        <w:t xml:space="preserve"> en el contenedor.</w:t>
      </w:r>
    </w:p>
    <w:p w14:paraId="4828FDB8" w14:textId="74ACA5F8" w:rsidR="00F56110" w:rsidRPr="00F56110" w:rsidRDefault="007D1282" w:rsidP="00650870">
      <w:pPr>
        <w:jc w:val="both"/>
      </w:pPr>
      <w:r>
        <w:t xml:space="preserve">Ambos servicios se conectan a una red interna llamada </w:t>
      </w:r>
      <w:proofErr w:type="spellStart"/>
      <w:r w:rsidRPr="00AF35BA">
        <w:rPr>
          <w:i/>
          <w:iCs/>
        </w:rPr>
        <w:t>mosquitto_ntw</w:t>
      </w:r>
      <w:proofErr w:type="spellEnd"/>
      <w:r>
        <w:t xml:space="preserve"> para facilitar la comunicación entre ellos.</w:t>
      </w:r>
    </w:p>
    <w:p w14:paraId="540A9570" w14:textId="4ABBFA1E" w:rsidR="00AF35BA" w:rsidRDefault="00AF35BA" w:rsidP="00AF35BA">
      <w:pPr>
        <w:pStyle w:val="Ttulo3"/>
      </w:pPr>
      <w:r>
        <w:t xml:space="preserve">Autenticación </w:t>
      </w:r>
      <w:r w:rsidR="00BA3CB7">
        <w:t>en</w:t>
      </w:r>
      <w:r>
        <w:t xml:space="preserve"> </w:t>
      </w:r>
      <w:proofErr w:type="spellStart"/>
      <w:r>
        <w:t>Mosquitto</w:t>
      </w:r>
      <w:proofErr w:type="spellEnd"/>
    </w:p>
    <w:p w14:paraId="71E4EC2A" w14:textId="172DD8E0" w:rsidR="005A74C7" w:rsidRDefault="00BA3CB7" w:rsidP="005A74C7">
      <w:pPr>
        <w:jc w:val="both"/>
      </w:pPr>
      <w:r>
        <w:t xml:space="preserve">Como se mencionó anteriormente, para gestionar la autenticación de los usuarios en el broker MQTT, se emplea un plugin de </w:t>
      </w:r>
      <w:proofErr w:type="spellStart"/>
      <w:r>
        <w:t>Mosquitto</w:t>
      </w:r>
      <w:proofErr w:type="spellEnd"/>
      <w:r>
        <w:t xml:space="preserve"> conocido como </w:t>
      </w:r>
      <w:proofErr w:type="spellStart"/>
      <w:r>
        <w:t>Mosquitto-Go-Auth</w:t>
      </w:r>
      <w:proofErr w:type="spellEnd"/>
      <w:r>
        <w:t xml:space="preserve">. Este plugin proporciona una solución versátil y compatible con diversos tipos de </w:t>
      </w:r>
      <w:proofErr w:type="spellStart"/>
      <w:r>
        <w:t>backends</w:t>
      </w:r>
      <w:proofErr w:type="spellEnd"/>
      <w:r>
        <w:t xml:space="preserve"> para la autenticación, entre los cuales se incluye MongoDB. Todas las configuraciones necesarias se llevan a cabo en un archivo denominado "</w:t>
      </w:r>
      <w:proofErr w:type="spellStart"/>
      <w:r>
        <w:t>go-auth.conf</w:t>
      </w:r>
      <w:proofErr w:type="spellEnd"/>
      <w:r>
        <w:t>"</w:t>
      </w:r>
      <w:r w:rsidR="00650870">
        <w:t xml:space="preserve"> </w:t>
      </w:r>
      <w:r w:rsidR="0009468B">
        <w:t>(</w:t>
      </w:r>
      <w:r w:rsidR="00650870">
        <w:t xml:space="preserve">Fig. </w:t>
      </w:r>
      <w:r w:rsidR="0009468B">
        <w:t>11)</w:t>
      </w:r>
      <w:r>
        <w:t>, donde se especifican los parámetros y ajustes pertinentes para garantizar la seguridad y el acceso adecuado al broker MQTT.</w:t>
      </w:r>
    </w:p>
    <w:p w14:paraId="644E171E" w14:textId="77777777" w:rsidR="00650870" w:rsidRDefault="00BA3CB7" w:rsidP="00650870">
      <w:pPr>
        <w:pStyle w:val="Sinespaciado"/>
        <w:keepNext/>
        <w:jc w:val="center"/>
      </w:pPr>
      <w:r>
        <w:rPr>
          <w:noProof/>
        </w:rPr>
        <w:drawing>
          <wp:inline distT="0" distB="0" distL="0" distR="0" wp14:anchorId="29061911" wp14:editId="4A095FE9">
            <wp:extent cx="5260730" cy="224005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26" cstate="print">
                      <a:extLst>
                        <a:ext uri="{28A0092B-C50C-407E-A947-70E740481C1C}">
                          <a14:useLocalDpi xmlns:a14="http://schemas.microsoft.com/office/drawing/2010/main" val="0"/>
                        </a:ext>
                      </a:extLst>
                    </a:blip>
                    <a:srcRect l="6080" t="12062" r="6233" b="18062"/>
                    <a:stretch/>
                  </pic:blipFill>
                  <pic:spPr bwMode="auto">
                    <a:xfrm>
                      <a:off x="0" y="0"/>
                      <a:ext cx="5274093" cy="2245745"/>
                    </a:xfrm>
                    <a:prstGeom prst="rect">
                      <a:avLst/>
                    </a:prstGeom>
                    <a:ln>
                      <a:noFill/>
                    </a:ln>
                    <a:extLst>
                      <a:ext uri="{53640926-AAD7-44D8-BBD7-CCE9431645EC}">
                        <a14:shadowObscured xmlns:a14="http://schemas.microsoft.com/office/drawing/2010/main"/>
                      </a:ext>
                    </a:extLst>
                  </pic:spPr>
                </pic:pic>
              </a:graphicData>
            </a:graphic>
          </wp:inline>
        </w:drawing>
      </w:r>
    </w:p>
    <w:p w14:paraId="2AC1C445" w14:textId="25E74EAE" w:rsidR="005A74C7" w:rsidRPr="00650870" w:rsidRDefault="00650870" w:rsidP="00650870">
      <w:pPr>
        <w:pStyle w:val="Descripcin"/>
        <w:jc w:val="center"/>
        <w:rPr>
          <w:sz w:val="20"/>
          <w:szCs w:val="20"/>
        </w:rPr>
      </w:pPr>
      <w:bookmarkStart w:id="25" w:name="_Toc160577885"/>
      <w:r w:rsidRPr="00650870">
        <w:rPr>
          <w:sz w:val="20"/>
          <w:szCs w:val="20"/>
        </w:rPr>
        <w:t xml:space="preserve">Figura </w:t>
      </w:r>
      <w:r w:rsidRPr="00650870">
        <w:rPr>
          <w:sz w:val="20"/>
          <w:szCs w:val="20"/>
        </w:rPr>
        <w:fldChar w:fldCharType="begin"/>
      </w:r>
      <w:r w:rsidRPr="00650870">
        <w:rPr>
          <w:sz w:val="20"/>
          <w:szCs w:val="20"/>
        </w:rPr>
        <w:instrText xml:space="preserve"> SEQ Figura \* ARABIC </w:instrText>
      </w:r>
      <w:r w:rsidRPr="00650870">
        <w:rPr>
          <w:sz w:val="20"/>
          <w:szCs w:val="20"/>
        </w:rPr>
        <w:fldChar w:fldCharType="separate"/>
      </w:r>
      <w:r w:rsidR="00054D62">
        <w:rPr>
          <w:noProof/>
          <w:sz w:val="20"/>
          <w:szCs w:val="20"/>
        </w:rPr>
        <w:t>11</w:t>
      </w:r>
      <w:r w:rsidRPr="00650870">
        <w:rPr>
          <w:sz w:val="20"/>
          <w:szCs w:val="20"/>
        </w:rPr>
        <w:fldChar w:fldCharType="end"/>
      </w:r>
      <w:r w:rsidRPr="00650870">
        <w:rPr>
          <w:sz w:val="20"/>
          <w:szCs w:val="20"/>
        </w:rPr>
        <w:t xml:space="preserve"> - Archivo de configuración </w:t>
      </w:r>
      <w:proofErr w:type="spellStart"/>
      <w:r w:rsidRPr="00650870">
        <w:rPr>
          <w:sz w:val="20"/>
          <w:szCs w:val="20"/>
        </w:rPr>
        <w:t>Mosquitto-Go-Auth</w:t>
      </w:r>
      <w:bookmarkEnd w:id="25"/>
      <w:proofErr w:type="spellEnd"/>
    </w:p>
    <w:p w14:paraId="6BA5E3BD" w14:textId="767BA0F7" w:rsidR="00F56110" w:rsidRDefault="005A74C7" w:rsidP="00D621E5">
      <w:r>
        <w:t>El archivo "</w:t>
      </w:r>
      <w:proofErr w:type="spellStart"/>
      <w:proofErr w:type="gramStart"/>
      <w:r>
        <w:t>go.auth</w:t>
      </w:r>
      <w:proofErr w:type="gramEnd"/>
      <w:r>
        <w:t>.conf</w:t>
      </w:r>
      <w:proofErr w:type="spellEnd"/>
      <w:r>
        <w:t xml:space="preserve">" contiene la configuración específica para el plugin de autenticación </w:t>
      </w:r>
      <w:proofErr w:type="spellStart"/>
      <w:r>
        <w:t>Mosquitto-Go-Auth</w:t>
      </w:r>
      <w:proofErr w:type="spellEnd"/>
      <w:r>
        <w:t xml:space="preserve"> utilizado por el broker MQTT </w:t>
      </w:r>
      <w:proofErr w:type="spellStart"/>
      <w:r>
        <w:t>Mosquitto</w:t>
      </w:r>
      <w:proofErr w:type="spellEnd"/>
      <w:r>
        <w:t>. A continuación</w:t>
      </w:r>
      <w:r w:rsidR="00F56110">
        <w:t>,</w:t>
      </w:r>
      <w:r w:rsidR="00DC198D">
        <w:t xml:space="preserve"> en la </w:t>
      </w:r>
      <w:r w:rsidR="00650870">
        <w:t>T</w:t>
      </w:r>
      <w:r w:rsidR="00DC198D">
        <w:t>abla 3</w:t>
      </w:r>
      <w:r>
        <w:t xml:space="preserve"> se detallan los parámetros y opciones configurados en este archivo:</w:t>
      </w:r>
    </w:p>
    <w:p w14:paraId="7FDB0E46" w14:textId="77777777" w:rsidR="00650870" w:rsidRPr="00650870" w:rsidRDefault="00650870" w:rsidP="00650870">
      <w:pPr>
        <w:pStyle w:val="Sinespaciado"/>
      </w:pPr>
    </w:p>
    <w:p w14:paraId="124BDCB2" w14:textId="326EDEC5" w:rsidR="00650870" w:rsidRPr="00650870" w:rsidRDefault="00650870" w:rsidP="00650870">
      <w:pPr>
        <w:pStyle w:val="Descripcin"/>
        <w:keepNext/>
        <w:jc w:val="center"/>
        <w:rPr>
          <w:sz w:val="20"/>
          <w:szCs w:val="20"/>
        </w:rPr>
      </w:pPr>
      <w:bookmarkStart w:id="26" w:name="_Toc160577828"/>
      <w:r w:rsidRPr="00650870">
        <w:rPr>
          <w:sz w:val="20"/>
          <w:szCs w:val="20"/>
        </w:rPr>
        <w:t xml:space="preserve">Tabla </w:t>
      </w:r>
      <w:r w:rsidRPr="00650870">
        <w:rPr>
          <w:sz w:val="20"/>
          <w:szCs w:val="20"/>
        </w:rPr>
        <w:fldChar w:fldCharType="begin"/>
      </w:r>
      <w:r w:rsidRPr="00650870">
        <w:rPr>
          <w:sz w:val="20"/>
          <w:szCs w:val="20"/>
        </w:rPr>
        <w:instrText xml:space="preserve"> SEQ Tabla \* ARABIC </w:instrText>
      </w:r>
      <w:r w:rsidRPr="00650870">
        <w:rPr>
          <w:sz w:val="20"/>
          <w:szCs w:val="20"/>
        </w:rPr>
        <w:fldChar w:fldCharType="separate"/>
      </w:r>
      <w:r w:rsidR="00CA4EC0">
        <w:rPr>
          <w:noProof/>
          <w:sz w:val="20"/>
          <w:szCs w:val="20"/>
        </w:rPr>
        <w:t>3</w:t>
      </w:r>
      <w:r w:rsidRPr="00650870">
        <w:rPr>
          <w:sz w:val="20"/>
          <w:szCs w:val="20"/>
        </w:rPr>
        <w:fldChar w:fldCharType="end"/>
      </w:r>
      <w:r w:rsidRPr="00650870">
        <w:rPr>
          <w:sz w:val="20"/>
          <w:szCs w:val="20"/>
        </w:rPr>
        <w:t xml:space="preserve">  - Descripción de las configuraciones de </w:t>
      </w:r>
      <w:proofErr w:type="spellStart"/>
      <w:r w:rsidRPr="00650870">
        <w:rPr>
          <w:sz w:val="20"/>
          <w:szCs w:val="20"/>
        </w:rPr>
        <w:t>Mosquitto-Go-Auth</w:t>
      </w:r>
      <w:bookmarkEnd w:id="26"/>
      <w:proofErr w:type="spellEnd"/>
    </w:p>
    <w:tbl>
      <w:tblPr>
        <w:tblStyle w:val="Tablaconcuadrcula"/>
        <w:tblW w:w="8950" w:type="dxa"/>
        <w:tblLook w:val="04A0" w:firstRow="1" w:lastRow="0" w:firstColumn="1" w:lastColumn="0" w:noHBand="0" w:noVBand="1"/>
      </w:tblPr>
      <w:tblGrid>
        <w:gridCol w:w="2984"/>
        <w:gridCol w:w="1754"/>
        <w:gridCol w:w="4212"/>
      </w:tblGrid>
      <w:tr w:rsidR="00DE77AF" w14:paraId="01F7A4E9" w14:textId="77777777" w:rsidTr="00F56110">
        <w:trPr>
          <w:trHeight w:val="265"/>
        </w:trPr>
        <w:tc>
          <w:tcPr>
            <w:tcW w:w="2984" w:type="dxa"/>
            <w:shd w:val="clear" w:color="auto" w:fill="4472C4" w:themeFill="accent1"/>
          </w:tcPr>
          <w:p w14:paraId="43F03783" w14:textId="340C7E9A" w:rsidR="00DE77AF" w:rsidRPr="00DE77AF" w:rsidRDefault="00DE77AF" w:rsidP="00DE77AF">
            <w:pPr>
              <w:pStyle w:val="Sinespaciado"/>
              <w:rPr>
                <w:color w:val="FFFFFF" w:themeColor="background1"/>
              </w:rPr>
            </w:pPr>
            <w:r w:rsidRPr="00DE77AF">
              <w:rPr>
                <w:color w:val="FFFFFF" w:themeColor="background1"/>
              </w:rPr>
              <w:t>Configuración</w:t>
            </w:r>
          </w:p>
        </w:tc>
        <w:tc>
          <w:tcPr>
            <w:tcW w:w="1754" w:type="dxa"/>
            <w:shd w:val="clear" w:color="auto" w:fill="4472C4" w:themeFill="accent1"/>
          </w:tcPr>
          <w:p w14:paraId="0BA1EBD1" w14:textId="5E75148B" w:rsidR="00DE77AF" w:rsidRPr="00DE77AF" w:rsidRDefault="00DE77AF" w:rsidP="00DE77AF">
            <w:pPr>
              <w:pStyle w:val="Sinespaciado"/>
              <w:rPr>
                <w:color w:val="FFFFFF" w:themeColor="background1"/>
              </w:rPr>
            </w:pPr>
            <w:r>
              <w:rPr>
                <w:color w:val="FFFFFF" w:themeColor="background1"/>
              </w:rPr>
              <w:t>Valor</w:t>
            </w:r>
          </w:p>
        </w:tc>
        <w:tc>
          <w:tcPr>
            <w:tcW w:w="4212" w:type="dxa"/>
            <w:shd w:val="clear" w:color="auto" w:fill="4472C4" w:themeFill="accent1"/>
          </w:tcPr>
          <w:p w14:paraId="718E7A53" w14:textId="3AB9F968" w:rsidR="00DE77AF" w:rsidRPr="00DE77AF" w:rsidRDefault="00DE77AF" w:rsidP="00DE77AF">
            <w:pPr>
              <w:pStyle w:val="Sinespaciado"/>
              <w:rPr>
                <w:color w:val="FFFFFF" w:themeColor="background1"/>
              </w:rPr>
            </w:pPr>
            <w:r w:rsidRPr="00DE77AF">
              <w:rPr>
                <w:color w:val="FFFFFF" w:themeColor="background1"/>
              </w:rPr>
              <w:t>Descripción</w:t>
            </w:r>
          </w:p>
        </w:tc>
      </w:tr>
      <w:tr w:rsidR="00DE77AF" w:rsidRPr="00DE77AF" w14:paraId="43EE7BC7" w14:textId="77777777" w:rsidTr="00F56110">
        <w:trPr>
          <w:trHeight w:val="808"/>
        </w:trPr>
        <w:tc>
          <w:tcPr>
            <w:tcW w:w="2984" w:type="dxa"/>
          </w:tcPr>
          <w:p w14:paraId="43107D95" w14:textId="39E5D3D4" w:rsidR="00DE77AF" w:rsidRPr="00DE77AF" w:rsidRDefault="00DE77AF" w:rsidP="00DE77AF">
            <w:pPr>
              <w:pStyle w:val="Sinespaciado"/>
              <w:rPr>
                <w:lang w:val="en-US"/>
              </w:rPr>
            </w:pPr>
            <w:proofErr w:type="spellStart"/>
            <w:r w:rsidRPr="00DE77AF">
              <w:rPr>
                <w:b/>
                <w:bCs/>
                <w:lang w:val="en-US"/>
              </w:rPr>
              <w:t>auth_plugin</w:t>
            </w:r>
            <w:proofErr w:type="spellEnd"/>
            <w:r w:rsidRPr="00DE77AF">
              <w:rPr>
                <w:b/>
                <w:bCs/>
                <w:lang w:val="en-US"/>
              </w:rPr>
              <w:t xml:space="preserve"> </w:t>
            </w:r>
          </w:p>
        </w:tc>
        <w:tc>
          <w:tcPr>
            <w:tcW w:w="1754" w:type="dxa"/>
          </w:tcPr>
          <w:p w14:paraId="05C32639" w14:textId="40FC488D" w:rsidR="00DE77AF" w:rsidRPr="00DE77AF" w:rsidRDefault="00DE77AF" w:rsidP="00DE77AF">
            <w:pPr>
              <w:pStyle w:val="Sinespaciado"/>
              <w:rPr>
                <w:lang w:val="en-US"/>
              </w:rPr>
            </w:pPr>
            <w:r w:rsidRPr="00DE77AF">
              <w:rPr>
                <w:b/>
                <w:bCs/>
                <w:lang w:val="en-US"/>
              </w:rPr>
              <w:t>/mosquitto/go-auth.so</w:t>
            </w:r>
          </w:p>
        </w:tc>
        <w:tc>
          <w:tcPr>
            <w:tcW w:w="4212" w:type="dxa"/>
          </w:tcPr>
          <w:p w14:paraId="36910F60" w14:textId="77777777" w:rsidR="00DE77AF" w:rsidRPr="00DE77AF" w:rsidRDefault="00DE77AF" w:rsidP="00414DD4">
            <w:pPr>
              <w:jc w:val="both"/>
            </w:pPr>
            <w:r>
              <w:t>Especifica el plugin de autenticación que se utilizará, en este caso, "go-auth.so".</w:t>
            </w:r>
          </w:p>
          <w:p w14:paraId="6AAE8342" w14:textId="5DE06D04" w:rsidR="00DE77AF" w:rsidRPr="00DE77AF" w:rsidRDefault="00DE77AF" w:rsidP="00414DD4">
            <w:pPr>
              <w:pStyle w:val="Sinespaciado"/>
              <w:jc w:val="both"/>
            </w:pPr>
          </w:p>
        </w:tc>
      </w:tr>
      <w:tr w:rsidR="00DE77AF" w:rsidRPr="00DE77AF" w14:paraId="0E0FDDD8" w14:textId="77777777" w:rsidTr="00F56110">
        <w:trPr>
          <w:trHeight w:val="821"/>
        </w:trPr>
        <w:tc>
          <w:tcPr>
            <w:tcW w:w="2984" w:type="dxa"/>
          </w:tcPr>
          <w:p w14:paraId="435E151F" w14:textId="0E70F464" w:rsidR="00DE77AF" w:rsidRPr="00DE77AF" w:rsidRDefault="00DE77AF" w:rsidP="00DE77AF">
            <w:pPr>
              <w:pStyle w:val="Sinespaciado"/>
              <w:rPr>
                <w:lang w:val="en-US"/>
              </w:rPr>
            </w:pPr>
            <w:proofErr w:type="spellStart"/>
            <w:r w:rsidRPr="00DE77AF">
              <w:rPr>
                <w:b/>
                <w:bCs/>
                <w:lang w:val="en-US"/>
              </w:rPr>
              <w:t>auth_opt_log_level</w:t>
            </w:r>
            <w:proofErr w:type="spellEnd"/>
            <w:r w:rsidRPr="00DE77AF">
              <w:rPr>
                <w:b/>
                <w:bCs/>
                <w:lang w:val="en-US"/>
              </w:rPr>
              <w:t xml:space="preserve"> </w:t>
            </w:r>
          </w:p>
        </w:tc>
        <w:tc>
          <w:tcPr>
            <w:tcW w:w="1754" w:type="dxa"/>
          </w:tcPr>
          <w:p w14:paraId="0A2CB0EF" w14:textId="1E5C487E" w:rsidR="00DE77AF" w:rsidRPr="00DE77AF" w:rsidRDefault="00DE77AF" w:rsidP="00DE77AF">
            <w:pPr>
              <w:pStyle w:val="Sinespaciado"/>
              <w:rPr>
                <w:lang w:val="en-US"/>
              </w:rPr>
            </w:pPr>
            <w:r w:rsidRPr="00DE77AF">
              <w:rPr>
                <w:b/>
                <w:bCs/>
                <w:lang w:val="en-US"/>
              </w:rPr>
              <w:t>error</w:t>
            </w:r>
          </w:p>
        </w:tc>
        <w:tc>
          <w:tcPr>
            <w:tcW w:w="4212" w:type="dxa"/>
          </w:tcPr>
          <w:p w14:paraId="229433FA" w14:textId="77777777" w:rsidR="00DE77AF" w:rsidRDefault="00DE77AF" w:rsidP="007B02E4">
            <w:pPr>
              <w:jc w:val="both"/>
            </w:pPr>
            <w:r>
              <w:t>Define el nivel de registro para el plugin de autenticación</w:t>
            </w:r>
            <w:r w:rsidR="00414DD4">
              <w:t>, esto es que solamente me mostrará por consola los errores que puedan surgir.</w:t>
            </w:r>
          </w:p>
          <w:p w14:paraId="0B5D1C35" w14:textId="19B07C10" w:rsidR="0009468B" w:rsidRPr="0009468B" w:rsidRDefault="0009468B" w:rsidP="0009468B">
            <w:pPr>
              <w:pStyle w:val="Sinespaciado"/>
            </w:pPr>
          </w:p>
        </w:tc>
      </w:tr>
      <w:tr w:rsidR="00DE77AF" w:rsidRPr="00DE77AF" w14:paraId="574B42C0" w14:textId="77777777" w:rsidTr="00F56110">
        <w:trPr>
          <w:trHeight w:val="796"/>
        </w:trPr>
        <w:tc>
          <w:tcPr>
            <w:tcW w:w="2984" w:type="dxa"/>
          </w:tcPr>
          <w:p w14:paraId="06DA3ABE" w14:textId="56135BD8" w:rsidR="00DE77AF" w:rsidRPr="00DE77AF" w:rsidRDefault="00DE77AF" w:rsidP="00DE77AF">
            <w:pPr>
              <w:pStyle w:val="Sinespaciado"/>
              <w:rPr>
                <w:lang w:val="en-US"/>
              </w:rPr>
            </w:pPr>
            <w:proofErr w:type="spellStart"/>
            <w:r w:rsidRPr="00DE77AF">
              <w:rPr>
                <w:b/>
                <w:bCs/>
              </w:rPr>
              <w:t>auth_opt_backends</w:t>
            </w:r>
            <w:proofErr w:type="spellEnd"/>
            <w:r w:rsidRPr="00DE77AF">
              <w:rPr>
                <w:b/>
                <w:bCs/>
              </w:rPr>
              <w:t xml:space="preserve"> </w:t>
            </w:r>
          </w:p>
        </w:tc>
        <w:tc>
          <w:tcPr>
            <w:tcW w:w="1754" w:type="dxa"/>
          </w:tcPr>
          <w:p w14:paraId="7AC69A99" w14:textId="3FB7400A" w:rsidR="00DE77AF" w:rsidRPr="00DE77AF" w:rsidRDefault="00DE77AF" w:rsidP="00DE77AF">
            <w:pPr>
              <w:pStyle w:val="Sinespaciado"/>
              <w:rPr>
                <w:lang w:val="en-US"/>
              </w:rPr>
            </w:pPr>
            <w:r w:rsidRPr="00DE77AF">
              <w:rPr>
                <w:b/>
                <w:bCs/>
              </w:rPr>
              <w:t>mongo</w:t>
            </w:r>
          </w:p>
        </w:tc>
        <w:tc>
          <w:tcPr>
            <w:tcW w:w="4212" w:type="dxa"/>
          </w:tcPr>
          <w:p w14:paraId="51608F89" w14:textId="4652A16C" w:rsidR="00DE77AF" w:rsidRDefault="00DE77AF" w:rsidP="00414DD4">
            <w:pPr>
              <w:jc w:val="both"/>
            </w:pPr>
            <w:r>
              <w:t xml:space="preserve">Indica que se utilizará MongoDB como </w:t>
            </w:r>
            <w:proofErr w:type="spellStart"/>
            <w:r>
              <w:t>backend</w:t>
            </w:r>
            <w:proofErr w:type="spellEnd"/>
            <w:r>
              <w:t xml:space="preserve"> para la autenticación de usuarios.</w:t>
            </w:r>
          </w:p>
          <w:p w14:paraId="6B0799B4" w14:textId="77777777" w:rsidR="00650870" w:rsidRPr="00650870" w:rsidRDefault="00650870" w:rsidP="00650870">
            <w:pPr>
              <w:pStyle w:val="Sinespaciado"/>
            </w:pPr>
          </w:p>
          <w:p w14:paraId="7D0C2DF0" w14:textId="70E9B8B9" w:rsidR="00F56110" w:rsidRPr="00F56110" w:rsidRDefault="00F56110" w:rsidP="00414DD4">
            <w:pPr>
              <w:pStyle w:val="Sinespaciado"/>
              <w:jc w:val="both"/>
            </w:pPr>
          </w:p>
        </w:tc>
      </w:tr>
      <w:tr w:rsidR="00DE77AF" w:rsidRPr="00DE77AF" w14:paraId="3141EA7A" w14:textId="77777777" w:rsidTr="00F56110">
        <w:trPr>
          <w:trHeight w:val="808"/>
        </w:trPr>
        <w:tc>
          <w:tcPr>
            <w:tcW w:w="2984" w:type="dxa"/>
          </w:tcPr>
          <w:p w14:paraId="147E41B5" w14:textId="0A59A35F" w:rsidR="00DE77AF" w:rsidRPr="00DE77AF" w:rsidRDefault="00DE77AF" w:rsidP="00DE77AF">
            <w:pPr>
              <w:pStyle w:val="Sinespaciado"/>
              <w:rPr>
                <w:lang w:val="en-US"/>
              </w:rPr>
            </w:pPr>
            <w:proofErr w:type="spellStart"/>
            <w:r w:rsidRPr="00DE77AF">
              <w:rPr>
                <w:b/>
                <w:bCs/>
              </w:rPr>
              <w:lastRenderedPageBreak/>
              <w:t>auth_opt_hasher</w:t>
            </w:r>
            <w:proofErr w:type="spellEnd"/>
          </w:p>
        </w:tc>
        <w:tc>
          <w:tcPr>
            <w:tcW w:w="1754" w:type="dxa"/>
          </w:tcPr>
          <w:p w14:paraId="36E1C0F5" w14:textId="7DBF5374" w:rsidR="00DE77AF" w:rsidRPr="00DE77AF" w:rsidRDefault="00DE77AF" w:rsidP="00DE77AF">
            <w:pPr>
              <w:pStyle w:val="Sinespaciado"/>
              <w:rPr>
                <w:lang w:val="en-US"/>
              </w:rPr>
            </w:pPr>
            <w:proofErr w:type="spellStart"/>
            <w:r w:rsidRPr="00DE77AF">
              <w:rPr>
                <w:b/>
                <w:bCs/>
              </w:rPr>
              <w:t>bcrypt</w:t>
            </w:r>
            <w:proofErr w:type="spellEnd"/>
          </w:p>
        </w:tc>
        <w:tc>
          <w:tcPr>
            <w:tcW w:w="4212" w:type="dxa"/>
          </w:tcPr>
          <w:p w14:paraId="4AAB8609" w14:textId="7F074571" w:rsidR="00DE77AF" w:rsidRPr="00DE77AF" w:rsidRDefault="00DE77AF" w:rsidP="00414DD4">
            <w:pPr>
              <w:jc w:val="both"/>
              <w:rPr>
                <w:lang w:val="en-US"/>
              </w:rPr>
            </w:pPr>
            <w:r>
              <w:t xml:space="preserve">Especifica el algoritmo de </w:t>
            </w:r>
            <w:proofErr w:type="spellStart"/>
            <w:r>
              <w:t>hashing</w:t>
            </w:r>
            <w:proofErr w:type="spellEnd"/>
            <w:r>
              <w:t xml:space="preserve"> que se utilizará para almacenar las contraseñas de los usuarios. En este caso, se utiliza </w:t>
            </w:r>
            <w:proofErr w:type="spellStart"/>
            <w:r>
              <w:t>bcrypt</w:t>
            </w:r>
            <w:proofErr w:type="spellEnd"/>
            <w:r>
              <w:t>.</w:t>
            </w:r>
          </w:p>
        </w:tc>
      </w:tr>
      <w:tr w:rsidR="00DE77AF" w:rsidRPr="00DE77AF" w14:paraId="13042EFC" w14:textId="77777777" w:rsidTr="00F56110">
        <w:trPr>
          <w:trHeight w:val="1352"/>
        </w:trPr>
        <w:tc>
          <w:tcPr>
            <w:tcW w:w="2984" w:type="dxa"/>
          </w:tcPr>
          <w:p w14:paraId="69E5528A" w14:textId="14E36C4D" w:rsidR="00DE77AF" w:rsidRPr="00DE77AF" w:rsidRDefault="00DE77AF" w:rsidP="00DE77AF">
            <w:pPr>
              <w:pStyle w:val="Sinespaciado"/>
              <w:rPr>
                <w:lang w:val="en-US"/>
              </w:rPr>
            </w:pPr>
            <w:proofErr w:type="spellStart"/>
            <w:r w:rsidRPr="00DE77AF">
              <w:rPr>
                <w:b/>
                <w:bCs/>
              </w:rPr>
              <w:t>auth_opt_hasher_cost</w:t>
            </w:r>
            <w:proofErr w:type="spellEnd"/>
          </w:p>
        </w:tc>
        <w:tc>
          <w:tcPr>
            <w:tcW w:w="1754" w:type="dxa"/>
          </w:tcPr>
          <w:p w14:paraId="5A4917BC" w14:textId="461AAEAE" w:rsidR="00DE77AF" w:rsidRPr="00DE77AF" w:rsidRDefault="00DE77AF" w:rsidP="00DE77AF">
            <w:pPr>
              <w:pStyle w:val="Sinespaciado"/>
              <w:rPr>
                <w:lang w:val="en-US"/>
              </w:rPr>
            </w:pPr>
            <w:r w:rsidRPr="00DE77AF">
              <w:rPr>
                <w:b/>
                <w:bCs/>
              </w:rPr>
              <w:t>10</w:t>
            </w:r>
          </w:p>
        </w:tc>
        <w:tc>
          <w:tcPr>
            <w:tcW w:w="4212" w:type="dxa"/>
          </w:tcPr>
          <w:p w14:paraId="1D9C5F64" w14:textId="371D6D31" w:rsidR="00DE77AF" w:rsidRPr="00DE77AF" w:rsidRDefault="00DE77AF" w:rsidP="00414DD4">
            <w:pPr>
              <w:jc w:val="both"/>
            </w:pPr>
            <w:r>
              <w:t xml:space="preserve">Establece el costo del algoritmo de </w:t>
            </w:r>
            <w:proofErr w:type="spellStart"/>
            <w:r>
              <w:t>hashing</w:t>
            </w:r>
            <w:proofErr w:type="spellEnd"/>
            <w:r>
              <w:t xml:space="preserve"> </w:t>
            </w:r>
            <w:proofErr w:type="spellStart"/>
            <w:r>
              <w:t>bcrypt</w:t>
            </w:r>
            <w:proofErr w:type="spellEnd"/>
            <w:r>
              <w:t>. Cuanto mayor sea el valor, más seguro será el hash, pero también requerirá más recursos computacionales para generar y verificar hashes.</w:t>
            </w:r>
          </w:p>
        </w:tc>
      </w:tr>
      <w:tr w:rsidR="00DE77AF" w:rsidRPr="00DE77AF" w14:paraId="7732F17C" w14:textId="77777777" w:rsidTr="00F56110">
        <w:trPr>
          <w:trHeight w:val="808"/>
        </w:trPr>
        <w:tc>
          <w:tcPr>
            <w:tcW w:w="2984" w:type="dxa"/>
          </w:tcPr>
          <w:p w14:paraId="5C892F48" w14:textId="7F616F9B" w:rsidR="00DE77AF" w:rsidRPr="00DE77AF" w:rsidRDefault="00DE77AF" w:rsidP="00DE77AF">
            <w:pPr>
              <w:pStyle w:val="Sinespaciado"/>
              <w:rPr>
                <w:lang w:val="en-US"/>
              </w:rPr>
            </w:pPr>
            <w:proofErr w:type="spellStart"/>
            <w:r w:rsidRPr="00DE77AF">
              <w:rPr>
                <w:b/>
                <w:bCs/>
              </w:rPr>
              <w:t>auth_opt_mongo_host</w:t>
            </w:r>
            <w:proofErr w:type="spellEnd"/>
          </w:p>
        </w:tc>
        <w:tc>
          <w:tcPr>
            <w:tcW w:w="1754" w:type="dxa"/>
          </w:tcPr>
          <w:p w14:paraId="1243ED00" w14:textId="4B601609" w:rsidR="00DE77AF" w:rsidRPr="00DE77AF" w:rsidRDefault="00DE77AF" w:rsidP="00DE77AF">
            <w:pPr>
              <w:pStyle w:val="Sinespaciado"/>
              <w:rPr>
                <w:lang w:val="en-US"/>
              </w:rPr>
            </w:pPr>
            <w:r>
              <w:rPr>
                <w:lang w:val="en-US"/>
              </w:rPr>
              <w:t>*******</w:t>
            </w:r>
          </w:p>
        </w:tc>
        <w:tc>
          <w:tcPr>
            <w:tcW w:w="4212" w:type="dxa"/>
          </w:tcPr>
          <w:p w14:paraId="15E7C310" w14:textId="6C6E0544" w:rsidR="00DE77AF" w:rsidRPr="00DE77AF" w:rsidRDefault="00DE77AF" w:rsidP="00414DD4">
            <w:pPr>
              <w:jc w:val="both"/>
            </w:pPr>
            <w:r>
              <w:t>Especifica el host de la base de datos donde se almacenarán los datos de autenticación.</w:t>
            </w:r>
          </w:p>
        </w:tc>
      </w:tr>
      <w:tr w:rsidR="00DE77AF" w:rsidRPr="00DE77AF" w14:paraId="3AABAA7E" w14:textId="77777777" w:rsidTr="00F56110">
        <w:trPr>
          <w:trHeight w:val="1087"/>
        </w:trPr>
        <w:tc>
          <w:tcPr>
            <w:tcW w:w="2984" w:type="dxa"/>
          </w:tcPr>
          <w:p w14:paraId="48CD10AE" w14:textId="53EEA3CF" w:rsidR="00DE77AF" w:rsidRPr="00DE77AF" w:rsidRDefault="00DE77AF" w:rsidP="00DE77AF">
            <w:pPr>
              <w:pStyle w:val="Sinespaciado"/>
              <w:rPr>
                <w:lang w:val="en-US"/>
              </w:rPr>
            </w:pPr>
            <w:proofErr w:type="spellStart"/>
            <w:r w:rsidRPr="00DE77AF">
              <w:rPr>
                <w:b/>
                <w:bCs/>
              </w:rPr>
              <w:t>auth_opt_mongo_port</w:t>
            </w:r>
            <w:proofErr w:type="spellEnd"/>
          </w:p>
        </w:tc>
        <w:tc>
          <w:tcPr>
            <w:tcW w:w="1754" w:type="dxa"/>
          </w:tcPr>
          <w:p w14:paraId="257069E5" w14:textId="120DC145" w:rsidR="00DE77AF" w:rsidRPr="00DE77AF" w:rsidRDefault="00DE77AF" w:rsidP="00DE77AF">
            <w:pPr>
              <w:pStyle w:val="Sinespaciado"/>
              <w:rPr>
                <w:lang w:val="en-US"/>
              </w:rPr>
            </w:pPr>
            <w:r>
              <w:rPr>
                <w:lang w:val="en-US"/>
              </w:rPr>
              <w:t>*******</w:t>
            </w:r>
          </w:p>
        </w:tc>
        <w:tc>
          <w:tcPr>
            <w:tcW w:w="4212" w:type="dxa"/>
          </w:tcPr>
          <w:p w14:paraId="72753A5E" w14:textId="53CCF59E" w:rsidR="00DE77AF" w:rsidRDefault="00DE77AF" w:rsidP="00414DD4">
            <w:pPr>
              <w:jc w:val="both"/>
            </w:pPr>
            <w:r>
              <w:t>Establece el nombre de usuario utilizado para conectarse a la base de datos.</w:t>
            </w:r>
          </w:p>
          <w:p w14:paraId="7E05AC30" w14:textId="52E7E607" w:rsidR="00DE77AF" w:rsidRPr="00DE77AF" w:rsidRDefault="00DE77AF" w:rsidP="00414DD4">
            <w:pPr>
              <w:jc w:val="both"/>
            </w:pPr>
          </w:p>
        </w:tc>
      </w:tr>
      <w:tr w:rsidR="00DE77AF" w:rsidRPr="00DE77AF" w14:paraId="4D1D012D" w14:textId="77777777" w:rsidTr="00F56110">
        <w:trPr>
          <w:trHeight w:val="808"/>
        </w:trPr>
        <w:tc>
          <w:tcPr>
            <w:tcW w:w="2984" w:type="dxa"/>
          </w:tcPr>
          <w:p w14:paraId="66B883C1" w14:textId="7729DB84" w:rsidR="00DE77AF" w:rsidRPr="00DE77AF" w:rsidRDefault="00DE77AF" w:rsidP="00DE77AF">
            <w:pPr>
              <w:pStyle w:val="Sinespaciado"/>
              <w:rPr>
                <w:lang w:val="en-US"/>
              </w:rPr>
            </w:pPr>
            <w:proofErr w:type="spellStart"/>
            <w:r w:rsidRPr="00DE77AF">
              <w:rPr>
                <w:b/>
                <w:bCs/>
              </w:rPr>
              <w:t>auth_opt_mongo_authsource</w:t>
            </w:r>
            <w:proofErr w:type="spellEnd"/>
          </w:p>
        </w:tc>
        <w:tc>
          <w:tcPr>
            <w:tcW w:w="1754" w:type="dxa"/>
          </w:tcPr>
          <w:p w14:paraId="31A85F21" w14:textId="34E64766" w:rsidR="00DE77AF" w:rsidRPr="00DE77AF" w:rsidRDefault="00DE77AF" w:rsidP="00DE77AF">
            <w:pPr>
              <w:pStyle w:val="Sinespaciado"/>
              <w:rPr>
                <w:lang w:val="en-US"/>
              </w:rPr>
            </w:pPr>
            <w:r>
              <w:rPr>
                <w:lang w:val="en-US"/>
              </w:rPr>
              <w:t>*******</w:t>
            </w:r>
          </w:p>
        </w:tc>
        <w:tc>
          <w:tcPr>
            <w:tcW w:w="4212" w:type="dxa"/>
          </w:tcPr>
          <w:p w14:paraId="675DE50E" w14:textId="3BBF4C89" w:rsidR="00DE77AF" w:rsidRDefault="00DE77AF" w:rsidP="00414DD4">
            <w:pPr>
              <w:jc w:val="both"/>
            </w:pPr>
            <w:r>
              <w:t>Especifica la base de datos de autenticación.</w:t>
            </w:r>
          </w:p>
          <w:p w14:paraId="4FA3771A" w14:textId="649B3761" w:rsidR="00DE77AF" w:rsidRPr="00DE77AF" w:rsidRDefault="00DE77AF" w:rsidP="00414DD4">
            <w:pPr>
              <w:jc w:val="both"/>
            </w:pPr>
          </w:p>
        </w:tc>
      </w:tr>
      <w:tr w:rsidR="00DE77AF" w:rsidRPr="00DE77AF" w14:paraId="60DEF9C1" w14:textId="77777777" w:rsidTr="00F56110">
        <w:trPr>
          <w:trHeight w:val="808"/>
        </w:trPr>
        <w:tc>
          <w:tcPr>
            <w:tcW w:w="2984" w:type="dxa"/>
          </w:tcPr>
          <w:p w14:paraId="6CC3084A" w14:textId="3B283DC8" w:rsidR="00DE77AF" w:rsidRPr="00DE77AF" w:rsidRDefault="00DE77AF" w:rsidP="00DE77AF">
            <w:pPr>
              <w:pStyle w:val="Sinespaciado"/>
              <w:rPr>
                <w:lang w:val="en-US"/>
              </w:rPr>
            </w:pPr>
            <w:proofErr w:type="spellStart"/>
            <w:r w:rsidRPr="00DE77AF">
              <w:rPr>
                <w:b/>
                <w:bCs/>
              </w:rPr>
              <w:t>auth_opt_mongo_dbname</w:t>
            </w:r>
            <w:proofErr w:type="spellEnd"/>
          </w:p>
        </w:tc>
        <w:tc>
          <w:tcPr>
            <w:tcW w:w="1754" w:type="dxa"/>
          </w:tcPr>
          <w:p w14:paraId="3D40F90C" w14:textId="2198CAD0" w:rsidR="00DE77AF" w:rsidRPr="00DE77AF" w:rsidRDefault="00DE77AF" w:rsidP="00DE77AF">
            <w:pPr>
              <w:pStyle w:val="Sinespaciado"/>
              <w:rPr>
                <w:lang w:val="en-US"/>
              </w:rPr>
            </w:pPr>
            <w:r>
              <w:rPr>
                <w:lang w:val="en-US"/>
              </w:rPr>
              <w:t>*******</w:t>
            </w:r>
          </w:p>
        </w:tc>
        <w:tc>
          <w:tcPr>
            <w:tcW w:w="4212" w:type="dxa"/>
          </w:tcPr>
          <w:p w14:paraId="11220322" w14:textId="1D95B33A" w:rsidR="00DE77AF" w:rsidRPr="00DE77AF" w:rsidRDefault="00DE77AF" w:rsidP="00414DD4">
            <w:pPr>
              <w:jc w:val="both"/>
            </w:pPr>
            <w:r>
              <w:t>Indica el nombre de la base de datos donde se almacenarán los datos de autenticación.</w:t>
            </w:r>
          </w:p>
        </w:tc>
      </w:tr>
      <w:tr w:rsidR="00DE77AF" w:rsidRPr="00DE77AF" w14:paraId="31B127CA" w14:textId="77777777" w:rsidTr="00F56110">
        <w:trPr>
          <w:trHeight w:val="1087"/>
        </w:trPr>
        <w:tc>
          <w:tcPr>
            <w:tcW w:w="2984" w:type="dxa"/>
          </w:tcPr>
          <w:p w14:paraId="6520491D" w14:textId="33C62ECB" w:rsidR="00DE77AF" w:rsidRPr="00DE77AF" w:rsidRDefault="00DE77AF" w:rsidP="00DE77AF">
            <w:pPr>
              <w:pStyle w:val="Sinespaciado"/>
              <w:rPr>
                <w:lang w:val="en-US"/>
              </w:rPr>
            </w:pPr>
            <w:proofErr w:type="spellStart"/>
            <w:r w:rsidRPr="00DE77AF">
              <w:rPr>
                <w:b/>
                <w:bCs/>
              </w:rPr>
              <w:t>auth_opt_mongo_username</w:t>
            </w:r>
            <w:proofErr w:type="spellEnd"/>
          </w:p>
        </w:tc>
        <w:tc>
          <w:tcPr>
            <w:tcW w:w="1754" w:type="dxa"/>
          </w:tcPr>
          <w:p w14:paraId="71EEF030" w14:textId="61171AF8" w:rsidR="00DE77AF" w:rsidRPr="00DE77AF" w:rsidRDefault="00DE77AF" w:rsidP="00DE77AF">
            <w:pPr>
              <w:pStyle w:val="Sinespaciado"/>
              <w:rPr>
                <w:lang w:val="en-US"/>
              </w:rPr>
            </w:pPr>
            <w:r>
              <w:rPr>
                <w:lang w:val="en-US"/>
              </w:rPr>
              <w:t>*******</w:t>
            </w:r>
          </w:p>
        </w:tc>
        <w:tc>
          <w:tcPr>
            <w:tcW w:w="4212" w:type="dxa"/>
          </w:tcPr>
          <w:p w14:paraId="0EC156B8" w14:textId="13096B19" w:rsidR="00DE77AF" w:rsidRDefault="00DE77AF" w:rsidP="00414DD4">
            <w:pPr>
              <w:jc w:val="both"/>
            </w:pPr>
            <w:r>
              <w:t>Establece el nombre de usuario utilizado para conectarse a la base de datos.</w:t>
            </w:r>
          </w:p>
          <w:p w14:paraId="22A1BBDF" w14:textId="009F14D5" w:rsidR="00DE77AF" w:rsidRPr="00DE77AF" w:rsidRDefault="00DE77AF" w:rsidP="00414DD4">
            <w:pPr>
              <w:jc w:val="both"/>
            </w:pPr>
          </w:p>
        </w:tc>
      </w:tr>
      <w:tr w:rsidR="00DE77AF" w:rsidRPr="00DE77AF" w14:paraId="20D51E37" w14:textId="77777777" w:rsidTr="00F56110">
        <w:trPr>
          <w:trHeight w:val="808"/>
        </w:trPr>
        <w:tc>
          <w:tcPr>
            <w:tcW w:w="2984" w:type="dxa"/>
          </w:tcPr>
          <w:p w14:paraId="745038B0" w14:textId="12C63382" w:rsidR="00DE77AF" w:rsidRPr="00DE77AF" w:rsidRDefault="00DE77AF" w:rsidP="00DE77AF">
            <w:pPr>
              <w:pStyle w:val="Sinespaciado"/>
              <w:rPr>
                <w:lang w:val="en-US"/>
              </w:rPr>
            </w:pPr>
            <w:proofErr w:type="spellStart"/>
            <w:r w:rsidRPr="00DE77AF">
              <w:rPr>
                <w:b/>
                <w:bCs/>
              </w:rPr>
              <w:t>auth_opt_mongo_password</w:t>
            </w:r>
            <w:proofErr w:type="spellEnd"/>
          </w:p>
        </w:tc>
        <w:tc>
          <w:tcPr>
            <w:tcW w:w="1754" w:type="dxa"/>
          </w:tcPr>
          <w:p w14:paraId="5D3B05E6" w14:textId="1A174CFF" w:rsidR="00DE77AF" w:rsidRPr="00DE77AF" w:rsidRDefault="00DE77AF" w:rsidP="00DE77AF">
            <w:pPr>
              <w:pStyle w:val="Sinespaciado"/>
              <w:rPr>
                <w:lang w:val="en-US"/>
              </w:rPr>
            </w:pPr>
            <w:r>
              <w:rPr>
                <w:lang w:val="en-US"/>
              </w:rPr>
              <w:t>*******</w:t>
            </w:r>
          </w:p>
        </w:tc>
        <w:tc>
          <w:tcPr>
            <w:tcW w:w="4212" w:type="dxa"/>
          </w:tcPr>
          <w:p w14:paraId="449B9CA4" w14:textId="6B5E6C4E" w:rsidR="00DE77AF" w:rsidRPr="00DE77AF" w:rsidRDefault="00DE77AF" w:rsidP="00414DD4">
            <w:pPr>
              <w:jc w:val="both"/>
            </w:pPr>
            <w:r>
              <w:t>Define la contraseña asociada al nombre de usuario para la autenticación en la base de datos.</w:t>
            </w:r>
          </w:p>
        </w:tc>
      </w:tr>
      <w:tr w:rsidR="00DE77AF" w:rsidRPr="00DE77AF" w14:paraId="40775FAB" w14:textId="77777777" w:rsidTr="00F56110">
        <w:trPr>
          <w:trHeight w:val="2439"/>
        </w:trPr>
        <w:tc>
          <w:tcPr>
            <w:tcW w:w="2984" w:type="dxa"/>
          </w:tcPr>
          <w:p w14:paraId="2AF4E745" w14:textId="6C4A1B9D" w:rsidR="00DE77AF" w:rsidRPr="00DE77AF" w:rsidRDefault="00DE77AF" w:rsidP="00DE77AF">
            <w:pPr>
              <w:pStyle w:val="Sinespaciado"/>
              <w:rPr>
                <w:lang w:val="en-US"/>
              </w:rPr>
            </w:pPr>
            <w:proofErr w:type="spellStart"/>
            <w:r w:rsidRPr="00DE77AF">
              <w:rPr>
                <w:b/>
                <w:bCs/>
              </w:rPr>
              <w:t>auth_opt_mongo_users</w:t>
            </w:r>
            <w:proofErr w:type="spellEnd"/>
          </w:p>
        </w:tc>
        <w:tc>
          <w:tcPr>
            <w:tcW w:w="1754" w:type="dxa"/>
          </w:tcPr>
          <w:p w14:paraId="04B5F335" w14:textId="7067C48C" w:rsidR="00DE77AF" w:rsidRPr="00DE77AF" w:rsidRDefault="00DE77AF" w:rsidP="00DE77AF">
            <w:pPr>
              <w:pStyle w:val="Sinespaciado"/>
              <w:rPr>
                <w:lang w:val="en-US"/>
              </w:rPr>
            </w:pPr>
            <w:r>
              <w:rPr>
                <w:lang w:val="en-US"/>
              </w:rPr>
              <w:t>*******</w:t>
            </w:r>
          </w:p>
        </w:tc>
        <w:tc>
          <w:tcPr>
            <w:tcW w:w="4212" w:type="dxa"/>
          </w:tcPr>
          <w:p w14:paraId="1058F9E4" w14:textId="206DDE74" w:rsidR="00DE77AF" w:rsidRPr="00DE77AF" w:rsidRDefault="00DE77AF" w:rsidP="00414DD4">
            <w:pPr>
              <w:keepNext/>
              <w:jc w:val="both"/>
            </w:pPr>
            <w:r>
              <w:t>Especifica la colección en la base de datos que contiene la información de los usuarios y sus credenciales de autenticación. La parte crucial para la autenticación reside en la conexión con la base de datos y en la colección de usuarios, donde se almacenan las credenciales necesarias para verificar la identidad de los usuarios que intentan acceder al sistema.</w:t>
            </w:r>
          </w:p>
        </w:tc>
      </w:tr>
    </w:tbl>
    <w:p w14:paraId="3C563B73" w14:textId="2CBA1701" w:rsidR="005C0AA0" w:rsidRDefault="005C0AA0" w:rsidP="00D07C88">
      <w:pPr>
        <w:pStyle w:val="Sinespaciado"/>
      </w:pPr>
    </w:p>
    <w:p w14:paraId="7A113A28" w14:textId="155086A2" w:rsidR="005C0AA0" w:rsidRDefault="007D6B24" w:rsidP="007D6B24">
      <w:pPr>
        <w:pStyle w:val="Sinespaciado"/>
        <w:jc w:val="both"/>
      </w:pPr>
      <w:r>
        <w:t>En síntesis, con</w:t>
      </w:r>
      <w:r w:rsidRPr="007D6B24">
        <w:t xml:space="preserve"> la configuración del archivo "</w:t>
      </w:r>
      <w:proofErr w:type="spellStart"/>
      <w:proofErr w:type="gramStart"/>
      <w:r w:rsidRPr="007D6B24">
        <w:t>go.auth</w:t>
      </w:r>
      <w:proofErr w:type="gramEnd"/>
      <w:r w:rsidRPr="007D6B24">
        <w:t>.conf</w:t>
      </w:r>
      <w:proofErr w:type="spellEnd"/>
      <w:r w:rsidRPr="007D6B24">
        <w:t>" permit</w:t>
      </w:r>
      <w:r>
        <w:t>imos</w:t>
      </w:r>
      <w:r w:rsidRPr="007D6B24">
        <w:t xml:space="preserve"> la autenticación de usuarios en </w:t>
      </w:r>
      <w:proofErr w:type="spellStart"/>
      <w:r w:rsidRPr="007D6B24">
        <w:t>Mosquitto</w:t>
      </w:r>
      <w:proofErr w:type="spellEnd"/>
      <w:r w:rsidRPr="007D6B24">
        <w:t xml:space="preserve"> utilizando MongoDB como </w:t>
      </w:r>
      <w:proofErr w:type="spellStart"/>
      <w:r w:rsidRPr="007D6B24">
        <w:t>backend</w:t>
      </w:r>
      <w:proofErr w:type="spellEnd"/>
      <w:r w:rsidRPr="007D6B24">
        <w:t>. Estas configuraciones son fundamentales para asegurar la interoperabilidad, seguridad y funcionalidad del sistema en su conjunto.</w:t>
      </w:r>
    </w:p>
    <w:p w14:paraId="3AFB638C" w14:textId="77777777" w:rsidR="000076C2" w:rsidRDefault="000076C2" w:rsidP="00D07C88">
      <w:pPr>
        <w:pStyle w:val="Sinespaciado"/>
      </w:pPr>
    </w:p>
    <w:p w14:paraId="30288467" w14:textId="01DDEB38" w:rsidR="005C0AA0" w:rsidRDefault="00414DD4" w:rsidP="00414DD4">
      <w:pPr>
        <w:pStyle w:val="Ttulo2"/>
      </w:pPr>
      <w:bookmarkStart w:id="27" w:name="_Toc160578026"/>
      <w:r w:rsidRPr="00414DD4">
        <w:t>Implementación y Puesta en Marcha de la Infraestructura</w:t>
      </w:r>
      <w:bookmarkEnd w:id="27"/>
    </w:p>
    <w:p w14:paraId="440F13A2" w14:textId="5A87BCB8" w:rsidR="000076C2" w:rsidRDefault="000076C2" w:rsidP="00650870">
      <w:pPr>
        <w:jc w:val="both"/>
      </w:pPr>
      <w:r w:rsidRPr="000076C2">
        <w:t xml:space="preserve">Con los dos subsistemas fundamentales ya funcionando, la fase operativa del sistema lleva a cabo las acciones necesarias para materializar </w:t>
      </w:r>
      <w:r w:rsidR="00650870">
        <w:t>la</w:t>
      </w:r>
      <w:r w:rsidRPr="000076C2">
        <w:t xml:space="preserve"> solución. En este proceso, </w:t>
      </w:r>
      <w:r w:rsidR="00650870">
        <w:t>se detallarán</w:t>
      </w:r>
      <w:r w:rsidRPr="000076C2">
        <w:t xml:space="preserve"> las actividades realizadas para construir y poner en funcionamiento tanto la API como el broker MQTT y la base de datos, asegurando su correcta interacción y operatividad. Esta etapa marca un hito en el desarrollo del proyecto, llevándonos un paso más cerca de alcanzar nuestros objetivos planteados.</w:t>
      </w:r>
    </w:p>
    <w:p w14:paraId="73AA8C3C" w14:textId="6062C20D" w:rsidR="005C0AA0" w:rsidRDefault="000076C2" w:rsidP="000076C2">
      <w:pPr>
        <w:pStyle w:val="Ttulo3"/>
      </w:pPr>
      <w:r>
        <w:t>Construcción de la API REST</w:t>
      </w:r>
    </w:p>
    <w:p w14:paraId="1B1A5FC7" w14:textId="08CEF442" w:rsidR="005C0AA0" w:rsidRDefault="00512B74" w:rsidP="00D621E5">
      <w:pPr>
        <w:jc w:val="both"/>
      </w:pPr>
      <w:r>
        <w:t xml:space="preserve">La API REST es un componente esencial de la arquitectura del sistema. Para su desarrollo, es crucial identificar los recursos disponibles y comprender la estructura de datos subyacente. A partir de este análisis, diseñaremos y desarrollaremos los distintos </w:t>
      </w:r>
      <w:proofErr w:type="spellStart"/>
      <w:r>
        <w:t>endpoints</w:t>
      </w:r>
      <w:proofErr w:type="spellEnd"/>
      <w:r>
        <w:t xml:space="preserve"> necesarios para la comunicación y manipulación de información entre el cliente y el servidor. Se detallará el proceso paso a paso, resaltando las decisiones clave y los desafíos encontrados en el camino.</w:t>
      </w:r>
    </w:p>
    <w:p w14:paraId="067D4DAA" w14:textId="10192364" w:rsidR="00512B74" w:rsidRDefault="00512B74" w:rsidP="00CD3101">
      <w:pPr>
        <w:pStyle w:val="Sinespaciado"/>
        <w:jc w:val="both"/>
      </w:pPr>
    </w:p>
    <w:p w14:paraId="2F6F6262" w14:textId="0E9CCE09" w:rsidR="00512B74" w:rsidRDefault="00512B74" w:rsidP="00CD3101">
      <w:pPr>
        <w:pStyle w:val="Ttulo4"/>
        <w:jc w:val="both"/>
      </w:pPr>
      <w:r>
        <w:lastRenderedPageBreak/>
        <w:t>Diseño</w:t>
      </w:r>
      <w:r w:rsidR="00E0514F">
        <w:t xml:space="preserve"> de la API</w:t>
      </w:r>
    </w:p>
    <w:p w14:paraId="0AA8A7BE" w14:textId="77777777" w:rsidR="000A732A" w:rsidRDefault="000A732A" w:rsidP="00D621E5">
      <w:pPr>
        <w:jc w:val="both"/>
      </w:pPr>
      <w:r w:rsidRPr="000A732A">
        <w:t>Para comprender el diseño de esta API, es fundamental considerar que los datos recolectados de los sensores ambientales constituyen el pilar central del sistema. Estos datos, provenientes de diversas fuentes, son la materia prima sobre la cual se fundamenta toda la estructura y funcionalidad de la API.</w:t>
      </w:r>
    </w:p>
    <w:p w14:paraId="61729A1B" w14:textId="6C391259" w:rsidR="008E4D45" w:rsidRDefault="000A732A" w:rsidP="00D621E5">
      <w:pPr>
        <w:jc w:val="both"/>
      </w:pPr>
      <w:r w:rsidRPr="000A732A">
        <w:t>Para visualizar este contexto, se presenta la</w:t>
      </w:r>
      <w:r w:rsidR="00650870">
        <w:t xml:space="preserve"> Figura 12 que</w:t>
      </w:r>
      <w:r w:rsidRPr="000A732A">
        <w:t xml:space="preserve"> representa un sensor ambiental, denominado en adelante como "dispositivo", en pleno funcionamiento:</w:t>
      </w:r>
    </w:p>
    <w:p w14:paraId="7C1851BE" w14:textId="77777777" w:rsidR="008E4D45" w:rsidRDefault="008E4D45" w:rsidP="009C7160">
      <w:pPr>
        <w:pStyle w:val="Sinespaciado"/>
        <w:keepNext/>
      </w:pPr>
    </w:p>
    <w:p w14:paraId="0344B508" w14:textId="77777777" w:rsidR="00650870" w:rsidRDefault="008E4D45" w:rsidP="00650870">
      <w:pPr>
        <w:pStyle w:val="Sinespaciado"/>
        <w:keepNext/>
        <w:jc w:val="center"/>
      </w:pPr>
      <w:r w:rsidRPr="008E4D45">
        <w:rPr>
          <w:noProof/>
        </w:rPr>
        <w:drawing>
          <wp:inline distT="0" distB="0" distL="0" distR="0" wp14:anchorId="6AF6B1D6" wp14:editId="69882AB1">
            <wp:extent cx="4448378" cy="2221924"/>
            <wp:effectExtent l="0" t="0" r="952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2156" cy="2223811"/>
                    </a:xfrm>
                    <a:prstGeom prst="rect">
                      <a:avLst/>
                    </a:prstGeom>
                  </pic:spPr>
                </pic:pic>
              </a:graphicData>
            </a:graphic>
          </wp:inline>
        </w:drawing>
      </w:r>
    </w:p>
    <w:p w14:paraId="53C96A3E" w14:textId="6FB1BAED" w:rsidR="009C7160" w:rsidRPr="00650870" w:rsidRDefault="00650870" w:rsidP="00650870">
      <w:pPr>
        <w:pStyle w:val="Descripcin"/>
        <w:jc w:val="center"/>
        <w:rPr>
          <w:sz w:val="20"/>
          <w:szCs w:val="20"/>
        </w:rPr>
      </w:pPr>
      <w:bookmarkStart w:id="28" w:name="_Toc160577886"/>
      <w:r w:rsidRPr="00650870">
        <w:rPr>
          <w:sz w:val="20"/>
          <w:szCs w:val="20"/>
        </w:rPr>
        <w:t xml:space="preserve">Figura </w:t>
      </w:r>
      <w:r w:rsidRPr="00650870">
        <w:rPr>
          <w:sz w:val="20"/>
          <w:szCs w:val="20"/>
        </w:rPr>
        <w:fldChar w:fldCharType="begin"/>
      </w:r>
      <w:r w:rsidRPr="00650870">
        <w:rPr>
          <w:sz w:val="20"/>
          <w:szCs w:val="20"/>
        </w:rPr>
        <w:instrText xml:space="preserve"> SEQ Figura \* ARABIC </w:instrText>
      </w:r>
      <w:r w:rsidRPr="00650870">
        <w:rPr>
          <w:sz w:val="20"/>
          <w:szCs w:val="20"/>
        </w:rPr>
        <w:fldChar w:fldCharType="separate"/>
      </w:r>
      <w:r w:rsidR="00054D62">
        <w:rPr>
          <w:noProof/>
          <w:sz w:val="20"/>
          <w:szCs w:val="20"/>
        </w:rPr>
        <w:t>12</w:t>
      </w:r>
      <w:r w:rsidRPr="00650870">
        <w:rPr>
          <w:sz w:val="20"/>
          <w:szCs w:val="20"/>
        </w:rPr>
        <w:fldChar w:fldCharType="end"/>
      </w:r>
      <w:r w:rsidRPr="00650870">
        <w:rPr>
          <w:sz w:val="20"/>
          <w:szCs w:val="20"/>
        </w:rPr>
        <w:t xml:space="preserve"> - Componentes de un Sensor Ambiental</w:t>
      </w:r>
      <w:bookmarkEnd w:id="28"/>
    </w:p>
    <w:p w14:paraId="56DF3D4E" w14:textId="77777777" w:rsidR="00E22882" w:rsidRDefault="00E22882" w:rsidP="00D07C88">
      <w:pPr>
        <w:pStyle w:val="Sinespaciado"/>
      </w:pPr>
    </w:p>
    <w:p w14:paraId="673ED4A1" w14:textId="77777777" w:rsidR="000A732A" w:rsidRDefault="000A732A" w:rsidP="007B02E4">
      <w:pPr>
        <w:jc w:val="both"/>
      </w:pPr>
      <w:r>
        <w:t>En esta representación, el dispositivo se muestra como un icono central emitiendo ondas de señal, simbolizando su actividad de captura de datos.</w:t>
      </w:r>
    </w:p>
    <w:p w14:paraId="70700811" w14:textId="4459B841" w:rsidR="000A732A" w:rsidRDefault="000A732A" w:rsidP="007B02E4">
      <w:pPr>
        <w:jc w:val="both"/>
      </w:pPr>
      <w:r>
        <w:t>Cada dispositivo consta de varios componentes esenciales, los cuales se ilustran y etiquetan de la siguiente manera:</w:t>
      </w:r>
    </w:p>
    <w:p w14:paraId="40FE80E9" w14:textId="77777777" w:rsidR="000A732A" w:rsidRDefault="000A732A" w:rsidP="007B02E4">
      <w:pPr>
        <w:pStyle w:val="Sinespaciado"/>
        <w:jc w:val="both"/>
      </w:pPr>
    </w:p>
    <w:p w14:paraId="14F25D61" w14:textId="51EDBF7A" w:rsidR="000A732A" w:rsidRDefault="000A732A" w:rsidP="007B02E4">
      <w:pPr>
        <w:pStyle w:val="Sinespaciado"/>
        <w:numPr>
          <w:ilvl w:val="0"/>
          <w:numId w:val="17"/>
        </w:numPr>
        <w:jc w:val="both"/>
      </w:pPr>
      <w:r w:rsidRPr="000A732A">
        <w:rPr>
          <w:b/>
          <w:bCs/>
        </w:rPr>
        <w:t>Tipo:</w:t>
      </w:r>
      <w:r>
        <w:t xml:space="preserve"> Se refiere al tipo de salida de señal que proporciona en respuesta a la magnitud percibida, ya sea análoga, digital o una combinación de ambas.</w:t>
      </w:r>
    </w:p>
    <w:p w14:paraId="28D78A55" w14:textId="77777777" w:rsidR="000A732A" w:rsidRDefault="000A732A" w:rsidP="007B02E4">
      <w:pPr>
        <w:pStyle w:val="Sinespaciado"/>
        <w:ind w:left="720"/>
        <w:jc w:val="both"/>
      </w:pPr>
    </w:p>
    <w:p w14:paraId="12C77B8B" w14:textId="08920F0D" w:rsidR="000A732A" w:rsidRDefault="000A732A" w:rsidP="007B02E4">
      <w:pPr>
        <w:pStyle w:val="Sinespaciado"/>
        <w:numPr>
          <w:ilvl w:val="0"/>
          <w:numId w:val="17"/>
        </w:numPr>
        <w:jc w:val="both"/>
      </w:pPr>
      <w:r w:rsidRPr="000A732A">
        <w:rPr>
          <w:b/>
          <w:bCs/>
        </w:rPr>
        <w:t>Modelo:</w:t>
      </w:r>
      <w:r>
        <w:t xml:space="preserve"> Indica el modelo específico del dispositivo, proporcionando información detallada sobre su funcionamiento.</w:t>
      </w:r>
    </w:p>
    <w:p w14:paraId="63ECE985" w14:textId="77777777" w:rsidR="000A732A" w:rsidRDefault="000A732A" w:rsidP="007B02E4">
      <w:pPr>
        <w:pStyle w:val="Sinespaciado"/>
        <w:ind w:left="720"/>
        <w:jc w:val="both"/>
      </w:pPr>
    </w:p>
    <w:p w14:paraId="430B8D9A" w14:textId="7EA448AD" w:rsidR="000A732A" w:rsidRDefault="000A732A" w:rsidP="007B02E4">
      <w:pPr>
        <w:pStyle w:val="Sinespaciado"/>
        <w:numPr>
          <w:ilvl w:val="0"/>
          <w:numId w:val="17"/>
        </w:numPr>
        <w:jc w:val="both"/>
      </w:pPr>
      <w:r w:rsidRPr="000A732A">
        <w:rPr>
          <w:b/>
          <w:bCs/>
        </w:rPr>
        <w:t>Variables medibles:</w:t>
      </w:r>
      <w:r>
        <w:t xml:space="preserve"> Enumera las variables que el dispositivo puede medir. Es importante destacar que un dispositivo puede medir más de una variable, lo que amplía su versatilidad y capacidad de recopilación de datos para la API.</w:t>
      </w:r>
    </w:p>
    <w:p w14:paraId="7F851379" w14:textId="77777777" w:rsidR="000A732A" w:rsidRDefault="000A732A" w:rsidP="007B02E4">
      <w:pPr>
        <w:pStyle w:val="Sinespaciado"/>
        <w:jc w:val="both"/>
      </w:pPr>
    </w:p>
    <w:p w14:paraId="12837F9C" w14:textId="77FF5011" w:rsidR="001D519C" w:rsidRDefault="000A732A" w:rsidP="007B02E4">
      <w:pPr>
        <w:jc w:val="both"/>
      </w:pPr>
      <w:r>
        <w:t>En resumen, este diagrama simplificado representa las capacidades d</w:t>
      </w:r>
      <w:r w:rsidR="00E878B7">
        <w:t>e un dispositivo</w:t>
      </w:r>
      <w:r>
        <w:t>, incluyendo su tipo, modelo y las variables que puede medir. Esta versatilidad en la medición de múltiples variables aumenta la utilidad y funcionalidad del dispositivo en el contexto de la recopilación de datos para la API.</w:t>
      </w:r>
    </w:p>
    <w:p w14:paraId="6C5807B6" w14:textId="4913ADC4" w:rsidR="00295353" w:rsidRDefault="00295353" w:rsidP="007B02E4">
      <w:pPr>
        <w:jc w:val="both"/>
      </w:pPr>
      <w:r>
        <w:t>Para seguir adelante, es útil considerar un escenario de uso concreto, donde se requiere monitorear múltiples sectores dentro de una zona determinada. En este caso, cada sector puede contar con varios dispositivos de monitoreo. Sin embargo, gestionar múltiples dispositivos independientes en diferentes zonas puede complicar la tarea de administración y supervisión.</w:t>
      </w:r>
    </w:p>
    <w:p w14:paraId="12FE047C" w14:textId="35FEB914" w:rsidR="007B02E4" w:rsidRDefault="007B02E4" w:rsidP="007B02E4">
      <w:pPr>
        <w:pStyle w:val="Sinespaciado"/>
      </w:pPr>
    </w:p>
    <w:p w14:paraId="080EF84E" w14:textId="77777777" w:rsidR="007B02E4" w:rsidRPr="007B02E4" w:rsidRDefault="007B02E4" w:rsidP="007B02E4">
      <w:pPr>
        <w:pStyle w:val="Sinespaciado"/>
      </w:pPr>
    </w:p>
    <w:p w14:paraId="0A7C2D47" w14:textId="7733AC00" w:rsidR="00295353" w:rsidRDefault="00295353" w:rsidP="00D621E5">
      <w:pPr>
        <w:jc w:val="both"/>
      </w:pPr>
      <w:r>
        <w:t>Por este motivo, surge la necesidad de agrupar estos dispositivos de alguna manera. Es aquí donde entran en juego los "canales", que representan agrupaciones de sensores. Al organizar los dispositivos en canales, se simplifica la gestión y supervisión del sistema. En lugar de tratar con varios sensores de forma individual, se puede manejar cada canal como una entidad colectiva,</w:t>
      </w:r>
      <w:r w:rsidR="00D621E5">
        <w:t xml:space="preserve"> </w:t>
      </w:r>
      <w:r>
        <w:t>donde cada uno alberga su propio conjunto de sensores. Este enfoque facilita la administración y el seguimiento de los datos recolectados, proporcionando una estructura organizativa más eficiente y escalable.</w:t>
      </w:r>
    </w:p>
    <w:p w14:paraId="2392B41C" w14:textId="013C327B" w:rsidR="001D519C" w:rsidRDefault="00295353" w:rsidP="00D621E5">
      <w:r>
        <w:lastRenderedPageBreak/>
        <w:t xml:space="preserve">Para ilustrar este concepto, la </w:t>
      </w:r>
      <w:r w:rsidR="00650870">
        <w:t>Figura</w:t>
      </w:r>
      <w:r w:rsidR="00DC198D">
        <w:t xml:space="preserve"> 13</w:t>
      </w:r>
      <w:r>
        <w:t xml:space="preserve"> proporciona una representación general de cómo se vería un canal </w:t>
      </w:r>
      <w:r w:rsidR="00F16731">
        <w:t xml:space="preserve">y sus componentes </w:t>
      </w:r>
      <w:r>
        <w:t>en el contexto del sistema de monitoreo.</w:t>
      </w:r>
    </w:p>
    <w:p w14:paraId="2EFE19C3" w14:textId="652F2A39" w:rsidR="00F16731" w:rsidRDefault="00F16731" w:rsidP="00295353">
      <w:pPr>
        <w:pStyle w:val="Sinespaciado"/>
      </w:pPr>
    </w:p>
    <w:p w14:paraId="51EB0715" w14:textId="77777777" w:rsidR="00650870" w:rsidRDefault="00F16731" w:rsidP="00650870">
      <w:pPr>
        <w:pStyle w:val="Sinespaciado"/>
        <w:keepNext/>
        <w:jc w:val="center"/>
      </w:pPr>
      <w:r w:rsidRPr="00F16731">
        <w:rPr>
          <w:noProof/>
        </w:rPr>
        <w:drawing>
          <wp:inline distT="0" distB="0" distL="0" distR="0" wp14:anchorId="27091E70" wp14:editId="0EA8F9A2">
            <wp:extent cx="4426432" cy="2395793"/>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5720" cy="2400820"/>
                    </a:xfrm>
                    <a:prstGeom prst="rect">
                      <a:avLst/>
                    </a:prstGeom>
                  </pic:spPr>
                </pic:pic>
              </a:graphicData>
            </a:graphic>
          </wp:inline>
        </w:drawing>
      </w:r>
    </w:p>
    <w:p w14:paraId="471C48B0" w14:textId="73AB32FE" w:rsidR="00F16731" w:rsidRPr="00650870" w:rsidRDefault="00650870" w:rsidP="00650870">
      <w:pPr>
        <w:pStyle w:val="Descripcin"/>
        <w:jc w:val="center"/>
        <w:rPr>
          <w:sz w:val="20"/>
          <w:szCs w:val="20"/>
        </w:rPr>
      </w:pPr>
      <w:bookmarkStart w:id="29" w:name="_Toc160577887"/>
      <w:r w:rsidRPr="00650870">
        <w:rPr>
          <w:sz w:val="20"/>
          <w:szCs w:val="20"/>
        </w:rPr>
        <w:t xml:space="preserve">Figura </w:t>
      </w:r>
      <w:r w:rsidRPr="00650870">
        <w:rPr>
          <w:sz w:val="20"/>
          <w:szCs w:val="20"/>
        </w:rPr>
        <w:fldChar w:fldCharType="begin"/>
      </w:r>
      <w:r w:rsidRPr="00650870">
        <w:rPr>
          <w:sz w:val="20"/>
          <w:szCs w:val="20"/>
        </w:rPr>
        <w:instrText xml:space="preserve"> SEQ Figura \* ARABIC </w:instrText>
      </w:r>
      <w:r w:rsidRPr="00650870">
        <w:rPr>
          <w:sz w:val="20"/>
          <w:szCs w:val="20"/>
        </w:rPr>
        <w:fldChar w:fldCharType="separate"/>
      </w:r>
      <w:r w:rsidR="00054D62">
        <w:rPr>
          <w:noProof/>
          <w:sz w:val="20"/>
          <w:szCs w:val="20"/>
        </w:rPr>
        <w:t>13</w:t>
      </w:r>
      <w:r w:rsidRPr="00650870">
        <w:rPr>
          <w:sz w:val="20"/>
          <w:szCs w:val="20"/>
        </w:rPr>
        <w:fldChar w:fldCharType="end"/>
      </w:r>
      <w:r w:rsidRPr="00650870">
        <w:rPr>
          <w:sz w:val="20"/>
          <w:szCs w:val="20"/>
        </w:rPr>
        <w:t xml:space="preserve"> - Componentes de un Canal</w:t>
      </w:r>
      <w:bookmarkEnd w:id="29"/>
    </w:p>
    <w:p w14:paraId="279A3023" w14:textId="677B647C" w:rsidR="00CD3101" w:rsidRDefault="00CD3101" w:rsidP="00D621E5">
      <w:pPr>
        <w:jc w:val="both"/>
      </w:pPr>
      <w:r>
        <w:t>En la imagen proporcionada, se observa un canal que, si bien consta de varios dispositivos, también incorpora diversos componentes que son fundamentales en el contexto de monitoreo ambiental. Estos componentes brindan información crucial para comprender y gestionar eficazmente el funcionamiento y la ubicación del canal dentro del proyecto de monitoreo. A continuación, se detallan estos elementos:</w:t>
      </w:r>
    </w:p>
    <w:p w14:paraId="58833DC8" w14:textId="67C7BF93" w:rsidR="00CD3101" w:rsidRDefault="00CD3101" w:rsidP="00842C81">
      <w:pPr>
        <w:pStyle w:val="Prrafodelista"/>
        <w:numPr>
          <w:ilvl w:val="0"/>
          <w:numId w:val="41"/>
        </w:numPr>
        <w:jc w:val="both"/>
      </w:pPr>
      <w:r w:rsidRPr="00CD3101">
        <w:rPr>
          <w:b/>
          <w:bCs/>
        </w:rPr>
        <w:t>Nombre del Canal:</w:t>
      </w:r>
      <w:r>
        <w:t xml:space="preserve"> Este campo identifica de manera única al canal dentro del sistema de monitoreo. Proporciona una referencia clara para distinguir entre diferentes canales y facilita la identificación y gestión de cada uno.</w:t>
      </w:r>
    </w:p>
    <w:p w14:paraId="750D46F0" w14:textId="77777777" w:rsidR="00CD3101" w:rsidRDefault="00CD3101" w:rsidP="00D621E5">
      <w:pPr>
        <w:pStyle w:val="Prrafodelista"/>
        <w:jc w:val="both"/>
      </w:pPr>
    </w:p>
    <w:p w14:paraId="3C6F377B" w14:textId="7097076C" w:rsidR="00CD3101" w:rsidRDefault="00CD3101" w:rsidP="00842C81">
      <w:pPr>
        <w:pStyle w:val="Prrafodelista"/>
        <w:numPr>
          <w:ilvl w:val="0"/>
          <w:numId w:val="41"/>
        </w:numPr>
        <w:jc w:val="both"/>
      </w:pPr>
      <w:r w:rsidRPr="00CD3101">
        <w:rPr>
          <w:b/>
          <w:bCs/>
        </w:rPr>
        <w:t xml:space="preserve">Proyecto Asociado: </w:t>
      </w:r>
      <w:r>
        <w:t>Indica el proyecto o iniciativa en el cual el canal está siendo utilizado. Esta información contextualiza el propósito y la relevancia del canal dentro del marco más amplio del proyecto de monitoreo ambiental.</w:t>
      </w:r>
    </w:p>
    <w:p w14:paraId="6D04AF58" w14:textId="77777777" w:rsidR="00CD3101" w:rsidRDefault="00CD3101" w:rsidP="00D621E5">
      <w:pPr>
        <w:pStyle w:val="Prrafodelista"/>
        <w:jc w:val="both"/>
      </w:pPr>
    </w:p>
    <w:p w14:paraId="2FC55841" w14:textId="26F0C6E1" w:rsidR="00CD3101" w:rsidRDefault="00CD3101" w:rsidP="00842C81">
      <w:pPr>
        <w:pStyle w:val="Prrafodelista"/>
        <w:numPr>
          <w:ilvl w:val="0"/>
          <w:numId w:val="41"/>
        </w:numPr>
        <w:jc w:val="both"/>
      </w:pPr>
      <w:r w:rsidRPr="00CD3101">
        <w:rPr>
          <w:b/>
          <w:bCs/>
        </w:rPr>
        <w:t>Dueño del Canal:</w:t>
      </w:r>
      <w:r>
        <w:t xml:space="preserve"> Se refiere a la persona o entidad responsable del canal y de los datos que recopila. Esta información es vital para la asignación de responsabilidades y la gestión adecuada del canal y sus dispositivos asociados.</w:t>
      </w:r>
    </w:p>
    <w:p w14:paraId="7E0A6A25" w14:textId="77777777" w:rsidR="00CD3101" w:rsidRDefault="00CD3101" w:rsidP="00D621E5">
      <w:pPr>
        <w:pStyle w:val="Prrafodelista"/>
        <w:jc w:val="both"/>
      </w:pPr>
    </w:p>
    <w:p w14:paraId="24D0130B" w14:textId="0BF8F2F9" w:rsidR="00CD3101" w:rsidRDefault="00CD3101" w:rsidP="00842C81">
      <w:pPr>
        <w:pStyle w:val="Prrafodelista"/>
        <w:numPr>
          <w:ilvl w:val="0"/>
          <w:numId w:val="41"/>
        </w:numPr>
        <w:jc w:val="both"/>
      </w:pPr>
      <w:r w:rsidRPr="00CD3101">
        <w:rPr>
          <w:b/>
          <w:bCs/>
        </w:rPr>
        <w:t>Ubicación del Canal:</w:t>
      </w:r>
      <w:r>
        <w:t xml:space="preserve"> Describe la ubicación física o geográfica del canal dentro del área de monitoreo. Esta información proporciona un contexto espacial importante para comprender la distribución y la cobertura del sistema de monitoreo.</w:t>
      </w:r>
    </w:p>
    <w:p w14:paraId="688DE756" w14:textId="77777777" w:rsidR="00CD3101" w:rsidRDefault="00CD3101" w:rsidP="00D621E5">
      <w:pPr>
        <w:pStyle w:val="Prrafodelista"/>
        <w:jc w:val="both"/>
      </w:pPr>
    </w:p>
    <w:p w14:paraId="471E8385" w14:textId="1CE24261" w:rsidR="00CD3101" w:rsidRDefault="00CD3101" w:rsidP="00842C81">
      <w:pPr>
        <w:pStyle w:val="Prrafodelista"/>
        <w:numPr>
          <w:ilvl w:val="0"/>
          <w:numId w:val="41"/>
        </w:numPr>
        <w:jc w:val="both"/>
      </w:pPr>
      <w:r w:rsidRPr="00CD3101">
        <w:rPr>
          <w:b/>
          <w:bCs/>
        </w:rPr>
        <w:t>Descripción del Canal:</w:t>
      </w:r>
      <w:r>
        <w:t xml:space="preserve"> Brinda detalles adicionales sobre el propósito, las características específicas o cualquier otro aspecto relevante del canal. Esta descripción ayuda a contextualizar el funcionamiento y la utilidad del canal en el contexto del proyecto de monitoreo.</w:t>
      </w:r>
    </w:p>
    <w:p w14:paraId="7DD26FBA" w14:textId="037D6F8E" w:rsidR="00132D77" w:rsidRDefault="00CD3101" w:rsidP="00D621E5">
      <w:pPr>
        <w:jc w:val="both"/>
      </w:pPr>
      <w:r w:rsidRPr="00CD3101">
        <w:t>Estos componentes ofrecen una visión completa del canal y su función dentro del sistema de monitoreo ambiental, lo que simplifica su gestión, seguimiento y comprensión en el contexto más amplio del proyecto.</w:t>
      </w:r>
    </w:p>
    <w:p w14:paraId="6E16ABBD" w14:textId="77777777" w:rsidR="00D621E5" w:rsidRDefault="00132D77" w:rsidP="00D621E5">
      <w:pPr>
        <w:jc w:val="both"/>
      </w:pPr>
      <w:r>
        <w:t xml:space="preserve">En el ecosistema de LIITEC, la gestión de datos ambientales va más allá de la simple interacción con dispositivos y canales. Dada la naturaleza colaborativa y multidisciplinaria de los proyectos en los que participa, es crucial establecer un marco que permita organizar y controlar el acceso de las </w:t>
      </w:r>
    </w:p>
    <w:p w14:paraId="6F0C204B" w14:textId="76C76832" w:rsidR="007838A8" w:rsidRPr="007838A8" w:rsidRDefault="00132D77" w:rsidP="00D621E5">
      <w:pPr>
        <w:jc w:val="both"/>
      </w:pPr>
      <w:r>
        <w:t>diversas entidades que interactúan con el sistema. Desde investigadores y científicos hasta personal técnico y administrativo, cada usuario puede tener distintas responsabilidades y niveles de acceso según su rol en el proyecto.</w:t>
      </w:r>
    </w:p>
    <w:p w14:paraId="59E5B8A3" w14:textId="0F5E5A3E" w:rsidR="00132D77" w:rsidRDefault="00132D77" w:rsidP="00D621E5">
      <w:pPr>
        <w:jc w:val="both"/>
      </w:pPr>
      <w:r>
        <w:t xml:space="preserve">Por lo tanto, se ha implementado un sistema robusto basado en roles de usuario, que otorga permisos específicos y define jerarquías de acceso adaptadas a las necesidades y responsabilidades individuales. Este enfoque no solo garantiza la seguridad y la integridad de los datos, sino que </w:t>
      </w:r>
      <w:r>
        <w:lastRenderedPageBreak/>
        <w:t>también optimiza la eficiencia operativa al facilitar la colaboración entre los diferentes actores involucrados en los proyectos.</w:t>
      </w:r>
    </w:p>
    <w:p w14:paraId="7FB298EA" w14:textId="5CE75E09" w:rsidR="00132D77" w:rsidRDefault="00132D77" w:rsidP="00D621E5">
      <w:pPr>
        <w:jc w:val="both"/>
      </w:pPr>
      <w:r>
        <w:t>A continuación, se presentará la estructura de roles de usuario diseñada, destacando las diferentes categorías de roles y las funciones de cada uno. Además, se proporcionará una visualización gráfica que permitirá comprender mejor cómo se organiza y distribuye la autoridad dentro del sistema en función de los roles asignados</w:t>
      </w:r>
      <w:r w:rsidR="00650870">
        <w:t xml:space="preserve"> (Fig. 14)</w:t>
      </w:r>
      <w:r>
        <w:t>.</w:t>
      </w:r>
    </w:p>
    <w:p w14:paraId="56736ED7" w14:textId="0457BF80" w:rsidR="002C08B6" w:rsidRDefault="002C08B6" w:rsidP="00132D77">
      <w:pPr>
        <w:pStyle w:val="Sinespaciado"/>
      </w:pPr>
    </w:p>
    <w:p w14:paraId="017CD130" w14:textId="77777777" w:rsidR="00650870" w:rsidRDefault="002C08B6" w:rsidP="00650870">
      <w:pPr>
        <w:pStyle w:val="Sinespaciado"/>
        <w:keepNext/>
      </w:pPr>
      <w:r w:rsidRPr="002C08B6">
        <w:rPr>
          <w:noProof/>
        </w:rPr>
        <w:drawing>
          <wp:inline distT="0" distB="0" distL="0" distR="0" wp14:anchorId="72F8C85D" wp14:editId="40B3A051">
            <wp:extent cx="5611495" cy="21882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1495" cy="2188210"/>
                    </a:xfrm>
                    <a:prstGeom prst="rect">
                      <a:avLst/>
                    </a:prstGeom>
                  </pic:spPr>
                </pic:pic>
              </a:graphicData>
            </a:graphic>
          </wp:inline>
        </w:drawing>
      </w:r>
    </w:p>
    <w:p w14:paraId="0AFECAE1" w14:textId="7747B5A4" w:rsidR="002C08B6" w:rsidRPr="00650870" w:rsidRDefault="00650870" w:rsidP="00650870">
      <w:pPr>
        <w:pStyle w:val="Descripcin"/>
        <w:jc w:val="center"/>
        <w:rPr>
          <w:sz w:val="20"/>
          <w:szCs w:val="20"/>
        </w:rPr>
      </w:pPr>
      <w:bookmarkStart w:id="30" w:name="_Toc160577888"/>
      <w:r w:rsidRPr="00650870">
        <w:rPr>
          <w:sz w:val="20"/>
          <w:szCs w:val="20"/>
        </w:rPr>
        <w:t xml:space="preserve">Figura </w:t>
      </w:r>
      <w:r w:rsidRPr="00650870">
        <w:rPr>
          <w:sz w:val="20"/>
          <w:szCs w:val="20"/>
        </w:rPr>
        <w:fldChar w:fldCharType="begin"/>
      </w:r>
      <w:r w:rsidRPr="00650870">
        <w:rPr>
          <w:sz w:val="20"/>
          <w:szCs w:val="20"/>
        </w:rPr>
        <w:instrText xml:space="preserve"> SEQ Figura \* ARABIC </w:instrText>
      </w:r>
      <w:r w:rsidRPr="00650870">
        <w:rPr>
          <w:sz w:val="20"/>
          <w:szCs w:val="20"/>
        </w:rPr>
        <w:fldChar w:fldCharType="separate"/>
      </w:r>
      <w:r w:rsidR="00054D62">
        <w:rPr>
          <w:noProof/>
          <w:sz w:val="20"/>
          <w:szCs w:val="20"/>
        </w:rPr>
        <w:t>14</w:t>
      </w:r>
      <w:r w:rsidRPr="00650870">
        <w:rPr>
          <w:sz w:val="20"/>
          <w:szCs w:val="20"/>
        </w:rPr>
        <w:fldChar w:fldCharType="end"/>
      </w:r>
      <w:r w:rsidRPr="00650870">
        <w:rPr>
          <w:sz w:val="20"/>
          <w:szCs w:val="20"/>
        </w:rPr>
        <w:t xml:space="preserve"> - Estructura de roles de usuario de LIITEC API</w:t>
      </w:r>
      <w:bookmarkEnd w:id="30"/>
    </w:p>
    <w:p w14:paraId="6C0A2B7B" w14:textId="41701D1D" w:rsidR="002C08B6" w:rsidRDefault="002C08B6" w:rsidP="00D621E5">
      <w:pPr>
        <w:jc w:val="both"/>
      </w:pPr>
      <w:r>
        <w:t xml:space="preserve">En la representación visual, LIITEC figura como el eje central del diagrama, evidenciando su función primordial en la gestión de los roles de usuario. Desde esta entidad central, se desprenden tres roles claves que desempeñan roles específicos dentro del sistema: el </w:t>
      </w:r>
      <w:r w:rsidR="000E73EA">
        <w:t>U</w:t>
      </w:r>
      <w:r>
        <w:t xml:space="preserve">suario </w:t>
      </w:r>
      <w:r w:rsidR="000E73EA">
        <w:t>B</w:t>
      </w:r>
      <w:r>
        <w:t xml:space="preserve">ásico, el </w:t>
      </w:r>
      <w:r w:rsidR="000E73EA">
        <w:t>U</w:t>
      </w:r>
      <w:r>
        <w:t xml:space="preserve">suario </w:t>
      </w:r>
      <w:r w:rsidR="000E73EA">
        <w:t>A</w:t>
      </w:r>
      <w:r>
        <w:t>vanzado y el Super</w:t>
      </w:r>
      <w:r w:rsidR="000E73EA">
        <w:t xml:space="preserve"> U</w:t>
      </w:r>
      <w:r>
        <w:t>suario.</w:t>
      </w:r>
    </w:p>
    <w:p w14:paraId="09CB3940" w14:textId="152802F8" w:rsidR="002C08B6" w:rsidRDefault="002C08B6" w:rsidP="00D621E5">
      <w:pPr>
        <w:jc w:val="both"/>
      </w:pPr>
      <w:r>
        <w:t>A continuación, se desglosan con mayor profundidad las características y responsabilidades asociadas a cada uno de estos roles:</w:t>
      </w:r>
    </w:p>
    <w:p w14:paraId="7FB78D33" w14:textId="61496669" w:rsidR="002C08B6" w:rsidRDefault="002C08B6" w:rsidP="00842C81">
      <w:pPr>
        <w:pStyle w:val="Prrafodelista"/>
        <w:numPr>
          <w:ilvl w:val="0"/>
          <w:numId w:val="42"/>
        </w:numPr>
        <w:jc w:val="both"/>
      </w:pPr>
      <w:r w:rsidRPr="009A65B6">
        <w:rPr>
          <w:b/>
          <w:bCs/>
        </w:rPr>
        <w:t>Usuario Básico:</w:t>
      </w:r>
      <w:r>
        <w:t xml:space="preserve"> Este perfil de usuario se caracteriza por tener un acceso restringido al sistema, principalmente limitado a funciones de lectura. Esto significa que su capacidad de interacción se centra en la visualización de </w:t>
      </w:r>
      <w:r w:rsidR="007B5DDF">
        <w:t>canales</w:t>
      </w:r>
      <w:r>
        <w:t xml:space="preserve"> autorizados previamente. Además, este tipo de usuario puede estar sujeto a restricciones de tiempo específicas para acceder a ciertos </w:t>
      </w:r>
      <w:r w:rsidR="007B5DDF">
        <w:t>canales</w:t>
      </w:r>
      <w:r>
        <w:t>. Es importante destacar que este usuario también puede estar vinculado a entidades externas a LIITEC que requieren acceso controlado a información específica.</w:t>
      </w:r>
    </w:p>
    <w:p w14:paraId="57EAB2D1" w14:textId="77777777" w:rsidR="00D621E5" w:rsidRDefault="00D621E5" w:rsidP="00D621E5">
      <w:pPr>
        <w:pStyle w:val="Prrafodelista"/>
        <w:jc w:val="both"/>
      </w:pPr>
    </w:p>
    <w:p w14:paraId="7D9C1318" w14:textId="61DAF29C" w:rsidR="002C08B6" w:rsidRDefault="002C08B6" w:rsidP="00842C81">
      <w:pPr>
        <w:pStyle w:val="Prrafodelista"/>
        <w:numPr>
          <w:ilvl w:val="0"/>
          <w:numId w:val="42"/>
        </w:numPr>
        <w:jc w:val="both"/>
      </w:pPr>
      <w:r w:rsidRPr="009A65B6">
        <w:rPr>
          <w:b/>
          <w:bCs/>
        </w:rPr>
        <w:t>Usuario Avanzado:</w:t>
      </w:r>
      <w:r>
        <w:t xml:space="preserve"> En contraposición al usuario básico, el usuario avanzado goza de un mayor nivel de control y funcionalidad dentro del sistema. Además de tener la capacidad de visualizar información, este perfil puede crear sus propios canales de dispositivos, así como gestionar los permisos de acceso a dichos canales para otros usuarios según las necesidades del proyecto. Esta funcionalidad ampliada otorga al usuario avanzado un papel activo en la configuración y administración de recursos dentro del sistema.</w:t>
      </w:r>
    </w:p>
    <w:p w14:paraId="639957AB" w14:textId="77777777" w:rsidR="00D621E5" w:rsidRDefault="00D621E5" w:rsidP="00D621E5">
      <w:pPr>
        <w:pStyle w:val="Prrafodelista"/>
      </w:pPr>
    </w:p>
    <w:p w14:paraId="279A4016" w14:textId="77777777" w:rsidR="00D621E5" w:rsidRDefault="00D621E5" w:rsidP="00D621E5">
      <w:pPr>
        <w:pStyle w:val="Prrafodelista"/>
        <w:jc w:val="both"/>
      </w:pPr>
    </w:p>
    <w:p w14:paraId="4E90CBAA" w14:textId="06A292C0" w:rsidR="00650870" w:rsidRDefault="002C08B6" w:rsidP="00650870">
      <w:pPr>
        <w:pStyle w:val="Prrafodelista"/>
        <w:numPr>
          <w:ilvl w:val="0"/>
          <w:numId w:val="42"/>
        </w:numPr>
        <w:jc w:val="both"/>
      </w:pPr>
      <w:r w:rsidRPr="009A65B6">
        <w:rPr>
          <w:b/>
          <w:bCs/>
        </w:rPr>
        <w:t>Super</w:t>
      </w:r>
      <w:r w:rsidR="000E73EA" w:rsidRPr="009A65B6">
        <w:rPr>
          <w:b/>
          <w:bCs/>
        </w:rPr>
        <w:t xml:space="preserve"> U</w:t>
      </w:r>
      <w:r w:rsidRPr="009A65B6">
        <w:rPr>
          <w:b/>
          <w:bCs/>
        </w:rPr>
        <w:t>suario:</w:t>
      </w:r>
      <w:r>
        <w:t xml:space="preserve"> Este rol ostenta privilegios especiales de gestión y control absoluto sobre el sistema. El </w:t>
      </w:r>
      <w:r w:rsidR="000E73EA">
        <w:t>S</w:t>
      </w:r>
      <w:r>
        <w:t>uper</w:t>
      </w:r>
      <w:r w:rsidR="000E73EA">
        <w:t xml:space="preserve"> U</w:t>
      </w:r>
      <w:r>
        <w:t>suario cuenta con un acceso completo a todas las funciones y datos dentro del sistema, lo que incluye la capacidad de administrar otros usuarios y sus permisos. Esta posición de autoridad garantiza una supervisión integral del sistema y la capacidad de intervenir en cualquier aspecto según sea necesario para garantizar el funcionamiento adecuado y la seguridad de los datos.</w:t>
      </w:r>
    </w:p>
    <w:p w14:paraId="4A5FFBAF" w14:textId="5F47330D" w:rsidR="00650870" w:rsidRPr="00650870" w:rsidRDefault="000E73EA" w:rsidP="00650870">
      <w:pPr>
        <w:jc w:val="both"/>
      </w:pPr>
      <w:r w:rsidRPr="000E73EA">
        <w:t>Resumiendo, la estructura de roles de usuario en LIITEC establece una jerarquía clara y definida, garantizando tanto la accesibilidad para los usuarios como la seguridad de los datos. Esta configuración facilita la gestión y el control del sistema, asegurando un funcionamiento efectivo y protegiendo la integridad de la información.</w:t>
      </w:r>
    </w:p>
    <w:p w14:paraId="6BEE732B" w14:textId="2C41BC67" w:rsidR="00985850" w:rsidRDefault="00985850" w:rsidP="00D621E5">
      <w:pPr>
        <w:jc w:val="both"/>
      </w:pPr>
      <w:r w:rsidRPr="00985850">
        <w:t>Finalmente, la estructura de la autoridad dentro del sistema se visualizaría de la siguiente manera</w:t>
      </w:r>
      <w:r w:rsidR="00650870">
        <w:t xml:space="preserve"> </w:t>
      </w:r>
      <w:r w:rsidR="00A11912">
        <w:t>(</w:t>
      </w:r>
      <w:r w:rsidR="00650870">
        <w:t>Fig.</w:t>
      </w:r>
      <w:r w:rsidR="00A11912">
        <w:t xml:space="preserve"> 15)</w:t>
      </w:r>
      <w:r w:rsidRPr="00985850">
        <w:t xml:space="preserve">: </w:t>
      </w:r>
    </w:p>
    <w:p w14:paraId="66227670" w14:textId="77777777" w:rsidR="00985850" w:rsidRDefault="00985850" w:rsidP="00132D77">
      <w:pPr>
        <w:pStyle w:val="Sinespaciado"/>
      </w:pPr>
    </w:p>
    <w:p w14:paraId="09D9B834" w14:textId="77777777" w:rsidR="00B01A6C" w:rsidRDefault="00985850" w:rsidP="00B01A6C">
      <w:pPr>
        <w:pStyle w:val="Sinespaciado"/>
        <w:keepNext/>
        <w:jc w:val="both"/>
      </w:pPr>
      <w:r w:rsidRPr="00985850">
        <w:rPr>
          <w:noProof/>
        </w:rPr>
        <w:lastRenderedPageBreak/>
        <w:drawing>
          <wp:inline distT="0" distB="0" distL="0" distR="0" wp14:anchorId="2A498BCD" wp14:editId="677CECE3">
            <wp:extent cx="5611495" cy="280289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1495" cy="2802890"/>
                    </a:xfrm>
                    <a:prstGeom prst="rect">
                      <a:avLst/>
                    </a:prstGeom>
                  </pic:spPr>
                </pic:pic>
              </a:graphicData>
            </a:graphic>
          </wp:inline>
        </w:drawing>
      </w:r>
    </w:p>
    <w:p w14:paraId="7A14881F" w14:textId="3CF12C56" w:rsidR="009A65B6" w:rsidRPr="00B01A6C" w:rsidRDefault="00B01A6C" w:rsidP="00B01A6C">
      <w:pPr>
        <w:pStyle w:val="Descripcin"/>
        <w:jc w:val="center"/>
        <w:rPr>
          <w:sz w:val="20"/>
          <w:szCs w:val="20"/>
        </w:rPr>
      </w:pPr>
      <w:bookmarkStart w:id="31" w:name="_Toc160577889"/>
      <w:r w:rsidRPr="00B01A6C">
        <w:rPr>
          <w:sz w:val="20"/>
          <w:szCs w:val="20"/>
        </w:rPr>
        <w:t xml:space="preserve">Figura </w:t>
      </w:r>
      <w:r w:rsidRPr="00B01A6C">
        <w:rPr>
          <w:sz w:val="20"/>
          <w:szCs w:val="20"/>
        </w:rPr>
        <w:fldChar w:fldCharType="begin"/>
      </w:r>
      <w:r w:rsidRPr="00B01A6C">
        <w:rPr>
          <w:sz w:val="20"/>
          <w:szCs w:val="20"/>
        </w:rPr>
        <w:instrText xml:space="preserve"> SEQ Figura \* ARABIC </w:instrText>
      </w:r>
      <w:r w:rsidRPr="00B01A6C">
        <w:rPr>
          <w:sz w:val="20"/>
          <w:szCs w:val="20"/>
        </w:rPr>
        <w:fldChar w:fldCharType="separate"/>
      </w:r>
      <w:r w:rsidR="00054D62">
        <w:rPr>
          <w:noProof/>
          <w:sz w:val="20"/>
          <w:szCs w:val="20"/>
        </w:rPr>
        <w:t>15</w:t>
      </w:r>
      <w:r w:rsidRPr="00B01A6C">
        <w:rPr>
          <w:sz w:val="20"/>
          <w:szCs w:val="20"/>
        </w:rPr>
        <w:fldChar w:fldCharType="end"/>
      </w:r>
      <w:r w:rsidRPr="00B01A6C">
        <w:rPr>
          <w:sz w:val="20"/>
          <w:szCs w:val="20"/>
        </w:rPr>
        <w:t xml:space="preserve"> - Estructura de autoridad LIITEC API</w:t>
      </w:r>
      <w:bookmarkEnd w:id="31"/>
    </w:p>
    <w:p w14:paraId="1C6124CC" w14:textId="77B568CC" w:rsidR="00985850" w:rsidRDefault="00985850" w:rsidP="009A65B6">
      <w:pPr>
        <w:jc w:val="both"/>
      </w:pPr>
      <w:r w:rsidRPr="00985850">
        <w:t>Esta representación gráfica ofrece una visión clara de la jerarquía de roles dentro de LIITEC, destacando la relación entre los distintos usuarios y su nivel de acceso y responsabilidad en el sistema.</w:t>
      </w:r>
    </w:p>
    <w:p w14:paraId="42B6185F" w14:textId="77777777" w:rsidR="00985850" w:rsidRDefault="00985850" w:rsidP="00132D77">
      <w:pPr>
        <w:pStyle w:val="Sinespaciado"/>
      </w:pPr>
    </w:p>
    <w:p w14:paraId="30147952" w14:textId="05BF74FA" w:rsidR="00985850" w:rsidRDefault="009A65B6" w:rsidP="00412BBC">
      <w:pPr>
        <w:pStyle w:val="Ttulo4"/>
      </w:pPr>
      <w:r>
        <w:t>Middleware</w:t>
      </w:r>
    </w:p>
    <w:p w14:paraId="1DCE6F6C" w14:textId="34A2315A" w:rsidR="00412BBC" w:rsidRDefault="00412BBC" w:rsidP="00B01A6C">
      <w:pPr>
        <w:jc w:val="both"/>
      </w:pPr>
      <w:r w:rsidRPr="00412BBC">
        <w:t>Para garantizar la seguridad y accesibilidad de la API, es fundamental contar con un middleware que desempeñe esta función de manera eficaz. Este middleware actúa como un intermediario entre la solicitud del cliente y la lógica de la aplicación, implementando mecanismos de autenticación, autorización y gestión de sesiones para proteger los recursos y datos del sistema. Al integrar este middleware en la arquitectura de la API, se asegura el cumplimiento de los controles de seguridad y la aplicación efectiva de las políticas de acceso, tal como se ilustra en</w:t>
      </w:r>
      <w:r>
        <w:t xml:space="preserve"> la </w:t>
      </w:r>
      <w:r w:rsidR="00B01A6C">
        <w:t xml:space="preserve">Figura </w:t>
      </w:r>
      <w:r w:rsidR="00A11912">
        <w:t>anterior</w:t>
      </w:r>
      <w:r w:rsidRPr="00412BBC">
        <w:t>.</w:t>
      </w:r>
    </w:p>
    <w:p w14:paraId="3DFF9F83" w14:textId="31E77E23" w:rsidR="00B01A6C" w:rsidRDefault="00B01A6C" w:rsidP="00B01A6C">
      <w:pPr>
        <w:jc w:val="both"/>
      </w:pPr>
      <w:r>
        <w:t>El</w:t>
      </w:r>
      <w:r>
        <w:t xml:space="preserve"> middleware</w:t>
      </w:r>
      <w:r>
        <w:t xml:space="preserve"> empleado está</w:t>
      </w:r>
      <w:r>
        <w:t xml:space="preserve"> diseñado para validar la API </w:t>
      </w:r>
      <w:proofErr w:type="spellStart"/>
      <w:r>
        <w:t>key</w:t>
      </w:r>
      <w:proofErr w:type="spellEnd"/>
      <w:r>
        <w:t xml:space="preserve"> proporcionada en las solicitudes entrantes y garantizar que el usuario asociado tenga el nivel de permisos adecuado para acceder a los recursos protegidos por la API. </w:t>
      </w:r>
      <w:r>
        <w:t xml:space="preserve">A continuación, se verá </w:t>
      </w:r>
      <w:r>
        <w:t>en detalle cómo funciona</w:t>
      </w:r>
      <w:r>
        <w:t xml:space="preserve"> (Fig. 16).</w:t>
      </w:r>
    </w:p>
    <w:p w14:paraId="627502F7" w14:textId="77777777" w:rsidR="00B01A6C" w:rsidRDefault="00B01A6C" w:rsidP="00412BBC">
      <w:pPr>
        <w:pStyle w:val="Sinespaciado"/>
        <w:jc w:val="both"/>
      </w:pPr>
    </w:p>
    <w:p w14:paraId="40517F63" w14:textId="7B56A9F8" w:rsidR="001E5C36" w:rsidRDefault="001E5C36" w:rsidP="0091047A">
      <w:pPr>
        <w:pStyle w:val="Sinespaciado"/>
        <w:rPr>
          <w:noProof/>
        </w:rPr>
      </w:pPr>
    </w:p>
    <w:p w14:paraId="72397891" w14:textId="77777777" w:rsidR="00B01A6C" w:rsidRDefault="001E5C36" w:rsidP="00B01A6C">
      <w:pPr>
        <w:pStyle w:val="Sinespaciado"/>
        <w:keepNext/>
        <w:jc w:val="center"/>
      </w:pPr>
      <w:r>
        <w:rPr>
          <w:noProof/>
        </w:rPr>
        <w:lastRenderedPageBreak/>
        <w:drawing>
          <wp:inline distT="0" distB="0" distL="0" distR="0" wp14:anchorId="4BBEE63F" wp14:editId="3941A562">
            <wp:extent cx="4269140" cy="864306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1" cstate="print">
                      <a:extLst>
                        <a:ext uri="{28A0092B-C50C-407E-A947-70E740481C1C}">
                          <a14:useLocalDpi xmlns:a14="http://schemas.microsoft.com/office/drawing/2010/main" val="0"/>
                        </a:ext>
                      </a:extLst>
                    </a:blip>
                    <a:srcRect l="5995" t="3475" r="6684" b="3588"/>
                    <a:stretch/>
                  </pic:blipFill>
                  <pic:spPr bwMode="auto">
                    <a:xfrm>
                      <a:off x="0" y="0"/>
                      <a:ext cx="4276347" cy="8657659"/>
                    </a:xfrm>
                    <a:prstGeom prst="rect">
                      <a:avLst/>
                    </a:prstGeom>
                    <a:ln>
                      <a:noFill/>
                    </a:ln>
                    <a:extLst>
                      <a:ext uri="{53640926-AAD7-44D8-BBD7-CCE9431645EC}">
                        <a14:shadowObscured xmlns:a14="http://schemas.microsoft.com/office/drawing/2010/main"/>
                      </a:ext>
                    </a:extLst>
                  </pic:spPr>
                </pic:pic>
              </a:graphicData>
            </a:graphic>
          </wp:inline>
        </w:drawing>
      </w:r>
    </w:p>
    <w:p w14:paraId="337E7269" w14:textId="1FF2C1F4" w:rsidR="001E5C36" w:rsidRPr="00B01A6C" w:rsidRDefault="00B01A6C" w:rsidP="00B01A6C">
      <w:pPr>
        <w:pStyle w:val="Descripcin"/>
        <w:jc w:val="center"/>
        <w:rPr>
          <w:sz w:val="20"/>
          <w:szCs w:val="20"/>
        </w:rPr>
      </w:pPr>
      <w:bookmarkStart w:id="32" w:name="_Toc160577890"/>
      <w:r w:rsidRPr="00B01A6C">
        <w:rPr>
          <w:sz w:val="20"/>
          <w:szCs w:val="20"/>
        </w:rPr>
        <w:t xml:space="preserve">Figura </w:t>
      </w:r>
      <w:r w:rsidRPr="00B01A6C">
        <w:rPr>
          <w:sz w:val="20"/>
          <w:szCs w:val="20"/>
        </w:rPr>
        <w:fldChar w:fldCharType="begin"/>
      </w:r>
      <w:r w:rsidRPr="00B01A6C">
        <w:rPr>
          <w:sz w:val="20"/>
          <w:szCs w:val="20"/>
        </w:rPr>
        <w:instrText xml:space="preserve"> SEQ Figura \* ARABIC </w:instrText>
      </w:r>
      <w:r w:rsidRPr="00B01A6C">
        <w:rPr>
          <w:sz w:val="20"/>
          <w:szCs w:val="20"/>
        </w:rPr>
        <w:fldChar w:fldCharType="separate"/>
      </w:r>
      <w:r w:rsidR="00054D62">
        <w:rPr>
          <w:noProof/>
          <w:sz w:val="20"/>
          <w:szCs w:val="20"/>
        </w:rPr>
        <w:t>16</w:t>
      </w:r>
      <w:r w:rsidRPr="00B01A6C">
        <w:rPr>
          <w:sz w:val="20"/>
          <w:szCs w:val="20"/>
        </w:rPr>
        <w:fldChar w:fldCharType="end"/>
      </w:r>
      <w:r w:rsidRPr="00B01A6C">
        <w:rPr>
          <w:sz w:val="20"/>
          <w:szCs w:val="20"/>
        </w:rPr>
        <w:t xml:space="preserve"> - Middleware de acceso a la API</w:t>
      </w:r>
      <w:bookmarkEnd w:id="32"/>
    </w:p>
    <w:p w14:paraId="59D8E10A" w14:textId="71176B0A" w:rsidR="00D621E5" w:rsidRDefault="00A51EFF" w:rsidP="00B01A6C">
      <w:pPr>
        <w:pStyle w:val="Prrafodelista"/>
        <w:numPr>
          <w:ilvl w:val="0"/>
          <w:numId w:val="44"/>
        </w:numPr>
        <w:jc w:val="both"/>
      </w:pPr>
      <w:r w:rsidRPr="00A51EFF">
        <w:rPr>
          <w:b/>
          <w:bCs/>
        </w:rPr>
        <w:t>Obtención de la API Key:</w:t>
      </w:r>
      <w:r>
        <w:t xml:space="preserve"> El middleware comienza extrayendo la API </w:t>
      </w:r>
      <w:proofErr w:type="spellStart"/>
      <w:r>
        <w:t>key</w:t>
      </w:r>
      <w:proofErr w:type="spellEnd"/>
      <w:r>
        <w:t xml:space="preserve"> del encabezado de autorización de la solicitud </w:t>
      </w:r>
      <w:r w:rsidR="007D678F" w:rsidRPr="007D678F">
        <w:rPr>
          <w:i/>
          <w:iCs/>
        </w:rPr>
        <w:t>“</w:t>
      </w:r>
      <w:proofErr w:type="spellStart"/>
      <w:proofErr w:type="gramStart"/>
      <w:r w:rsidRPr="007D678F">
        <w:rPr>
          <w:i/>
          <w:iCs/>
        </w:rPr>
        <w:t>req.header</w:t>
      </w:r>
      <w:proofErr w:type="spellEnd"/>
      <w:proofErr w:type="gramEnd"/>
      <w:r w:rsidRPr="007D678F">
        <w:rPr>
          <w:i/>
          <w:iCs/>
        </w:rPr>
        <w:t>("Authorization")</w:t>
      </w:r>
      <w:r w:rsidR="007D678F" w:rsidRPr="007D678F">
        <w:rPr>
          <w:i/>
          <w:iCs/>
        </w:rPr>
        <w:t>”</w:t>
      </w:r>
      <w:r>
        <w:t xml:space="preserve">, que se espera que contenga la API </w:t>
      </w:r>
      <w:proofErr w:type="spellStart"/>
      <w:r>
        <w:t>key</w:t>
      </w:r>
      <w:proofErr w:type="spellEnd"/>
      <w:r>
        <w:t xml:space="preserve"> necesaria para la autenticación.</w:t>
      </w:r>
    </w:p>
    <w:p w14:paraId="2A725E89" w14:textId="77777777" w:rsidR="00B01A6C" w:rsidRDefault="00B01A6C" w:rsidP="00B01A6C">
      <w:pPr>
        <w:pStyle w:val="Prrafodelista"/>
        <w:jc w:val="both"/>
      </w:pPr>
    </w:p>
    <w:p w14:paraId="2A84E785" w14:textId="703E1874" w:rsidR="00A51EFF" w:rsidRDefault="00A51EFF" w:rsidP="00842C81">
      <w:pPr>
        <w:pStyle w:val="Prrafodelista"/>
        <w:numPr>
          <w:ilvl w:val="0"/>
          <w:numId w:val="43"/>
        </w:numPr>
        <w:jc w:val="both"/>
      </w:pPr>
      <w:r w:rsidRPr="00A51EFF">
        <w:rPr>
          <w:b/>
          <w:bCs/>
        </w:rPr>
        <w:t>Validación de la API Key:</w:t>
      </w:r>
      <w:r>
        <w:t xml:space="preserve"> Si la API </w:t>
      </w:r>
      <w:proofErr w:type="spellStart"/>
      <w:r>
        <w:t>key</w:t>
      </w:r>
      <w:proofErr w:type="spellEnd"/>
      <w:r>
        <w:t xml:space="preserve"> no está presente en la solicitud, se devuelve un error de acceso no autorizado </w:t>
      </w:r>
      <w:r w:rsidRPr="007D678F">
        <w:rPr>
          <w:i/>
          <w:iCs/>
        </w:rPr>
        <w:t xml:space="preserve">(status 401). </w:t>
      </w:r>
      <w:r>
        <w:t xml:space="preserve">De lo contrario, se utiliza la API </w:t>
      </w:r>
      <w:proofErr w:type="spellStart"/>
      <w:r>
        <w:t>key</w:t>
      </w:r>
      <w:proofErr w:type="spellEnd"/>
      <w:r>
        <w:t xml:space="preserve"> para buscar la clave correspondiente en la base de datos.</w:t>
      </w:r>
    </w:p>
    <w:p w14:paraId="193D1E2B" w14:textId="00A18A03" w:rsidR="00D621E5" w:rsidRDefault="00D621E5" w:rsidP="00D621E5">
      <w:pPr>
        <w:pStyle w:val="Prrafodelista"/>
        <w:jc w:val="both"/>
      </w:pPr>
    </w:p>
    <w:p w14:paraId="50383934" w14:textId="77777777" w:rsidR="00B01A6C" w:rsidRDefault="00B01A6C" w:rsidP="00D621E5">
      <w:pPr>
        <w:pStyle w:val="Prrafodelista"/>
        <w:jc w:val="both"/>
      </w:pPr>
    </w:p>
    <w:p w14:paraId="7356F104" w14:textId="1FA93B8B" w:rsidR="00D621E5" w:rsidRDefault="00A51EFF" w:rsidP="00842C81">
      <w:pPr>
        <w:pStyle w:val="Prrafodelista"/>
        <w:numPr>
          <w:ilvl w:val="0"/>
          <w:numId w:val="43"/>
        </w:numPr>
        <w:jc w:val="both"/>
      </w:pPr>
      <w:r w:rsidRPr="00A51EFF">
        <w:rPr>
          <w:b/>
          <w:bCs/>
        </w:rPr>
        <w:lastRenderedPageBreak/>
        <w:t>Recuperación del Usuario:</w:t>
      </w:r>
      <w:r>
        <w:t xml:space="preserve"> Una vez que se ha encontrado la clave en la base de datos, se utiliza para buscar el usuario asociado. Si no se encuentra ningún usuario, se devuelve un error de acceso no autorizado.</w:t>
      </w:r>
    </w:p>
    <w:p w14:paraId="38A6D570" w14:textId="77777777" w:rsidR="00D621E5" w:rsidRDefault="00D621E5" w:rsidP="00D621E5">
      <w:pPr>
        <w:pStyle w:val="Prrafodelista"/>
        <w:jc w:val="both"/>
      </w:pPr>
    </w:p>
    <w:p w14:paraId="04BE17F4" w14:textId="5E0E6ADC" w:rsidR="00D621E5" w:rsidRDefault="00A51EFF" w:rsidP="00842C81">
      <w:pPr>
        <w:pStyle w:val="Prrafodelista"/>
        <w:numPr>
          <w:ilvl w:val="0"/>
          <w:numId w:val="43"/>
        </w:numPr>
        <w:jc w:val="both"/>
      </w:pPr>
      <w:r w:rsidRPr="00A51EFF">
        <w:rPr>
          <w:b/>
          <w:bCs/>
        </w:rPr>
        <w:t>Creación del Usuario Local:</w:t>
      </w:r>
      <w:r>
        <w:t xml:space="preserve"> Se crea un objeto </w:t>
      </w:r>
      <w:r w:rsidR="007D678F" w:rsidRPr="007D678F">
        <w:rPr>
          <w:i/>
          <w:iCs/>
        </w:rPr>
        <w:t>“</w:t>
      </w:r>
      <w:proofErr w:type="spellStart"/>
      <w:r w:rsidRPr="007D678F">
        <w:rPr>
          <w:i/>
          <w:iCs/>
        </w:rPr>
        <w:t>localUser</w:t>
      </w:r>
      <w:proofErr w:type="spellEnd"/>
      <w:r w:rsidR="007D678F" w:rsidRPr="007D678F">
        <w:rPr>
          <w:i/>
          <w:iCs/>
        </w:rPr>
        <w:t>”</w:t>
      </w:r>
      <w:r>
        <w:t xml:space="preserve"> que contiene información relevante sobre el usuario, incluyendo su identificador, nombre de usuario, nivel de </w:t>
      </w:r>
      <w:proofErr w:type="spellStart"/>
      <w:r>
        <w:t>superusuario</w:t>
      </w:r>
      <w:proofErr w:type="spellEnd"/>
      <w:r w:rsidR="007D678F">
        <w:t xml:space="preserve"> (configuración de </w:t>
      </w:r>
      <w:proofErr w:type="spellStart"/>
      <w:r w:rsidR="007D678F">
        <w:t>Mosquitto-Go-Auth</w:t>
      </w:r>
      <w:proofErr w:type="spellEnd"/>
      <w:r w:rsidR="007D678F">
        <w:t>)</w:t>
      </w:r>
      <w:r>
        <w:t>, nombre completo, correo electrónico, fecha de creación y otros datos relevantes</w:t>
      </w:r>
      <w:r w:rsidR="00D621E5">
        <w:t>.</w:t>
      </w:r>
    </w:p>
    <w:p w14:paraId="171B133F" w14:textId="77777777" w:rsidR="00D621E5" w:rsidRDefault="00D621E5" w:rsidP="00D621E5">
      <w:pPr>
        <w:pStyle w:val="Prrafodelista"/>
        <w:jc w:val="both"/>
      </w:pPr>
    </w:p>
    <w:p w14:paraId="2D08F34A" w14:textId="46FDDE67" w:rsidR="00D621E5" w:rsidRDefault="00A51EFF" w:rsidP="00842C81">
      <w:pPr>
        <w:pStyle w:val="Prrafodelista"/>
        <w:numPr>
          <w:ilvl w:val="0"/>
          <w:numId w:val="43"/>
        </w:numPr>
        <w:jc w:val="both"/>
      </w:pPr>
      <w:r w:rsidRPr="00A51EFF">
        <w:rPr>
          <w:b/>
          <w:bCs/>
        </w:rPr>
        <w:t>Validación del Nivel de Permisos:</w:t>
      </w:r>
      <w:r>
        <w:t xml:space="preserve"> El middleware verifica el nivel de permisos del usuario basado en el tipo de API </w:t>
      </w:r>
      <w:proofErr w:type="spellStart"/>
      <w:r>
        <w:t>key</w:t>
      </w:r>
      <w:proofErr w:type="spellEnd"/>
      <w:r>
        <w:t xml:space="preserve">. Si el usuario tiene un nivel de permisos adecuado para acceder al recurso protegido, se permite que la solicitud continúe utilizando </w:t>
      </w:r>
      <w:r w:rsidR="007D678F" w:rsidRPr="007D678F">
        <w:rPr>
          <w:i/>
          <w:iCs/>
        </w:rPr>
        <w:t>“</w:t>
      </w:r>
      <w:proofErr w:type="spellStart"/>
      <w:proofErr w:type="gramStart"/>
      <w:r w:rsidRPr="007D678F">
        <w:rPr>
          <w:i/>
          <w:iCs/>
        </w:rPr>
        <w:t>next</w:t>
      </w:r>
      <w:proofErr w:type="spellEnd"/>
      <w:r w:rsidRPr="007D678F">
        <w:rPr>
          <w:i/>
          <w:iCs/>
        </w:rPr>
        <w:t>(</w:t>
      </w:r>
      <w:proofErr w:type="gramEnd"/>
      <w:r w:rsidRPr="007D678F">
        <w:rPr>
          <w:i/>
          <w:iCs/>
        </w:rPr>
        <w:t>)</w:t>
      </w:r>
      <w:r w:rsidR="007D678F" w:rsidRPr="007D678F">
        <w:rPr>
          <w:i/>
          <w:iCs/>
        </w:rPr>
        <w:t>”</w:t>
      </w:r>
      <w:r>
        <w:t>. De lo contrario, se devuelve un error de acceso no autorizado.</w:t>
      </w:r>
    </w:p>
    <w:p w14:paraId="148E2AB4" w14:textId="77777777" w:rsidR="00D621E5" w:rsidRDefault="00D621E5" w:rsidP="00D621E5">
      <w:pPr>
        <w:pStyle w:val="Prrafodelista"/>
        <w:jc w:val="both"/>
      </w:pPr>
    </w:p>
    <w:p w14:paraId="553FA725" w14:textId="77777777" w:rsidR="00A51EFF" w:rsidRDefault="00A51EFF" w:rsidP="00842C81">
      <w:pPr>
        <w:pStyle w:val="Prrafodelista"/>
        <w:numPr>
          <w:ilvl w:val="0"/>
          <w:numId w:val="43"/>
        </w:numPr>
        <w:jc w:val="both"/>
      </w:pPr>
      <w:r w:rsidRPr="00A51EFF">
        <w:rPr>
          <w:b/>
          <w:bCs/>
        </w:rPr>
        <w:t>Manejo de Errores:</w:t>
      </w:r>
      <w:r>
        <w:t xml:space="preserve"> Se implementa un manejo de errores para manejar cualquier excepción que ocurra durante el proceso de validación de la API </w:t>
      </w:r>
      <w:proofErr w:type="spellStart"/>
      <w:r>
        <w:t>key</w:t>
      </w:r>
      <w:proofErr w:type="spellEnd"/>
      <w:r>
        <w:t xml:space="preserve">. Si se produce un error, se registra en la consola y se devuelve un error interno del servidor </w:t>
      </w:r>
      <w:r w:rsidRPr="007D678F">
        <w:rPr>
          <w:i/>
          <w:iCs/>
        </w:rPr>
        <w:t>(status 500).</w:t>
      </w:r>
    </w:p>
    <w:p w14:paraId="60CDF163" w14:textId="6F825216" w:rsidR="00BC7400" w:rsidRPr="00BC7400" w:rsidRDefault="00A51EFF" w:rsidP="00D621E5">
      <w:pPr>
        <w:jc w:val="both"/>
      </w:pPr>
      <w:r>
        <w:t>Este middleware desempeña un papel crucial en la seguridad y accesibilidad de la API, garantizando que solo los usuarios autenticados con el nivel de permisos adecuado puedan acceder a los recursos protegidos</w:t>
      </w:r>
      <w:r w:rsidR="00BC7400">
        <w:br/>
      </w:r>
    </w:p>
    <w:p w14:paraId="7FDE2848" w14:textId="3DC87181" w:rsidR="00BC7400" w:rsidRDefault="00BC7400" w:rsidP="00BC7400">
      <w:pPr>
        <w:pStyle w:val="Ttulo4"/>
      </w:pPr>
      <w:r>
        <w:t xml:space="preserve">Rutas y </w:t>
      </w:r>
      <w:proofErr w:type="spellStart"/>
      <w:r>
        <w:t>Endpoints</w:t>
      </w:r>
      <w:proofErr w:type="spellEnd"/>
    </w:p>
    <w:p w14:paraId="4BBA1E35" w14:textId="61187396" w:rsidR="00BC7400" w:rsidRDefault="00BC7400" w:rsidP="00CA746E">
      <w:pPr>
        <w:jc w:val="both"/>
      </w:pPr>
      <w:r w:rsidRPr="00BC7400">
        <w:t>Una vez identificados los recursos necesarios, el siguiente paso es construir las rutas de la API basándonos en estos recursos</w:t>
      </w:r>
      <w:r w:rsidR="00CA746E">
        <w:t xml:space="preserve"> (anexo 1)</w:t>
      </w:r>
      <w:r w:rsidRPr="00BC7400">
        <w:t xml:space="preserve">. Cada ruta agrupa un conjunto de </w:t>
      </w:r>
      <w:proofErr w:type="spellStart"/>
      <w:r w:rsidRPr="00BC7400">
        <w:t>endpoints</w:t>
      </w:r>
      <w:proofErr w:type="spellEnd"/>
      <w:r w:rsidRPr="00BC7400">
        <w:t xml:space="preserve"> que responden a las solicitudes de los clientes, proporcionando acceso a las funcionalidades específicas del sistema. A </w:t>
      </w:r>
      <w:proofErr w:type="gramStart"/>
      <w:r w:rsidRPr="00BC7400">
        <w:t>continuación</w:t>
      </w:r>
      <w:proofErr w:type="gramEnd"/>
      <w:r w:rsidR="00433BFE">
        <w:t xml:space="preserve"> en la</w:t>
      </w:r>
      <w:r w:rsidR="00B01A6C">
        <w:t>s</w:t>
      </w:r>
      <w:r w:rsidR="00433BFE">
        <w:t xml:space="preserve"> tabla</w:t>
      </w:r>
      <w:r w:rsidR="00F35074">
        <w:t>s</w:t>
      </w:r>
      <w:r w:rsidR="00433BFE">
        <w:t xml:space="preserve"> 4</w:t>
      </w:r>
      <w:r w:rsidR="00B01A6C">
        <w:t xml:space="preserve"> a 8</w:t>
      </w:r>
      <w:r w:rsidRPr="00BC7400">
        <w:t xml:space="preserve">, se detallarán las rutas diseñadas para cada uno de los recursos mencionados previamente, describiendo sus respectivos </w:t>
      </w:r>
      <w:proofErr w:type="spellStart"/>
      <w:r w:rsidRPr="00BC7400">
        <w:t>endpoints</w:t>
      </w:r>
      <w:proofErr w:type="spellEnd"/>
      <w:r w:rsidRPr="00BC7400">
        <w:t xml:space="preserve"> y funcionalidades.</w:t>
      </w:r>
    </w:p>
    <w:p w14:paraId="6C53A8F1" w14:textId="0214B693" w:rsidR="00133E33" w:rsidRDefault="00133E33" w:rsidP="00133E33">
      <w:pPr>
        <w:pStyle w:val="Subtitulo2"/>
        <w:rPr>
          <w:i/>
          <w:iCs/>
        </w:rPr>
      </w:pPr>
      <w:r>
        <w:t xml:space="preserve">Ruta: </w:t>
      </w:r>
      <w:r w:rsidRPr="00133E33">
        <w:rPr>
          <w:i/>
          <w:iCs/>
        </w:rPr>
        <w:t>/data</w:t>
      </w:r>
    </w:p>
    <w:p w14:paraId="000DCED6" w14:textId="464888BF" w:rsidR="00E621A6" w:rsidRPr="00E621A6" w:rsidRDefault="00E621A6" w:rsidP="00842C81">
      <w:pPr>
        <w:pStyle w:val="Prrafodelista"/>
        <w:numPr>
          <w:ilvl w:val="0"/>
          <w:numId w:val="45"/>
        </w:numPr>
      </w:pPr>
      <w:r>
        <w:t>Hace referencia a los datos capturados por los dispositivos.</w:t>
      </w:r>
    </w:p>
    <w:p w14:paraId="3C0946FE" w14:textId="2191D908" w:rsidR="00B01A6C" w:rsidRPr="00B01A6C" w:rsidRDefault="00B01A6C" w:rsidP="00B01A6C">
      <w:pPr>
        <w:pStyle w:val="Descripcin"/>
        <w:keepNext/>
        <w:jc w:val="center"/>
        <w:rPr>
          <w:sz w:val="20"/>
          <w:szCs w:val="20"/>
        </w:rPr>
      </w:pPr>
      <w:bookmarkStart w:id="33" w:name="_Toc160577829"/>
      <w:r w:rsidRPr="00B01A6C">
        <w:rPr>
          <w:sz w:val="20"/>
          <w:szCs w:val="20"/>
        </w:rPr>
        <w:t xml:space="preserve">Tabla </w:t>
      </w:r>
      <w:r w:rsidRPr="00B01A6C">
        <w:rPr>
          <w:sz w:val="20"/>
          <w:szCs w:val="20"/>
        </w:rPr>
        <w:fldChar w:fldCharType="begin"/>
      </w:r>
      <w:r w:rsidRPr="00B01A6C">
        <w:rPr>
          <w:sz w:val="20"/>
          <w:szCs w:val="20"/>
        </w:rPr>
        <w:instrText xml:space="preserve"> SEQ Tabla \* ARABIC </w:instrText>
      </w:r>
      <w:r w:rsidRPr="00B01A6C">
        <w:rPr>
          <w:sz w:val="20"/>
          <w:szCs w:val="20"/>
        </w:rPr>
        <w:fldChar w:fldCharType="separate"/>
      </w:r>
      <w:r w:rsidR="00CA4EC0">
        <w:rPr>
          <w:noProof/>
          <w:sz w:val="20"/>
          <w:szCs w:val="20"/>
        </w:rPr>
        <w:t>4</w:t>
      </w:r>
      <w:r w:rsidRPr="00B01A6C">
        <w:rPr>
          <w:sz w:val="20"/>
          <w:szCs w:val="20"/>
        </w:rPr>
        <w:fldChar w:fldCharType="end"/>
      </w:r>
      <w:r w:rsidRPr="00B01A6C">
        <w:rPr>
          <w:sz w:val="20"/>
          <w:szCs w:val="20"/>
        </w:rPr>
        <w:t xml:space="preserve"> - </w:t>
      </w:r>
      <w:proofErr w:type="spellStart"/>
      <w:r w:rsidRPr="00B01A6C">
        <w:rPr>
          <w:sz w:val="20"/>
          <w:szCs w:val="20"/>
        </w:rPr>
        <w:t>Endpoints</w:t>
      </w:r>
      <w:proofErr w:type="spellEnd"/>
      <w:r w:rsidRPr="00B01A6C">
        <w:rPr>
          <w:sz w:val="20"/>
          <w:szCs w:val="20"/>
        </w:rPr>
        <w:t xml:space="preserve"> de los datos</w:t>
      </w:r>
      <w:bookmarkEnd w:id="33"/>
    </w:p>
    <w:tbl>
      <w:tblPr>
        <w:tblStyle w:val="Tablaconcuadrcula"/>
        <w:tblW w:w="0" w:type="auto"/>
        <w:tblLook w:val="04A0" w:firstRow="1" w:lastRow="0" w:firstColumn="1" w:lastColumn="0" w:noHBand="0" w:noVBand="1"/>
      </w:tblPr>
      <w:tblGrid>
        <w:gridCol w:w="2606"/>
        <w:gridCol w:w="2062"/>
        <w:gridCol w:w="1139"/>
        <w:gridCol w:w="3020"/>
      </w:tblGrid>
      <w:tr w:rsidR="00133E33" w14:paraId="09CD4738" w14:textId="77777777" w:rsidTr="00E621A6">
        <w:trPr>
          <w:trHeight w:val="371"/>
        </w:trPr>
        <w:tc>
          <w:tcPr>
            <w:tcW w:w="2606" w:type="dxa"/>
            <w:shd w:val="clear" w:color="auto" w:fill="4472C4" w:themeFill="accent1"/>
          </w:tcPr>
          <w:p w14:paraId="417AD000" w14:textId="36362DB6" w:rsidR="00133E33" w:rsidRPr="00E621A6" w:rsidRDefault="00133E33" w:rsidP="00133E33">
            <w:pPr>
              <w:pStyle w:val="Sinespaciado"/>
              <w:rPr>
                <w:color w:val="FFFFFF" w:themeColor="background1"/>
                <w:lang w:val="en-US"/>
              </w:rPr>
            </w:pPr>
            <w:r w:rsidRPr="00E621A6">
              <w:rPr>
                <w:color w:val="FFFFFF" w:themeColor="background1"/>
                <w:lang w:val="en-US"/>
              </w:rPr>
              <w:t>Endpoint</w:t>
            </w:r>
          </w:p>
        </w:tc>
        <w:tc>
          <w:tcPr>
            <w:tcW w:w="2062" w:type="dxa"/>
            <w:shd w:val="clear" w:color="auto" w:fill="4472C4" w:themeFill="accent1"/>
          </w:tcPr>
          <w:p w14:paraId="1F8A64D2" w14:textId="05A09045" w:rsidR="00133E33" w:rsidRPr="00E621A6" w:rsidRDefault="00133E33" w:rsidP="00133E33">
            <w:pPr>
              <w:pStyle w:val="Sinespaciado"/>
              <w:rPr>
                <w:color w:val="FFFFFF" w:themeColor="background1"/>
                <w:lang w:val="en-US"/>
              </w:rPr>
            </w:pPr>
            <w:proofErr w:type="spellStart"/>
            <w:r w:rsidRPr="00E621A6">
              <w:rPr>
                <w:color w:val="FFFFFF" w:themeColor="background1"/>
                <w:lang w:val="en-US"/>
              </w:rPr>
              <w:t>Permiso</w:t>
            </w:r>
            <w:proofErr w:type="spellEnd"/>
            <w:r w:rsidR="0045770D">
              <w:rPr>
                <w:color w:val="FFFFFF" w:themeColor="background1"/>
                <w:lang w:val="en-US"/>
              </w:rPr>
              <w:t xml:space="preserve"> </w:t>
            </w:r>
            <w:proofErr w:type="spellStart"/>
            <w:r w:rsidR="0045770D">
              <w:rPr>
                <w:color w:val="FFFFFF" w:themeColor="background1"/>
                <w:lang w:val="en-US"/>
              </w:rPr>
              <w:t>Mínimo</w:t>
            </w:r>
            <w:proofErr w:type="spellEnd"/>
          </w:p>
        </w:tc>
        <w:tc>
          <w:tcPr>
            <w:tcW w:w="1139" w:type="dxa"/>
            <w:shd w:val="clear" w:color="auto" w:fill="4472C4" w:themeFill="accent1"/>
          </w:tcPr>
          <w:p w14:paraId="1B4A9772" w14:textId="18EB8800" w:rsidR="00133E33" w:rsidRPr="00E621A6" w:rsidRDefault="00133E33" w:rsidP="00133E33">
            <w:pPr>
              <w:pStyle w:val="Sinespaciado"/>
              <w:rPr>
                <w:color w:val="FFFFFF" w:themeColor="background1"/>
                <w:lang w:val="en-US"/>
              </w:rPr>
            </w:pPr>
            <w:proofErr w:type="spellStart"/>
            <w:r w:rsidRPr="00E621A6">
              <w:rPr>
                <w:color w:val="FFFFFF" w:themeColor="background1"/>
                <w:lang w:val="en-US"/>
              </w:rPr>
              <w:t>Método</w:t>
            </w:r>
            <w:proofErr w:type="spellEnd"/>
          </w:p>
        </w:tc>
        <w:tc>
          <w:tcPr>
            <w:tcW w:w="3020" w:type="dxa"/>
            <w:shd w:val="clear" w:color="auto" w:fill="4472C4" w:themeFill="accent1"/>
          </w:tcPr>
          <w:p w14:paraId="17A0AB03" w14:textId="45BEB89B" w:rsidR="00133E33" w:rsidRPr="00E621A6" w:rsidRDefault="00133E33" w:rsidP="00133E33">
            <w:pPr>
              <w:pStyle w:val="Sinespaciado"/>
              <w:rPr>
                <w:color w:val="FFFFFF" w:themeColor="background1"/>
                <w:lang w:val="en-US"/>
              </w:rPr>
            </w:pPr>
            <w:proofErr w:type="spellStart"/>
            <w:r w:rsidRPr="00E621A6">
              <w:rPr>
                <w:color w:val="FFFFFF" w:themeColor="background1"/>
                <w:lang w:val="en-US"/>
              </w:rPr>
              <w:t>Descripción</w:t>
            </w:r>
            <w:proofErr w:type="spellEnd"/>
          </w:p>
        </w:tc>
      </w:tr>
      <w:tr w:rsidR="00133E33" w:rsidRPr="00133E33" w14:paraId="01D39830" w14:textId="77777777" w:rsidTr="00E621A6">
        <w:tc>
          <w:tcPr>
            <w:tcW w:w="2606" w:type="dxa"/>
          </w:tcPr>
          <w:p w14:paraId="2331DA81" w14:textId="2B53CA2E" w:rsidR="00133E33" w:rsidRDefault="00133E33" w:rsidP="00133E33">
            <w:pPr>
              <w:pStyle w:val="Sinespaciado"/>
              <w:rPr>
                <w:lang w:val="en-US"/>
              </w:rPr>
            </w:pPr>
            <w:r w:rsidRPr="00133E33">
              <w:rPr>
                <w:lang w:val="en-US"/>
              </w:rPr>
              <w:t>/</w:t>
            </w:r>
            <w:proofErr w:type="gramStart"/>
            <w:r w:rsidRPr="00133E33">
              <w:rPr>
                <w:lang w:val="en-US"/>
              </w:rPr>
              <w:t>data</w:t>
            </w:r>
            <w:proofErr w:type="gramEnd"/>
          </w:p>
        </w:tc>
        <w:tc>
          <w:tcPr>
            <w:tcW w:w="2062" w:type="dxa"/>
          </w:tcPr>
          <w:p w14:paraId="4A985251" w14:textId="05D49A3D" w:rsidR="00133E33" w:rsidRDefault="0045770D" w:rsidP="00133E33">
            <w:pPr>
              <w:pStyle w:val="Sinespaciado"/>
              <w:rPr>
                <w:lang w:val="en-US"/>
              </w:rPr>
            </w:pPr>
            <w:r>
              <w:rPr>
                <w:lang w:val="en-US"/>
              </w:rPr>
              <w:t xml:space="preserve">Super </w:t>
            </w:r>
            <w:proofErr w:type="spellStart"/>
            <w:r>
              <w:rPr>
                <w:lang w:val="en-US"/>
              </w:rPr>
              <w:t>Usuario</w:t>
            </w:r>
            <w:proofErr w:type="spellEnd"/>
          </w:p>
        </w:tc>
        <w:tc>
          <w:tcPr>
            <w:tcW w:w="1139" w:type="dxa"/>
          </w:tcPr>
          <w:p w14:paraId="509AC3E4" w14:textId="50CEE2FF" w:rsidR="00133E33" w:rsidRDefault="00133E33" w:rsidP="00133E33">
            <w:pPr>
              <w:pStyle w:val="Sinespaciado"/>
              <w:rPr>
                <w:lang w:val="en-US"/>
              </w:rPr>
            </w:pPr>
            <w:r>
              <w:rPr>
                <w:lang w:val="en-US"/>
              </w:rPr>
              <w:t>GET</w:t>
            </w:r>
          </w:p>
        </w:tc>
        <w:tc>
          <w:tcPr>
            <w:tcW w:w="3020" w:type="dxa"/>
          </w:tcPr>
          <w:p w14:paraId="5C59F331" w14:textId="18F0DFEB" w:rsidR="00133E33" w:rsidRPr="00133E33" w:rsidRDefault="00133E33" w:rsidP="00133E33">
            <w:pPr>
              <w:pStyle w:val="Sinespaciado"/>
            </w:pPr>
            <w:r w:rsidRPr="00133E33">
              <w:t>Obtiene todos los datos disponibles en el sistema.</w:t>
            </w:r>
          </w:p>
        </w:tc>
      </w:tr>
      <w:tr w:rsidR="00133E33" w:rsidRPr="00133E33" w14:paraId="4CD018E1" w14:textId="77777777" w:rsidTr="00E621A6">
        <w:tc>
          <w:tcPr>
            <w:tcW w:w="2606" w:type="dxa"/>
          </w:tcPr>
          <w:p w14:paraId="2D8226CE" w14:textId="60E6801E" w:rsidR="00133E33" w:rsidRDefault="00133E33" w:rsidP="00133E33">
            <w:pPr>
              <w:pStyle w:val="Sinespaciado"/>
              <w:rPr>
                <w:lang w:val="en-US"/>
              </w:rPr>
            </w:pPr>
            <w:r>
              <w:rPr>
                <w:lang w:val="en-US"/>
              </w:rPr>
              <w:t>/data</w:t>
            </w:r>
            <w:proofErr w:type="gramStart"/>
            <w:r>
              <w:rPr>
                <w:lang w:val="en-US"/>
              </w:rPr>
              <w:t>/:</w:t>
            </w:r>
            <w:proofErr w:type="spellStart"/>
            <w:r>
              <w:rPr>
                <w:lang w:val="en-US"/>
              </w:rPr>
              <w:t>deviceId</w:t>
            </w:r>
            <w:proofErr w:type="spellEnd"/>
            <w:proofErr w:type="gramEnd"/>
          </w:p>
        </w:tc>
        <w:tc>
          <w:tcPr>
            <w:tcW w:w="2062" w:type="dxa"/>
          </w:tcPr>
          <w:p w14:paraId="75177D9C" w14:textId="5F24C634"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213AB32C" w14:textId="3B0FF1B1" w:rsidR="00133E33" w:rsidRDefault="00133E33" w:rsidP="00133E33">
            <w:pPr>
              <w:pStyle w:val="Sinespaciado"/>
              <w:rPr>
                <w:lang w:val="en-US"/>
              </w:rPr>
            </w:pPr>
            <w:r>
              <w:rPr>
                <w:lang w:val="en-US"/>
              </w:rPr>
              <w:t>GET</w:t>
            </w:r>
          </w:p>
        </w:tc>
        <w:tc>
          <w:tcPr>
            <w:tcW w:w="3020" w:type="dxa"/>
          </w:tcPr>
          <w:p w14:paraId="63F86F3B" w14:textId="16BA3175" w:rsidR="00133E33" w:rsidRPr="00133E33" w:rsidRDefault="00133E33" w:rsidP="00133E33">
            <w:pPr>
              <w:pStyle w:val="Sinespaciado"/>
            </w:pPr>
            <w:r w:rsidRPr="00133E33">
              <w:t>Obtiene los datos de un dispositivo específico.</w:t>
            </w:r>
          </w:p>
        </w:tc>
      </w:tr>
      <w:tr w:rsidR="00133E33" w:rsidRPr="00133E33" w14:paraId="30813115" w14:textId="77777777" w:rsidTr="00E621A6">
        <w:tc>
          <w:tcPr>
            <w:tcW w:w="2606" w:type="dxa"/>
          </w:tcPr>
          <w:p w14:paraId="66573F89" w14:textId="716D8EF1" w:rsidR="00133E33" w:rsidRDefault="00133E33" w:rsidP="00133E33">
            <w:pPr>
              <w:pStyle w:val="Sinespaciado"/>
              <w:rPr>
                <w:lang w:val="en-US"/>
              </w:rPr>
            </w:pPr>
            <w:r>
              <w:rPr>
                <w:lang w:val="en-US"/>
              </w:rPr>
              <w:t>/data</w:t>
            </w:r>
            <w:proofErr w:type="gramStart"/>
            <w:r>
              <w:rPr>
                <w:lang w:val="en-US"/>
              </w:rPr>
              <w:t>/:</w:t>
            </w:r>
            <w:proofErr w:type="spellStart"/>
            <w:r>
              <w:rPr>
                <w:lang w:val="en-US"/>
              </w:rPr>
              <w:t>deviceId</w:t>
            </w:r>
            <w:proofErr w:type="spellEnd"/>
            <w:proofErr w:type="gramEnd"/>
            <w:r>
              <w:rPr>
                <w:lang w:val="en-US"/>
              </w:rPr>
              <w:t>/aggregate</w:t>
            </w:r>
          </w:p>
        </w:tc>
        <w:tc>
          <w:tcPr>
            <w:tcW w:w="2062" w:type="dxa"/>
          </w:tcPr>
          <w:p w14:paraId="3C2D55C5" w14:textId="68F265EB"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324028BB" w14:textId="1C1BDA55" w:rsidR="00133E33" w:rsidRDefault="00133E33" w:rsidP="00133E33">
            <w:pPr>
              <w:pStyle w:val="Sinespaciado"/>
              <w:rPr>
                <w:lang w:val="en-US"/>
              </w:rPr>
            </w:pPr>
            <w:r>
              <w:rPr>
                <w:lang w:val="en-US"/>
              </w:rPr>
              <w:t>GET</w:t>
            </w:r>
          </w:p>
        </w:tc>
        <w:tc>
          <w:tcPr>
            <w:tcW w:w="3020" w:type="dxa"/>
          </w:tcPr>
          <w:p w14:paraId="62675051" w14:textId="50EC128D" w:rsidR="00133E33" w:rsidRPr="00133E33" w:rsidRDefault="00133E33" w:rsidP="00133E33">
            <w:pPr>
              <w:pStyle w:val="Sinespaciado"/>
            </w:pPr>
            <w:r w:rsidRPr="00133E33">
              <w:t>Obtiene los datos de un dispositivo con agregación.</w:t>
            </w:r>
          </w:p>
        </w:tc>
      </w:tr>
      <w:tr w:rsidR="00133E33" w:rsidRPr="00133E33" w14:paraId="01BC1A3E" w14:textId="77777777" w:rsidTr="00E621A6">
        <w:tc>
          <w:tcPr>
            <w:tcW w:w="2606" w:type="dxa"/>
          </w:tcPr>
          <w:p w14:paraId="6744BD8E" w14:textId="5FCD741A" w:rsidR="00133E33" w:rsidRDefault="00133E33" w:rsidP="00133E33">
            <w:pPr>
              <w:pStyle w:val="Sinespaciado"/>
              <w:rPr>
                <w:lang w:val="en-US"/>
              </w:rPr>
            </w:pPr>
            <w:r>
              <w:rPr>
                <w:lang w:val="en-US"/>
              </w:rPr>
              <w:t>/data</w:t>
            </w:r>
            <w:proofErr w:type="gramStart"/>
            <w:r>
              <w:rPr>
                <w:lang w:val="en-US"/>
              </w:rPr>
              <w:t>/:</w:t>
            </w:r>
            <w:proofErr w:type="spellStart"/>
            <w:r>
              <w:rPr>
                <w:lang w:val="en-US"/>
              </w:rPr>
              <w:t>deviceId</w:t>
            </w:r>
            <w:proofErr w:type="spellEnd"/>
            <w:proofErr w:type="gramEnd"/>
            <w:r>
              <w:rPr>
                <w:lang w:val="en-US"/>
              </w:rPr>
              <w:t>/last</w:t>
            </w:r>
          </w:p>
        </w:tc>
        <w:tc>
          <w:tcPr>
            <w:tcW w:w="2062" w:type="dxa"/>
          </w:tcPr>
          <w:p w14:paraId="5328E300" w14:textId="511AAB60"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62995ED9" w14:textId="434870BB" w:rsidR="00133E33" w:rsidRDefault="00133E33" w:rsidP="00133E33">
            <w:pPr>
              <w:pStyle w:val="Sinespaciado"/>
              <w:rPr>
                <w:lang w:val="en-US"/>
              </w:rPr>
            </w:pPr>
            <w:r>
              <w:rPr>
                <w:lang w:val="en-US"/>
              </w:rPr>
              <w:t>GET</w:t>
            </w:r>
          </w:p>
        </w:tc>
        <w:tc>
          <w:tcPr>
            <w:tcW w:w="3020" w:type="dxa"/>
          </w:tcPr>
          <w:p w14:paraId="30D8A198" w14:textId="5D63644B" w:rsidR="00133E33" w:rsidRPr="00133E33" w:rsidRDefault="00133E33" w:rsidP="00133E33">
            <w:pPr>
              <w:pStyle w:val="Sinespaciado"/>
            </w:pPr>
            <w:r w:rsidRPr="00133E33">
              <w:t xml:space="preserve">Obtiene </w:t>
            </w:r>
            <w:r w:rsidR="0052520A">
              <w:t>el</w:t>
            </w:r>
            <w:r w:rsidRPr="00133E33">
              <w:t xml:space="preserve"> </w:t>
            </w:r>
            <w:r w:rsidR="0052520A" w:rsidRPr="00133E33">
              <w:t>último dato registrado</w:t>
            </w:r>
            <w:r w:rsidRPr="00133E33">
              <w:t xml:space="preserve"> de un dispositivo específico.</w:t>
            </w:r>
          </w:p>
        </w:tc>
      </w:tr>
      <w:tr w:rsidR="00133E33" w:rsidRPr="00133E33" w14:paraId="2DDA7519" w14:textId="77777777" w:rsidTr="00E621A6">
        <w:tc>
          <w:tcPr>
            <w:tcW w:w="2606" w:type="dxa"/>
          </w:tcPr>
          <w:p w14:paraId="28475DB8" w14:textId="1F5DF42F" w:rsidR="00133E33" w:rsidRDefault="00133E33" w:rsidP="00133E33">
            <w:pPr>
              <w:pStyle w:val="Sinespaciado"/>
              <w:rPr>
                <w:lang w:val="en-US"/>
              </w:rPr>
            </w:pPr>
            <w:r>
              <w:rPr>
                <w:lang w:val="en-US"/>
              </w:rPr>
              <w:t>/data</w:t>
            </w:r>
            <w:proofErr w:type="gramStart"/>
            <w:r>
              <w:rPr>
                <w:lang w:val="en-US"/>
              </w:rPr>
              <w:t>/:</w:t>
            </w:r>
            <w:proofErr w:type="spellStart"/>
            <w:r>
              <w:rPr>
                <w:lang w:val="en-US"/>
              </w:rPr>
              <w:t>channelId</w:t>
            </w:r>
            <w:proofErr w:type="spellEnd"/>
            <w:proofErr w:type="gramEnd"/>
            <w:r>
              <w:rPr>
                <w:lang w:val="en-US"/>
              </w:rPr>
              <w:t>/export</w:t>
            </w:r>
          </w:p>
        </w:tc>
        <w:tc>
          <w:tcPr>
            <w:tcW w:w="2062" w:type="dxa"/>
          </w:tcPr>
          <w:p w14:paraId="54E3213B" w14:textId="09C665EC"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287EA68F" w14:textId="043AD10C" w:rsidR="00133E33" w:rsidRDefault="00133E33" w:rsidP="00133E33">
            <w:pPr>
              <w:pStyle w:val="Sinespaciado"/>
              <w:rPr>
                <w:lang w:val="en-US"/>
              </w:rPr>
            </w:pPr>
            <w:r>
              <w:rPr>
                <w:lang w:val="en-US"/>
              </w:rPr>
              <w:t>GET</w:t>
            </w:r>
          </w:p>
        </w:tc>
        <w:tc>
          <w:tcPr>
            <w:tcW w:w="3020" w:type="dxa"/>
          </w:tcPr>
          <w:p w14:paraId="1DC8726D" w14:textId="46FCE268" w:rsidR="00133E33" w:rsidRPr="00133E33" w:rsidRDefault="00133E33" w:rsidP="00133E33">
            <w:pPr>
              <w:pStyle w:val="Sinespaciado"/>
            </w:pPr>
            <w:r w:rsidRPr="00133E33">
              <w:t>Exporta los datos de un canal específico</w:t>
            </w:r>
            <w:r w:rsidR="0052520A">
              <w:t xml:space="preserve"> en formato CSV</w:t>
            </w:r>
            <w:r w:rsidRPr="00133E33">
              <w:t>.</w:t>
            </w:r>
          </w:p>
        </w:tc>
      </w:tr>
      <w:tr w:rsidR="00133E33" w:rsidRPr="00133E33" w14:paraId="69D06003" w14:textId="77777777" w:rsidTr="00E621A6">
        <w:tc>
          <w:tcPr>
            <w:tcW w:w="2606" w:type="dxa"/>
          </w:tcPr>
          <w:p w14:paraId="30CB0E15" w14:textId="684FE2E2" w:rsidR="00133E33" w:rsidRDefault="00133E33" w:rsidP="00133E33">
            <w:pPr>
              <w:pStyle w:val="Sinespaciado"/>
              <w:rPr>
                <w:lang w:val="en-US"/>
              </w:rPr>
            </w:pPr>
            <w:r>
              <w:rPr>
                <w:lang w:val="en-US"/>
              </w:rPr>
              <w:t>/data</w:t>
            </w:r>
            <w:proofErr w:type="gramStart"/>
            <w:r>
              <w:rPr>
                <w:lang w:val="en-US"/>
              </w:rPr>
              <w:t>/:</w:t>
            </w:r>
            <w:proofErr w:type="spellStart"/>
            <w:r>
              <w:rPr>
                <w:lang w:val="en-US"/>
              </w:rPr>
              <w:t>channelId</w:t>
            </w:r>
            <w:proofErr w:type="spellEnd"/>
            <w:proofErr w:type="gramEnd"/>
            <w:r>
              <w:rPr>
                <w:lang w:val="en-US"/>
              </w:rPr>
              <w:t>/variables</w:t>
            </w:r>
          </w:p>
        </w:tc>
        <w:tc>
          <w:tcPr>
            <w:tcW w:w="2062" w:type="dxa"/>
          </w:tcPr>
          <w:p w14:paraId="78E818D6" w14:textId="71BDF503"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7B0DC871" w14:textId="619D6FC2" w:rsidR="00133E33" w:rsidRDefault="00133E33" w:rsidP="00133E33">
            <w:pPr>
              <w:pStyle w:val="Sinespaciado"/>
              <w:rPr>
                <w:lang w:val="en-US"/>
              </w:rPr>
            </w:pPr>
            <w:r>
              <w:rPr>
                <w:lang w:val="en-US"/>
              </w:rPr>
              <w:t>GET</w:t>
            </w:r>
          </w:p>
        </w:tc>
        <w:tc>
          <w:tcPr>
            <w:tcW w:w="3020" w:type="dxa"/>
          </w:tcPr>
          <w:p w14:paraId="5ACF9D3F" w14:textId="5192CFBC" w:rsidR="00133E33" w:rsidRPr="00133E33" w:rsidRDefault="00133E33" w:rsidP="0045770D">
            <w:pPr>
              <w:pStyle w:val="Sinespaciado"/>
              <w:keepNext/>
            </w:pPr>
            <w:r w:rsidRPr="00133E33">
              <w:t>Obtiene las variables asociadas a un canal específico.</w:t>
            </w:r>
          </w:p>
        </w:tc>
      </w:tr>
    </w:tbl>
    <w:p w14:paraId="07B38660" w14:textId="5C3B66D5" w:rsidR="00D621E5" w:rsidRDefault="00D621E5" w:rsidP="00D621E5">
      <w:pPr>
        <w:pStyle w:val="Sinespaciado"/>
      </w:pPr>
    </w:p>
    <w:p w14:paraId="6DE4DB62" w14:textId="7FC12EEA" w:rsidR="00B01A6C" w:rsidRDefault="00B01A6C" w:rsidP="00D621E5">
      <w:pPr>
        <w:pStyle w:val="Sinespaciado"/>
      </w:pPr>
    </w:p>
    <w:p w14:paraId="3131D200" w14:textId="5F5221BD" w:rsidR="00B01A6C" w:rsidRDefault="00B01A6C" w:rsidP="00D621E5">
      <w:pPr>
        <w:pStyle w:val="Sinespaciado"/>
      </w:pPr>
    </w:p>
    <w:p w14:paraId="6CE54465" w14:textId="327DD6BF" w:rsidR="00B01A6C" w:rsidRDefault="00B01A6C" w:rsidP="00D621E5">
      <w:pPr>
        <w:pStyle w:val="Sinespaciado"/>
      </w:pPr>
    </w:p>
    <w:p w14:paraId="20A42133" w14:textId="539A63C3" w:rsidR="00B01A6C" w:rsidRDefault="00B01A6C" w:rsidP="00D621E5">
      <w:pPr>
        <w:pStyle w:val="Sinespaciado"/>
      </w:pPr>
    </w:p>
    <w:p w14:paraId="64F21F8E" w14:textId="37B1841F" w:rsidR="00B01A6C" w:rsidRDefault="00B01A6C" w:rsidP="00D621E5">
      <w:pPr>
        <w:pStyle w:val="Sinespaciado"/>
      </w:pPr>
    </w:p>
    <w:p w14:paraId="30266491" w14:textId="4BECD735" w:rsidR="00B01A6C" w:rsidRDefault="00B01A6C" w:rsidP="00D621E5">
      <w:pPr>
        <w:pStyle w:val="Sinespaciado"/>
      </w:pPr>
    </w:p>
    <w:p w14:paraId="5808DF80" w14:textId="677303C5" w:rsidR="00B01A6C" w:rsidRDefault="00B01A6C" w:rsidP="00D621E5">
      <w:pPr>
        <w:pStyle w:val="Sinespaciado"/>
      </w:pPr>
    </w:p>
    <w:p w14:paraId="42648757" w14:textId="25A8E83A" w:rsidR="00B01A6C" w:rsidRDefault="00B01A6C" w:rsidP="00D621E5">
      <w:pPr>
        <w:pStyle w:val="Sinespaciado"/>
      </w:pPr>
    </w:p>
    <w:p w14:paraId="5BE1C7D2" w14:textId="77777777" w:rsidR="00B01A6C" w:rsidRPr="00D621E5" w:rsidRDefault="00B01A6C" w:rsidP="00D621E5">
      <w:pPr>
        <w:pStyle w:val="Sinespaciado"/>
      </w:pPr>
    </w:p>
    <w:p w14:paraId="45588ACA" w14:textId="07A5DC45" w:rsidR="00BC7400" w:rsidRDefault="00E621A6" w:rsidP="00E621A6">
      <w:pPr>
        <w:pStyle w:val="Subtitulo2"/>
        <w:rPr>
          <w:i/>
          <w:iCs/>
        </w:rPr>
      </w:pPr>
      <w:r>
        <w:lastRenderedPageBreak/>
        <w:t xml:space="preserve">Ruta: </w:t>
      </w:r>
      <w:r w:rsidRPr="00E621A6">
        <w:rPr>
          <w:i/>
          <w:iCs/>
        </w:rPr>
        <w:t>/</w:t>
      </w:r>
      <w:proofErr w:type="spellStart"/>
      <w:r w:rsidRPr="00E621A6">
        <w:rPr>
          <w:i/>
          <w:iCs/>
        </w:rPr>
        <w:t>device</w:t>
      </w:r>
      <w:r w:rsidR="0052520A">
        <w:rPr>
          <w:i/>
          <w:iCs/>
        </w:rPr>
        <w:t>s</w:t>
      </w:r>
      <w:proofErr w:type="spellEnd"/>
    </w:p>
    <w:p w14:paraId="68F4A76C" w14:textId="46FC9526" w:rsidR="00E621A6" w:rsidRDefault="00E621A6" w:rsidP="00842C81">
      <w:pPr>
        <w:pStyle w:val="Prrafodelista"/>
        <w:numPr>
          <w:ilvl w:val="0"/>
          <w:numId w:val="45"/>
        </w:numPr>
      </w:pPr>
      <w:r>
        <w:t>Hace referencia a los dispositivos del sistema, esto es los sensores ambientales.</w:t>
      </w:r>
    </w:p>
    <w:p w14:paraId="15BE829C" w14:textId="25F4183E" w:rsidR="00B01A6C" w:rsidRPr="00B01A6C" w:rsidRDefault="00B01A6C" w:rsidP="00B01A6C">
      <w:pPr>
        <w:pStyle w:val="Descripcin"/>
        <w:keepNext/>
        <w:jc w:val="center"/>
        <w:rPr>
          <w:sz w:val="20"/>
          <w:szCs w:val="20"/>
        </w:rPr>
      </w:pPr>
      <w:bookmarkStart w:id="34" w:name="_Toc160577830"/>
      <w:r w:rsidRPr="00B01A6C">
        <w:rPr>
          <w:sz w:val="20"/>
          <w:szCs w:val="20"/>
        </w:rPr>
        <w:t xml:space="preserve">Tabla </w:t>
      </w:r>
      <w:r w:rsidRPr="00B01A6C">
        <w:rPr>
          <w:sz w:val="20"/>
          <w:szCs w:val="20"/>
        </w:rPr>
        <w:fldChar w:fldCharType="begin"/>
      </w:r>
      <w:r w:rsidRPr="00B01A6C">
        <w:rPr>
          <w:sz w:val="20"/>
          <w:szCs w:val="20"/>
        </w:rPr>
        <w:instrText xml:space="preserve"> SEQ Tabla \* ARABIC </w:instrText>
      </w:r>
      <w:r w:rsidRPr="00B01A6C">
        <w:rPr>
          <w:sz w:val="20"/>
          <w:szCs w:val="20"/>
        </w:rPr>
        <w:fldChar w:fldCharType="separate"/>
      </w:r>
      <w:r w:rsidR="00CA4EC0">
        <w:rPr>
          <w:noProof/>
          <w:sz w:val="20"/>
          <w:szCs w:val="20"/>
        </w:rPr>
        <w:t>5</w:t>
      </w:r>
      <w:r w:rsidRPr="00B01A6C">
        <w:rPr>
          <w:sz w:val="20"/>
          <w:szCs w:val="20"/>
        </w:rPr>
        <w:fldChar w:fldCharType="end"/>
      </w:r>
      <w:r w:rsidRPr="00B01A6C">
        <w:rPr>
          <w:sz w:val="20"/>
          <w:szCs w:val="20"/>
        </w:rPr>
        <w:t xml:space="preserve"> - </w:t>
      </w:r>
      <w:proofErr w:type="spellStart"/>
      <w:r w:rsidRPr="00B01A6C">
        <w:rPr>
          <w:sz w:val="20"/>
          <w:szCs w:val="20"/>
        </w:rPr>
        <w:t>Endpoints</w:t>
      </w:r>
      <w:proofErr w:type="spellEnd"/>
      <w:r w:rsidRPr="00B01A6C">
        <w:rPr>
          <w:sz w:val="20"/>
          <w:szCs w:val="20"/>
        </w:rPr>
        <w:t xml:space="preserve"> de los dispositivos</w:t>
      </w:r>
      <w:bookmarkEnd w:id="34"/>
    </w:p>
    <w:tbl>
      <w:tblPr>
        <w:tblStyle w:val="Tablaconcuadrcula"/>
        <w:tblW w:w="0" w:type="auto"/>
        <w:tblLook w:val="04A0" w:firstRow="1" w:lastRow="0" w:firstColumn="1" w:lastColumn="0" w:noHBand="0" w:noVBand="1"/>
      </w:tblPr>
      <w:tblGrid>
        <w:gridCol w:w="3754"/>
        <w:gridCol w:w="1646"/>
        <w:gridCol w:w="1116"/>
        <w:gridCol w:w="2311"/>
      </w:tblGrid>
      <w:tr w:rsidR="0052520A" w14:paraId="05CD2513" w14:textId="77777777" w:rsidTr="0052520A">
        <w:trPr>
          <w:trHeight w:val="399"/>
        </w:trPr>
        <w:tc>
          <w:tcPr>
            <w:tcW w:w="3754" w:type="dxa"/>
            <w:shd w:val="clear" w:color="auto" w:fill="4472C4" w:themeFill="accent1"/>
          </w:tcPr>
          <w:p w14:paraId="18D6A269" w14:textId="33DF0B54" w:rsidR="0052520A" w:rsidRDefault="0052520A" w:rsidP="0052520A">
            <w:r w:rsidRPr="00E621A6">
              <w:rPr>
                <w:color w:val="FFFFFF" w:themeColor="background1"/>
                <w:lang w:val="en-US"/>
              </w:rPr>
              <w:t>Endpoint</w:t>
            </w:r>
          </w:p>
        </w:tc>
        <w:tc>
          <w:tcPr>
            <w:tcW w:w="1646" w:type="dxa"/>
            <w:shd w:val="clear" w:color="auto" w:fill="4472C4" w:themeFill="accent1"/>
          </w:tcPr>
          <w:p w14:paraId="7D214A37" w14:textId="08A3D54C" w:rsidR="0052520A" w:rsidRDefault="0045770D" w:rsidP="0052520A">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1116" w:type="dxa"/>
            <w:shd w:val="clear" w:color="auto" w:fill="4472C4" w:themeFill="accent1"/>
          </w:tcPr>
          <w:p w14:paraId="01292967" w14:textId="4010AC10" w:rsidR="0052520A" w:rsidRDefault="0052520A" w:rsidP="0052520A">
            <w:proofErr w:type="spellStart"/>
            <w:r w:rsidRPr="00E621A6">
              <w:rPr>
                <w:color w:val="FFFFFF" w:themeColor="background1"/>
                <w:lang w:val="en-US"/>
              </w:rPr>
              <w:t>Método</w:t>
            </w:r>
            <w:proofErr w:type="spellEnd"/>
          </w:p>
        </w:tc>
        <w:tc>
          <w:tcPr>
            <w:tcW w:w="2311" w:type="dxa"/>
            <w:shd w:val="clear" w:color="auto" w:fill="4472C4" w:themeFill="accent1"/>
          </w:tcPr>
          <w:p w14:paraId="23260CFE" w14:textId="24EE7264" w:rsidR="0052520A" w:rsidRDefault="0052520A" w:rsidP="0052520A">
            <w:proofErr w:type="spellStart"/>
            <w:r w:rsidRPr="00E621A6">
              <w:rPr>
                <w:color w:val="FFFFFF" w:themeColor="background1"/>
                <w:lang w:val="en-US"/>
              </w:rPr>
              <w:t>Descripción</w:t>
            </w:r>
            <w:proofErr w:type="spellEnd"/>
          </w:p>
        </w:tc>
      </w:tr>
      <w:tr w:rsidR="0045770D" w14:paraId="41E27B30" w14:textId="77777777" w:rsidTr="0052520A">
        <w:tc>
          <w:tcPr>
            <w:tcW w:w="3754" w:type="dxa"/>
          </w:tcPr>
          <w:p w14:paraId="2A13FCBE" w14:textId="77219632" w:rsidR="0045770D" w:rsidRDefault="0045770D" w:rsidP="0045770D">
            <w:r w:rsidRPr="0052520A">
              <w:t>/</w:t>
            </w:r>
            <w:proofErr w:type="spellStart"/>
            <w:r w:rsidRPr="0052520A">
              <w:t>devices</w:t>
            </w:r>
            <w:proofErr w:type="spellEnd"/>
          </w:p>
        </w:tc>
        <w:tc>
          <w:tcPr>
            <w:tcW w:w="1646" w:type="dxa"/>
          </w:tcPr>
          <w:p w14:paraId="5BD3D502" w14:textId="430F945F" w:rsidR="0045770D" w:rsidRDefault="0045770D" w:rsidP="0045770D">
            <w:r>
              <w:rPr>
                <w:lang w:val="en-US"/>
              </w:rPr>
              <w:t xml:space="preserve">Super </w:t>
            </w:r>
            <w:proofErr w:type="spellStart"/>
            <w:r>
              <w:rPr>
                <w:lang w:val="en-US"/>
              </w:rPr>
              <w:t>Usuario</w:t>
            </w:r>
            <w:proofErr w:type="spellEnd"/>
          </w:p>
        </w:tc>
        <w:tc>
          <w:tcPr>
            <w:tcW w:w="1116" w:type="dxa"/>
          </w:tcPr>
          <w:p w14:paraId="689F96F6" w14:textId="6A800D17" w:rsidR="0045770D" w:rsidRDefault="0045770D" w:rsidP="0045770D">
            <w:r w:rsidRPr="0052520A">
              <w:t>GET</w:t>
            </w:r>
          </w:p>
        </w:tc>
        <w:tc>
          <w:tcPr>
            <w:tcW w:w="2311" w:type="dxa"/>
          </w:tcPr>
          <w:p w14:paraId="4D6F4CCF" w14:textId="36A825CB" w:rsidR="0045770D" w:rsidRDefault="0045770D" w:rsidP="0045770D">
            <w:r w:rsidRPr="0052520A">
              <w:t>Obtiene todos los dispositivos disponibles en el sistema</w:t>
            </w:r>
            <w:r>
              <w:t>.</w:t>
            </w:r>
          </w:p>
        </w:tc>
      </w:tr>
      <w:tr w:rsidR="0052520A" w14:paraId="69FBBB26" w14:textId="77777777" w:rsidTr="0052520A">
        <w:tc>
          <w:tcPr>
            <w:tcW w:w="3754" w:type="dxa"/>
          </w:tcPr>
          <w:p w14:paraId="289CC00C" w14:textId="418DC50C"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p>
        </w:tc>
        <w:tc>
          <w:tcPr>
            <w:tcW w:w="1646" w:type="dxa"/>
          </w:tcPr>
          <w:p w14:paraId="20805D82" w14:textId="179CC440" w:rsidR="0052520A" w:rsidRDefault="0052520A" w:rsidP="0052520A">
            <w:proofErr w:type="spellStart"/>
            <w:r>
              <w:rPr>
                <w:lang w:val="en-US"/>
              </w:rPr>
              <w:t>Usuario</w:t>
            </w:r>
            <w:proofErr w:type="spellEnd"/>
            <w:r>
              <w:rPr>
                <w:lang w:val="en-US"/>
              </w:rPr>
              <w:t xml:space="preserve"> </w:t>
            </w:r>
            <w:r w:rsidR="0045770D">
              <w:rPr>
                <w:lang w:val="en-US"/>
              </w:rPr>
              <w:t>Avanzado</w:t>
            </w:r>
          </w:p>
        </w:tc>
        <w:tc>
          <w:tcPr>
            <w:tcW w:w="1116" w:type="dxa"/>
          </w:tcPr>
          <w:p w14:paraId="77901333" w14:textId="75285FA8" w:rsidR="0052520A" w:rsidRDefault="0052520A" w:rsidP="0052520A">
            <w:r w:rsidRPr="0052520A">
              <w:t>POST</w:t>
            </w:r>
          </w:p>
        </w:tc>
        <w:tc>
          <w:tcPr>
            <w:tcW w:w="2311" w:type="dxa"/>
          </w:tcPr>
          <w:p w14:paraId="2ABB5585" w14:textId="77777777" w:rsidR="0052520A" w:rsidRDefault="0052520A" w:rsidP="0052520A">
            <w:r w:rsidRPr="0052520A">
              <w:t>Crea un nuevo dispositivo en un canal específico.</w:t>
            </w:r>
          </w:p>
          <w:p w14:paraId="6D3D7699" w14:textId="52F20BCB" w:rsidR="0052520A" w:rsidRPr="0052520A" w:rsidRDefault="0052520A" w:rsidP="0052520A">
            <w:pPr>
              <w:pStyle w:val="Sinespaciado"/>
            </w:pPr>
          </w:p>
        </w:tc>
      </w:tr>
      <w:tr w:rsidR="0052520A" w14:paraId="2EB00C3A" w14:textId="77777777" w:rsidTr="0052520A">
        <w:tc>
          <w:tcPr>
            <w:tcW w:w="3754" w:type="dxa"/>
          </w:tcPr>
          <w:p w14:paraId="79478C79" w14:textId="468CF8EC"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w:t>
            </w:r>
            <w:r>
              <w:t>s</w:t>
            </w:r>
            <w:proofErr w:type="spellEnd"/>
          </w:p>
        </w:tc>
        <w:tc>
          <w:tcPr>
            <w:tcW w:w="1646" w:type="dxa"/>
          </w:tcPr>
          <w:p w14:paraId="48E4FED5" w14:textId="50DB0186" w:rsidR="0052520A" w:rsidRDefault="0045770D" w:rsidP="0052520A">
            <w:proofErr w:type="spellStart"/>
            <w:r>
              <w:rPr>
                <w:lang w:val="en-US"/>
              </w:rPr>
              <w:t>Usuario</w:t>
            </w:r>
            <w:proofErr w:type="spellEnd"/>
            <w:r>
              <w:rPr>
                <w:lang w:val="en-US"/>
              </w:rPr>
              <w:t xml:space="preserve"> </w:t>
            </w:r>
            <w:proofErr w:type="spellStart"/>
            <w:r>
              <w:rPr>
                <w:lang w:val="en-US"/>
              </w:rPr>
              <w:t>Básico</w:t>
            </w:r>
            <w:proofErr w:type="spellEnd"/>
          </w:p>
        </w:tc>
        <w:tc>
          <w:tcPr>
            <w:tcW w:w="1116" w:type="dxa"/>
          </w:tcPr>
          <w:p w14:paraId="14111B68" w14:textId="29E01354" w:rsidR="0052520A" w:rsidRDefault="0052520A" w:rsidP="0052520A">
            <w:r w:rsidRPr="0052520A">
              <w:t>GET</w:t>
            </w:r>
          </w:p>
        </w:tc>
        <w:tc>
          <w:tcPr>
            <w:tcW w:w="2311" w:type="dxa"/>
          </w:tcPr>
          <w:p w14:paraId="6F551914" w14:textId="0570CAC6" w:rsidR="0052520A" w:rsidRDefault="0052520A" w:rsidP="0052520A">
            <w:r w:rsidRPr="0052520A">
              <w:t>Obtiene todos los dispositivos asociados a un canal específico.</w:t>
            </w:r>
          </w:p>
        </w:tc>
      </w:tr>
      <w:tr w:rsidR="0052520A" w14:paraId="31A71FC3" w14:textId="77777777" w:rsidTr="0052520A">
        <w:tc>
          <w:tcPr>
            <w:tcW w:w="3754" w:type="dxa"/>
          </w:tcPr>
          <w:p w14:paraId="32D1DF91" w14:textId="28ECD776" w:rsidR="0052520A" w:rsidRP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387A96FE" w14:textId="3060046D" w:rsidR="0052520A" w:rsidRDefault="0045770D" w:rsidP="0052520A">
            <w:proofErr w:type="spellStart"/>
            <w:r>
              <w:rPr>
                <w:lang w:val="en-US"/>
              </w:rPr>
              <w:t>Usuario</w:t>
            </w:r>
            <w:proofErr w:type="spellEnd"/>
            <w:r>
              <w:rPr>
                <w:lang w:val="en-US"/>
              </w:rPr>
              <w:t xml:space="preserve"> </w:t>
            </w:r>
            <w:proofErr w:type="spellStart"/>
            <w:r>
              <w:rPr>
                <w:lang w:val="en-US"/>
              </w:rPr>
              <w:t>Básico</w:t>
            </w:r>
            <w:proofErr w:type="spellEnd"/>
          </w:p>
        </w:tc>
        <w:tc>
          <w:tcPr>
            <w:tcW w:w="1116" w:type="dxa"/>
          </w:tcPr>
          <w:p w14:paraId="51FF5588" w14:textId="2BCC3718" w:rsidR="0052520A" w:rsidRDefault="0052520A" w:rsidP="0052520A">
            <w:r w:rsidRPr="0052520A">
              <w:t>GET</w:t>
            </w:r>
          </w:p>
        </w:tc>
        <w:tc>
          <w:tcPr>
            <w:tcW w:w="2311" w:type="dxa"/>
          </w:tcPr>
          <w:p w14:paraId="4B811248" w14:textId="2015857A" w:rsidR="0052520A" w:rsidRDefault="0052520A" w:rsidP="0052520A">
            <w:r w:rsidRPr="0052520A">
              <w:t>Obtiene un dispositivo específico de un canal específico.</w:t>
            </w:r>
          </w:p>
        </w:tc>
      </w:tr>
      <w:tr w:rsidR="0052520A" w14:paraId="4F9B8FBF" w14:textId="77777777" w:rsidTr="0052520A">
        <w:tc>
          <w:tcPr>
            <w:tcW w:w="3754" w:type="dxa"/>
          </w:tcPr>
          <w:p w14:paraId="737A39E1" w14:textId="69869C20"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330B55DD" w14:textId="3251B897" w:rsidR="0052520A" w:rsidRDefault="0045770D" w:rsidP="0052520A">
            <w:proofErr w:type="spellStart"/>
            <w:r>
              <w:rPr>
                <w:lang w:val="en-US"/>
              </w:rPr>
              <w:t>Usuario</w:t>
            </w:r>
            <w:proofErr w:type="spellEnd"/>
            <w:r>
              <w:rPr>
                <w:lang w:val="en-US"/>
              </w:rPr>
              <w:t xml:space="preserve"> Avanzado</w:t>
            </w:r>
          </w:p>
        </w:tc>
        <w:tc>
          <w:tcPr>
            <w:tcW w:w="1116" w:type="dxa"/>
          </w:tcPr>
          <w:p w14:paraId="54E9D321" w14:textId="266A87A2" w:rsidR="0052520A" w:rsidRDefault="0052520A" w:rsidP="0052520A">
            <w:r w:rsidRPr="0052520A">
              <w:t>PUT</w:t>
            </w:r>
          </w:p>
        </w:tc>
        <w:tc>
          <w:tcPr>
            <w:tcW w:w="2311" w:type="dxa"/>
          </w:tcPr>
          <w:p w14:paraId="29557CA5" w14:textId="4A4ECCEE" w:rsidR="0052520A" w:rsidRDefault="0052520A" w:rsidP="0052520A">
            <w:r w:rsidRPr="0052520A">
              <w:t>Actualiza la información de un dispositivo específico.</w:t>
            </w:r>
          </w:p>
        </w:tc>
      </w:tr>
      <w:tr w:rsidR="0052520A" w14:paraId="3639D32F" w14:textId="77777777" w:rsidTr="0052520A">
        <w:tc>
          <w:tcPr>
            <w:tcW w:w="3754" w:type="dxa"/>
          </w:tcPr>
          <w:p w14:paraId="1DE66902" w14:textId="2508D3BA"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2B57244E" w14:textId="75E8711C" w:rsidR="0052520A" w:rsidRDefault="0045770D" w:rsidP="0052520A">
            <w:proofErr w:type="spellStart"/>
            <w:r>
              <w:rPr>
                <w:lang w:val="en-US"/>
              </w:rPr>
              <w:t>Usuario</w:t>
            </w:r>
            <w:proofErr w:type="spellEnd"/>
            <w:r>
              <w:rPr>
                <w:lang w:val="en-US"/>
              </w:rPr>
              <w:t xml:space="preserve"> Avanzado</w:t>
            </w:r>
          </w:p>
        </w:tc>
        <w:tc>
          <w:tcPr>
            <w:tcW w:w="1116" w:type="dxa"/>
          </w:tcPr>
          <w:p w14:paraId="49188F1D" w14:textId="12F664F0" w:rsidR="0052520A" w:rsidRDefault="0052520A" w:rsidP="0052520A">
            <w:r w:rsidRPr="0052520A">
              <w:t>DELETE</w:t>
            </w:r>
          </w:p>
        </w:tc>
        <w:tc>
          <w:tcPr>
            <w:tcW w:w="2311" w:type="dxa"/>
          </w:tcPr>
          <w:p w14:paraId="4E373003" w14:textId="278037B5" w:rsidR="0052520A" w:rsidRDefault="0052520A" w:rsidP="0045770D">
            <w:pPr>
              <w:keepNext/>
            </w:pPr>
            <w:r w:rsidRPr="0052520A">
              <w:t>Elimina un dispositivo específico de un canal específico.</w:t>
            </w:r>
          </w:p>
        </w:tc>
      </w:tr>
    </w:tbl>
    <w:p w14:paraId="166634E4" w14:textId="782DC19C" w:rsidR="0052520A" w:rsidRDefault="0052520A" w:rsidP="0052520A">
      <w:pPr>
        <w:pStyle w:val="Subtitulo2"/>
        <w:rPr>
          <w:i/>
          <w:iCs/>
        </w:rPr>
      </w:pPr>
      <w:r>
        <w:t xml:space="preserve">Ruta: </w:t>
      </w:r>
      <w:r w:rsidRPr="0052520A">
        <w:rPr>
          <w:i/>
          <w:iCs/>
        </w:rPr>
        <w:t>/channels</w:t>
      </w:r>
    </w:p>
    <w:p w14:paraId="0E697CFA" w14:textId="2BC5A8C9" w:rsidR="0052520A" w:rsidRDefault="0052520A" w:rsidP="00842C81">
      <w:pPr>
        <w:pStyle w:val="Prrafodelista"/>
        <w:numPr>
          <w:ilvl w:val="0"/>
          <w:numId w:val="45"/>
        </w:numPr>
      </w:pPr>
      <w:r>
        <w:t xml:space="preserve">Hace referencia a los canales del sistema, agrupación de dispositivos. </w:t>
      </w:r>
    </w:p>
    <w:p w14:paraId="51DD3687" w14:textId="29B8CA6E" w:rsidR="00B01A6C" w:rsidRPr="00B01A6C" w:rsidRDefault="00B01A6C" w:rsidP="00B01A6C">
      <w:pPr>
        <w:pStyle w:val="Descripcin"/>
        <w:keepNext/>
        <w:jc w:val="center"/>
        <w:rPr>
          <w:sz w:val="20"/>
          <w:szCs w:val="20"/>
        </w:rPr>
      </w:pPr>
      <w:bookmarkStart w:id="35" w:name="_Toc160577831"/>
      <w:r w:rsidRPr="00B01A6C">
        <w:rPr>
          <w:sz w:val="20"/>
          <w:szCs w:val="20"/>
        </w:rPr>
        <w:t xml:space="preserve">Tabla </w:t>
      </w:r>
      <w:r w:rsidRPr="00B01A6C">
        <w:rPr>
          <w:sz w:val="20"/>
          <w:szCs w:val="20"/>
        </w:rPr>
        <w:fldChar w:fldCharType="begin"/>
      </w:r>
      <w:r w:rsidRPr="00B01A6C">
        <w:rPr>
          <w:sz w:val="20"/>
          <w:szCs w:val="20"/>
        </w:rPr>
        <w:instrText xml:space="preserve"> SEQ Tabla \* ARABIC </w:instrText>
      </w:r>
      <w:r w:rsidRPr="00B01A6C">
        <w:rPr>
          <w:sz w:val="20"/>
          <w:szCs w:val="20"/>
        </w:rPr>
        <w:fldChar w:fldCharType="separate"/>
      </w:r>
      <w:r w:rsidR="00CA4EC0">
        <w:rPr>
          <w:noProof/>
          <w:sz w:val="20"/>
          <w:szCs w:val="20"/>
        </w:rPr>
        <w:t>6</w:t>
      </w:r>
      <w:r w:rsidRPr="00B01A6C">
        <w:rPr>
          <w:sz w:val="20"/>
          <w:szCs w:val="20"/>
        </w:rPr>
        <w:fldChar w:fldCharType="end"/>
      </w:r>
      <w:r w:rsidRPr="00B01A6C">
        <w:rPr>
          <w:sz w:val="20"/>
          <w:szCs w:val="20"/>
        </w:rPr>
        <w:t xml:space="preserve"> - </w:t>
      </w:r>
      <w:proofErr w:type="spellStart"/>
      <w:r w:rsidRPr="00B01A6C">
        <w:rPr>
          <w:sz w:val="20"/>
          <w:szCs w:val="20"/>
        </w:rPr>
        <w:t>Enpoints</w:t>
      </w:r>
      <w:proofErr w:type="spellEnd"/>
      <w:r w:rsidRPr="00B01A6C">
        <w:rPr>
          <w:sz w:val="20"/>
          <w:szCs w:val="20"/>
        </w:rPr>
        <w:t xml:space="preserve"> de los canales</w:t>
      </w:r>
      <w:bookmarkEnd w:id="35"/>
    </w:p>
    <w:tbl>
      <w:tblPr>
        <w:tblStyle w:val="Tablaconcuadrcula"/>
        <w:tblW w:w="0" w:type="auto"/>
        <w:tblLook w:val="04A0" w:firstRow="1" w:lastRow="0" w:firstColumn="1" w:lastColumn="0" w:noHBand="0" w:noVBand="1"/>
      </w:tblPr>
      <w:tblGrid>
        <w:gridCol w:w="2354"/>
        <w:gridCol w:w="2153"/>
        <w:gridCol w:w="1725"/>
        <w:gridCol w:w="2595"/>
      </w:tblGrid>
      <w:tr w:rsidR="007E58F4" w14:paraId="2171B270" w14:textId="77777777" w:rsidTr="007E58F4">
        <w:trPr>
          <w:trHeight w:val="420"/>
        </w:trPr>
        <w:tc>
          <w:tcPr>
            <w:tcW w:w="2354" w:type="dxa"/>
            <w:shd w:val="clear" w:color="auto" w:fill="4472C4" w:themeFill="accent1"/>
          </w:tcPr>
          <w:p w14:paraId="0E0CE3E4" w14:textId="31CF9C38" w:rsidR="007E58F4" w:rsidRDefault="007E58F4" w:rsidP="007E58F4">
            <w:r w:rsidRPr="00E621A6">
              <w:rPr>
                <w:color w:val="FFFFFF" w:themeColor="background1"/>
                <w:lang w:val="en-US"/>
              </w:rPr>
              <w:t>Endpoint</w:t>
            </w:r>
          </w:p>
        </w:tc>
        <w:tc>
          <w:tcPr>
            <w:tcW w:w="2153" w:type="dxa"/>
            <w:shd w:val="clear" w:color="auto" w:fill="4472C4" w:themeFill="accent1"/>
          </w:tcPr>
          <w:p w14:paraId="1F8F481E" w14:textId="7B173703" w:rsidR="007E58F4" w:rsidRDefault="0045770D" w:rsidP="007E58F4">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1725" w:type="dxa"/>
            <w:shd w:val="clear" w:color="auto" w:fill="4472C4" w:themeFill="accent1"/>
          </w:tcPr>
          <w:p w14:paraId="56CE79C5" w14:textId="5E212ECC" w:rsidR="007E58F4" w:rsidRDefault="007E58F4" w:rsidP="007E58F4">
            <w:proofErr w:type="spellStart"/>
            <w:r w:rsidRPr="00E621A6">
              <w:rPr>
                <w:color w:val="FFFFFF" w:themeColor="background1"/>
                <w:lang w:val="en-US"/>
              </w:rPr>
              <w:t>Método</w:t>
            </w:r>
            <w:proofErr w:type="spellEnd"/>
          </w:p>
        </w:tc>
        <w:tc>
          <w:tcPr>
            <w:tcW w:w="2595" w:type="dxa"/>
            <w:shd w:val="clear" w:color="auto" w:fill="4472C4" w:themeFill="accent1"/>
          </w:tcPr>
          <w:p w14:paraId="4A22505C" w14:textId="3A0D35B1" w:rsidR="007E58F4" w:rsidRDefault="007E58F4" w:rsidP="007E58F4">
            <w:proofErr w:type="spellStart"/>
            <w:r w:rsidRPr="00E621A6">
              <w:rPr>
                <w:color w:val="FFFFFF" w:themeColor="background1"/>
                <w:lang w:val="en-US"/>
              </w:rPr>
              <w:t>Descripción</w:t>
            </w:r>
            <w:proofErr w:type="spellEnd"/>
          </w:p>
        </w:tc>
      </w:tr>
      <w:tr w:rsidR="0045770D" w14:paraId="11693E10" w14:textId="77777777" w:rsidTr="007E58F4">
        <w:tc>
          <w:tcPr>
            <w:tcW w:w="2354" w:type="dxa"/>
          </w:tcPr>
          <w:p w14:paraId="21D74470" w14:textId="362DFEE7" w:rsidR="0045770D" w:rsidRDefault="0045770D" w:rsidP="0045770D">
            <w:r w:rsidRPr="0052520A">
              <w:t>/channels/</w:t>
            </w:r>
          </w:p>
        </w:tc>
        <w:tc>
          <w:tcPr>
            <w:tcW w:w="2153" w:type="dxa"/>
          </w:tcPr>
          <w:p w14:paraId="5A6936AE" w14:textId="2A40B586" w:rsidR="0045770D" w:rsidRDefault="0045770D" w:rsidP="0045770D">
            <w:r>
              <w:rPr>
                <w:lang w:val="en-US"/>
              </w:rPr>
              <w:t xml:space="preserve">Super </w:t>
            </w:r>
            <w:proofErr w:type="spellStart"/>
            <w:r>
              <w:rPr>
                <w:lang w:val="en-US"/>
              </w:rPr>
              <w:t>Usuario</w:t>
            </w:r>
            <w:proofErr w:type="spellEnd"/>
          </w:p>
        </w:tc>
        <w:tc>
          <w:tcPr>
            <w:tcW w:w="1725" w:type="dxa"/>
          </w:tcPr>
          <w:p w14:paraId="1163A1AE" w14:textId="669A1B8C" w:rsidR="0045770D" w:rsidRDefault="0045770D" w:rsidP="0045770D">
            <w:r w:rsidRPr="007E58F4">
              <w:t>GET</w:t>
            </w:r>
          </w:p>
        </w:tc>
        <w:tc>
          <w:tcPr>
            <w:tcW w:w="2595" w:type="dxa"/>
          </w:tcPr>
          <w:p w14:paraId="363E5C57" w14:textId="371E8925" w:rsidR="0045770D" w:rsidRDefault="0045770D" w:rsidP="0045770D">
            <w:r w:rsidRPr="007E58F4">
              <w:t>Obtiene todos los canales en el sistema.</w:t>
            </w:r>
          </w:p>
        </w:tc>
      </w:tr>
      <w:tr w:rsidR="007E58F4" w14:paraId="27019740" w14:textId="77777777" w:rsidTr="007E58F4">
        <w:tc>
          <w:tcPr>
            <w:tcW w:w="2354" w:type="dxa"/>
          </w:tcPr>
          <w:p w14:paraId="0D7EB818" w14:textId="5B2B32C3" w:rsidR="007E58F4" w:rsidRDefault="007E58F4" w:rsidP="007E58F4">
            <w:r w:rsidRPr="007E58F4">
              <w:t>/channels/</w:t>
            </w:r>
            <w:proofErr w:type="spellStart"/>
            <w:r w:rsidRPr="007E58F4">
              <w:t>public</w:t>
            </w:r>
            <w:proofErr w:type="spellEnd"/>
          </w:p>
        </w:tc>
        <w:tc>
          <w:tcPr>
            <w:tcW w:w="2153" w:type="dxa"/>
          </w:tcPr>
          <w:p w14:paraId="516920BF" w14:textId="1C70153B"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725" w:type="dxa"/>
          </w:tcPr>
          <w:p w14:paraId="491A29C9" w14:textId="7386D0E4" w:rsidR="007E58F4" w:rsidRDefault="007E58F4" w:rsidP="007E58F4">
            <w:r w:rsidRPr="007E58F4">
              <w:t>GET</w:t>
            </w:r>
          </w:p>
        </w:tc>
        <w:tc>
          <w:tcPr>
            <w:tcW w:w="2595" w:type="dxa"/>
          </w:tcPr>
          <w:p w14:paraId="0BC1DB2A" w14:textId="4E9993DB" w:rsidR="007E58F4" w:rsidRDefault="007E58F4" w:rsidP="007E58F4">
            <w:r w:rsidRPr="007E58F4">
              <w:t>Obtiene los canales públicos disponibles.</w:t>
            </w:r>
          </w:p>
        </w:tc>
      </w:tr>
      <w:tr w:rsidR="007E58F4" w14:paraId="1DD7E578" w14:textId="77777777" w:rsidTr="007E58F4">
        <w:tc>
          <w:tcPr>
            <w:tcW w:w="2354" w:type="dxa"/>
          </w:tcPr>
          <w:p w14:paraId="0314468C" w14:textId="529B5AB4" w:rsidR="007E58F4" w:rsidRDefault="007E58F4" w:rsidP="007E58F4">
            <w:r w:rsidRPr="007E58F4">
              <w:t>/channels/</w:t>
            </w:r>
            <w:proofErr w:type="spellStart"/>
            <w:r w:rsidRPr="007E58F4">
              <w:t>invited</w:t>
            </w:r>
            <w:proofErr w:type="spellEnd"/>
          </w:p>
        </w:tc>
        <w:tc>
          <w:tcPr>
            <w:tcW w:w="2153" w:type="dxa"/>
          </w:tcPr>
          <w:p w14:paraId="3BE32999" w14:textId="408CB112"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725" w:type="dxa"/>
          </w:tcPr>
          <w:p w14:paraId="14BFAA07" w14:textId="01B77FF7" w:rsidR="007E58F4" w:rsidRDefault="007E58F4" w:rsidP="007E58F4">
            <w:r w:rsidRPr="007E58F4">
              <w:t>GET</w:t>
            </w:r>
          </w:p>
        </w:tc>
        <w:tc>
          <w:tcPr>
            <w:tcW w:w="2595" w:type="dxa"/>
          </w:tcPr>
          <w:p w14:paraId="17EA980D" w14:textId="30D0C618" w:rsidR="007E58F4" w:rsidRDefault="007E58F4" w:rsidP="007E58F4">
            <w:r w:rsidRPr="007E58F4">
              <w:t>Obtiene los canales a los que el usuario ha sido invitado.</w:t>
            </w:r>
          </w:p>
        </w:tc>
      </w:tr>
      <w:tr w:rsidR="007E58F4" w14:paraId="4A584BED" w14:textId="77777777" w:rsidTr="007E58F4">
        <w:tc>
          <w:tcPr>
            <w:tcW w:w="2354" w:type="dxa"/>
          </w:tcPr>
          <w:p w14:paraId="7E8AEFA7" w14:textId="55E1CDA7" w:rsidR="007E58F4" w:rsidRDefault="007E58F4" w:rsidP="007E58F4">
            <w:r w:rsidRPr="007E58F4">
              <w:t>/channels</w:t>
            </w:r>
            <w:r w:rsidRPr="007E58F4">
              <w:tab/>
            </w:r>
          </w:p>
        </w:tc>
        <w:tc>
          <w:tcPr>
            <w:tcW w:w="2153" w:type="dxa"/>
          </w:tcPr>
          <w:p w14:paraId="3318C950" w14:textId="73BDBF10" w:rsidR="007E58F4" w:rsidRDefault="0045770D" w:rsidP="007E58F4">
            <w:proofErr w:type="spellStart"/>
            <w:r>
              <w:rPr>
                <w:lang w:val="en-US"/>
              </w:rPr>
              <w:t>Usuario</w:t>
            </w:r>
            <w:proofErr w:type="spellEnd"/>
            <w:r>
              <w:rPr>
                <w:lang w:val="en-US"/>
              </w:rPr>
              <w:t xml:space="preserve"> Avanzado</w:t>
            </w:r>
          </w:p>
        </w:tc>
        <w:tc>
          <w:tcPr>
            <w:tcW w:w="1725" w:type="dxa"/>
          </w:tcPr>
          <w:p w14:paraId="58EFCE6A" w14:textId="499054AD" w:rsidR="007E58F4" w:rsidRDefault="007E58F4" w:rsidP="007E58F4">
            <w:r w:rsidRPr="0052520A">
              <w:t>POST</w:t>
            </w:r>
          </w:p>
        </w:tc>
        <w:tc>
          <w:tcPr>
            <w:tcW w:w="2595" w:type="dxa"/>
          </w:tcPr>
          <w:p w14:paraId="02CE95DF" w14:textId="156AC131" w:rsidR="007E58F4" w:rsidRDefault="007E58F4" w:rsidP="007E58F4">
            <w:r w:rsidRPr="007E58F4">
              <w:t>Crea un nuevo canal.</w:t>
            </w:r>
          </w:p>
        </w:tc>
      </w:tr>
      <w:tr w:rsidR="007E58F4" w14:paraId="4A781872" w14:textId="77777777" w:rsidTr="007E58F4">
        <w:tc>
          <w:tcPr>
            <w:tcW w:w="2354" w:type="dxa"/>
          </w:tcPr>
          <w:p w14:paraId="38659A9E" w14:textId="3BE50894" w:rsidR="007E58F4" w:rsidRDefault="007E58F4" w:rsidP="007E58F4">
            <w:r w:rsidRPr="007E58F4">
              <w:t>/channels/:id</w:t>
            </w:r>
            <w:r w:rsidRPr="007E58F4">
              <w:tab/>
            </w:r>
          </w:p>
        </w:tc>
        <w:tc>
          <w:tcPr>
            <w:tcW w:w="2153" w:type="dxa"/>
          </w:tcPr>
          <w:p w14:paraId="2CE96FDF" w14:textId="340A5332"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725" w:type="dxa"/>
          </w:tcPr>
          <w:p w14:paraId="12759B00" w14:textId="284F49BE" w:rsidR="007E58F4" w:rsidRDefault="007E58F4" w:rsidP="007E58F4">
            <w:r w:rsidRPr="007E58F4">
              <w:t>GET</w:t>
            </w:r>
          </w:p>
        </w:tc>
        <w:tc>
          <w:tcPr>
            <w:tcW w:w="2595" w:type="dxa"/>
          </w:tcPr>
          <w:p w14:paraId="44C8126F" w14:textId="082B48AC" w:rsidR="007E58F4" w:rsidRDefault="007E58F4" w:rsidP="007E58F4">
            <w:r w:rsidRPr="007E58F4">
              <w:t>Obtiene un canal específico por su ID.</w:t>
            </w:r>
          </w:p>
        </w:tc>
      </w:tr>
      <w:tr w:rsidR="007E58F4" w14:paraId="3D4D90D2" w14:textId="77777777" w:rsidTr="007E58F4">
        <w:tc>
          <w:tcPr>
            <w:tcW w:w="2354" w:type="dxa"/>
          </w:tcPr>
          <w:p w14:paraId="7C4EAB5F" w14:textId="049C4A5F" w:rsidR="007E58F4" w:rsidRDefault="007E58F4" w:rsidP="007E58F4">
            <w:r w:rsidRPr="007E58F4">
              <w:t>/channels/:id</w:t>
            </w:r>
            <w:r w:rsidRPr="007E58F4">
              <w:tab/>
            </w:r>
          </w:p>
        </w:tc>
        <w:tc>
          <w:tcPr>
            <w:tcW w:w="2153" w:type="dxa"/>
          </w:tcPr>
          <w:p w14:paraId="7111532B" w14:textId="7619DFB8" w:rsidR="007E58F4" w:rsidRDefault="0045770D" w:rsidP="007E58F4">
            <w:proofErr w:type="spellStart"/>
            <w:r>
              <w:rPr>
                <w:lang w:val="en-US"/>
              </w:rPr>
              <w:t>Usuario</w:t>
            </w:r>
            <w:proofErr w:type="spellEnd"/>
            <w:r>
              <w:rPr>
                <w:lang w:val="en-US"/>
              </w:rPr>
              <w:t xml:space="preserve"> Avanzado</w:t>
            </w:r>
          </w:p>
        </w:tc>
        <w:tc>
          <w:tcPr>
            <w:tcW w:w="1725" w:type="dxa"/>
          </w:tcPr>
          <w:p w14:paraId="40B09BF8" w14:textId="397185D6" w:rsidR="007E58F4" w:rsidRDefault="007E58F4" w:rsidP="007E58F4">
            <w:r w:rsidRPr="0052520A">
              <w:t>PUT</w:t>
            </w:r>
          </w:p>
        </w:tc>
        <w:tc>
          <w:tcPr>
            <w:tcW w:w="2595" w:type="dxa"/>
          </w:tcPr>
          <w:p w14:paraId="525C62F7" w14:textId="04B90979" w:rsidR="007E58F4" w:rsidRDefault="007E58F4" w:rsidP="007E58F4">
            <w:r w:rsidRPr="007E58F4">
              <w:t>Actualiza la información de un canal específico.</w:t>
            </w:r>
          </w:p>
        </w:tc>
      </w:tr>
      <w:tr w:rsidR="007E58F4" w14:paraId="55C2D2C0" w14:textId="77777777" w:rsidTr="007E58F4">
        <w:tc>
          <w:tcPr>
            <w:tcW w:w="2354" w:type="dxa"/>
          </w:tcPr>
          <w:p w14:paraId="11B421BA" w14:textId="7B8FA9D7" w:rsidR="007E58F4" w:rsidRDefault="007E58F4" w:rsidP="007E58F4">
            <w:r w:rsidRPr="007E58F4">
              <w:t>/channels/:id</w:t>
            </w:r>
            <w:r w:rsidRPr="007E58F4">
              <w:tab/>
            </w:r>
          </w:p>
        </w:tc>
        <w:tc>
          <w:tcPr>
            <w:tcW w:w="2153" w:type="dxa"/>
          </w:tcPr>
          <w:p w14:paraId="467E9883" w14:textId="05B94CD6" w:rsidR="007E58F4" w:rsidRDefault="0045770D" w:rsidP="007E58F4">
            <w:proofErr w:type="spellStart"/>
            <w:r>
              <w:rPr>
                <w:lang w:val="en-US"/>
              </w:rPr>
              <w:t>Usuario</w:t>
            </w:r>
            <w:proofErr w:type="spellEnd"/>
            <w:r>
              <w:rPr>
                <w:lang w:val="en-US"/>
              </w:rPr>
              <w:t xml:space="preserve"> Avanzado</w:t>
            </w:r>
          </w:p>
        </w:tc>
        <w:tc>
          <w:tcPr>
            <w:tcW w:w="1725" w:type="dxa"/>
          </w:tcPr>
          <w:p w14:paraId="01ADBF6C" w14:textId="26109515" w:rsidR="007E58F4" w:rsidRDefault="007E58F4" w:rsidP="007E58F4">
            <w:r w:rsidRPr="0052520A">
              <w:t>DELETE</w:t>
            </w:r>
          </w:p>
        </w:tc>
        <w:tc>
          <w:tcPr>
            <w:tcW w:w="2595" w:type="dxa"/>
          </w:tcPr>
          <w:p w14:paraId="01953FF2" w14:textId="070EAE91" w:rsidR="007E58F4" w:rsidRDefault="007E58F4" w:rsidP="007E58F4">
            <w:r w:rsidRPr="007E58F4">
              <w:t>Elimina un canal específico por su ID.</w:t>
            </w:r>
          </w:p>
        </w:tc>
      </w:tr>
      <w:tr w:rsidR="007E58F4" w14:paraId="5E392820" w14:textId="77777777" w:rsidTr="007E58F4">
        <w:tc>
          <w:tcPr>
            <w:tcW w:w="2354" w:type="dxa"/>
          </w:tcPr>
          <w:p w14:paraId="0507BFDB" w14:textId="6505DCD2" w:rsidR="007E58F4" w:rsidRDefault="007E58F4" w:rsidP="007E58F4">
            <w:r w:rsidRPr="007E58F4">
              <w:t>/</w:t>
            </w:r>
            <w:proofErr w:type="spellStart"/>
            <w:r w:rsidRPr="007E58F4">
              <w:t>users</w:t>
            </w:r>
            <w:proofErr w:type="spellEnd"/>
            <w:proofErr w:type="gramStart"/>
            <w:r w:rsidRPr="007E58F4">
              <w:t>/:</w:t>
            </w:r>
            <w:proofErr w:type="spellStart"/>
            <w:r w:rsidRPr="007E58F4">
              <w:t>userId</w:t>
            </w:r>
            <w:proofErr w:type="spellEnd"/>
            <w:proofErr w:type="gramEnd"/>
            <w:r w:rsidRPr="007E58F4">
              <w:t>/channels</w:t>
            </w:r>
          </w:p>
        </w:tc>
        <w:tc>
          <w:tcPr>
            <w:tcW w:w="2153" w:type="dxa"/>
          </w:tcPr>
          <w:p w14:paraId="1557E6B0" w14:textId="3011F929" w:rsidR="007E58F4" w:rsidRDefault="0045770D" w:rsidP="007E58F4">
            <w:proofErr w:type="spellStart"/>
            <w:r>
              <w:rPr>
                <w:lang w:val="en-US"/>
              </w:rPr>
              <w:t>Usuario</w:t>
            </w:r>
            <w:proofErr w:type="spellEnd"/>
            <w:r>
              <w:rPr>
                <w:lang w:val="en-US"/>
              </w:rPr>
              <w:t xml:space="preserve"> Avanzado</w:t>
            </w:r>
          </w:p>
        </w:tc>
        <w:tc>
          <w:tcPr>
            <w:tcW w:w="1725" w:type="dxa"/>
          </w:tcPr>
          <w:p w14:paraId="6839B544" w14:textId="2F877763" w:rsidR="007E58F4" w:rsidRDefault="007E58F4" w:rsidP="007E58F4">
            <w:r w:rsidRPr="007E58F4">
              <w:t>GET</w:t>
            </w:r>
          </w:p>
        </w:tc>
        <w:tc>
          <w:tcPr>
            <w:tcW w:w="2595" w:type="dxa"/>
          </w:tcPr>
          <w:p w14:paraId="08EBEEE9" w14:textId="750A0EFA" w:rsidR="007E58F4" w:rsidRDefault="007E58F4" w:rsidP="007E58F4">
            <w:r w:rsidRPr="007E58F4">
              <w:t>Obtiene los canales asociados a un usuario específico.</w:t>
            </w:r>
          </w:p>
        </w:tc>
      </w:tr>
      <w:tr w:rsidR="007E58F4" w14:paraId="0E46DBEC" w14:textId="77777777" w:rsidTr="007E58F4">
        <w:tc>
          <w:tcPr>
            <w:tcW w:w="2354" w:type="dxa"/>
          </w:tcPr>
          <w:p w14:paraId="07D1EE29" w14:textId="24C9A8D8" w:rsidR="007E58F4" w:rsidRDefault="007E58F4" w:rsidP="007E58F4">
            <w:r w:rsidRPr="007E58F4">
              <w:t>/channels/:id/</w:t>
            </w:r>
            <w:proofErr w:type="spellStart"/>
            <w:r w:rsidRPr="007E58F4">
              <w:t>guests</w:t>
            </w:r>
            <w:proofErr w:type="spellEnd"/>
            <w:r w:rsidRPr="007E58F4">
              <w:tab/>
            </w:r>
          </w:p>
        </w:tc>
        <w:tc>
          <w:tcPr>
            <w:tcW w:w="2153" w:type="dxa"/>
          </w:tcPr>
          <w:p w14:paraId="1BAA6048" w14:textId="5CB8B34D" w:rsidR="007E58F4" w:rsidRDefault="0045770D" w:rsidP="007E58F4">
            <w:proofErr w:type="spellStart"/>
            <w:r>
              <w:rPr>
                <w:lang w:val="en-US"/>
              </w:rPr>
              <w:t>Usuario</w:t>
            </w:r>
            <w:proofErr w:type="spellEnd"/>
            <w:r>
              <w:rPr>
                <w:lang w:val="en-US"/>
              </w:rPr>
              <w:t xml:space="preserve"> Avanzado</w:t>
            </w:r>
          </w:p>
        </w:tc>
        <w:tc>
          <w:tcPr>
            <w:tcW w:w="1725" w:type="dxa"/>
          </w:tcPr>
          <w:p w14:paraId="723C6546" w14:textId="06E0F2CB" w:rsidR="007E58F4" w:rsidRDefault="007E58F4" w:rsidP="007E58F4">
            <w:r w:rsidRPr="007E58F4">
              <w:t>GET</w:t>
            </w:r>
          </w:p>
        </w:tc>
        <w:tc>
          <w:tcPr>
            <w:tcW w:w="2595" w:type="dxa"/>
          </w:tcPr>
          <w:p w14:paraId="12061456" w14:textId="786E21B4" w:rsidR="007E58F4" w:rsidRDefault="007E58F4" w:rsidP="007E58F4">
            <w:r w:rsidRPr="007E58F4">
              <w:t>Obtiene los invitados de un canal específico.</w:t>
            </w:r>
          </w:p>
        </w:tc>
      </w:tr>
      <w:tr w:rsidR="007E58F4" w14:paraId="27BCF2A4" w14:textId="77777777" w:rsidTr="007E58F4">
        <w:tc>
          <w:tcPr>
            <w:tcW w:w="2354" w:type="dxa"/>
          </w:tcPr>
          <w:p w14:paraId="63B9A220" w14:textId="6FA9ADF0" w:rsidR="007E58F4" w:rsidRDefault="007E58F4" w:rsidP="007E58F4">
            <w:r w:rsidRPr="007E58F4">
              <w:t>/channels/:id/</w:t>
            </w:r>
            <w:proofErr w:type="spellStart"/>
            <w:r w:rsidRPr="007E58F4">
              <w:t>guests</w:t>
            </w:r>
            <w:proofErr w:type="spellEnd"/>
            <w:r w:rsidRPr="007E58F4">
              <w:tab/>
            </w:r>
          </w:p>
        </w:tc>
        <w:tc>
          <w:tcPr>
            <w:tcW w:w="2153" w:type="dxa"/>
          </w:tcPr>
          <w:p w14:paraId="638D9DA9" w14:textId="605BD90E" w:rsidR="007E58F4" w:rsidRDefault="0045770D" w:rsidP="007E58F4">
            <w:proofErr w:type="spellStart"/>
            <w:r>
              <w:rPr>
                <w:lang w:val="en-US"/>
              </w:rPr>
              <w:t>Usuario</w:t>
            </w:r>
            <w:proofErr w:type="spellEnd"/>
            <w:r>
              <w:rPr>
                <w:lang w:val="en-US"/>
              </w:rPr>
              <w:t xml:space="preserve"> Avanzado</w:t>
            </w:r>
          </w:p>
        </w:tc>
        <w:tc>
          <w:tcPr>
            <w:tcW w:w="1725" w:type="dxa"/>
          </w:tcPr>
          <w:p w14:paraId="4AE635C9" w14:textId="7CD2A6B7" w:rsidR="007E58F4" w:rsidRDefault="007E58F4" w:rsidP="007E58F4">
            <w:r w:rsidRPr="0052520A">
              <w:t>POST</w:t>
            </w:r>
          </w:p>
        </w:tc>
        <w:tc>
          <w:tcPr>
            <w:tcW w:w="2595" w:type="dxa"/>
          </w:tcPr>
          <w:p w14:paraId="7CAA2E3E" w14:textId="0C612323" w:rsidR="007E58F4" w:rsidRDefault="007E58F4" w:rsidP="0045770D">
            <w:pPr>
              <w:keepNext/>
            </w:pPr>
            <w:r>
              <w:t>Agrega un invitado a un canal específico.</w:t>
            </w:r>
          </w:p>
        </w:tc>
      </w:tr>
    </w:tbl>
    <w:p w14:paraId="0C0E603B" w14:textId="77777777" w:rsidR="00D621E5" w:rsidRDefault="00D621E5" w:rsidP="007E58F4">
      <w:pPr>
        <w:pStyle w:val="Subtitulo2"/>
      </w:pPr>
    </w:p>
    <w:p w14:paraId="568616E3" w14:textId="77777777" w:rsidR="00D621E5" w:rsidRDefault="00D621E5" w:rsidP="007E58F4">
      <w:pPr>
        <w:pStyle w:val="Subtitulo2"/>
      </w:pPr>
    </w:p>
    <w:p w14:paraId="49E2D3A0" w14:textId="77777777" w:rsidR="00D621E5" w:rsidRDefault="00D621E5" w:rsidP="007E58F4">
      <w:pPr>
        <w:pStyle w:val="Subtitulo2"/>
      </w:pPr>
    </w:p>
    <w:p w14:paraId="18939FF1" w14:textId="7128EB96" w:rsidR="0052520A" w:rsidRDefault="007E58F4" w:rsidP="007E58F4">
      <w:pPr>
        <w:pStyle w:val="Subtitulo2"/>
        <w:rPr>
          <w:i/>
          <w:iCs/>
        </w:rPr>
      </w:pPr>
      <w:r>
        <w:lastRenderedPageBreak/>
        <w:t xml:space="preserve">Ruta: </w:t>
      </w:r>
      <w:r w:rsidRPr="007E58F4">
        <w:rPr>
          <w:i/>
          <w:iCs/>
        </w:rPr>
        <w:t>/</w:t>
      </w:r>
      <w:proofErr w:type="spellStart"/>
      <w:r w:rsidRPr="007E58F4">
        <w:rPr>
          <w:i/>
          <w:iCs/>
        </w:rPr>
        <w:t>users</w:t>
      </w:r>
      <w:proofErr w:type="spellEnd"/>
    </w:p>
    <w:p w14:paraId="1A38E747" w14:textId="30EED929" w:rsidR="007E58F4" w:rsidRDefault="007E58F4" w:rsidP="00842C81">
      <w:pPr>
        <w:pStyle w:val="Prrafodelista"/>
        <w:numPr>
          <w:ilvl w:val="0"/>
          <w:numId w:val="45"/>
        </w:numPr>
      </w:pPr>
      <w:r>
        <w:t>Hace referencia a los usuarios que utilizaran el sistema.</w:t>
      </w:r>
    </w:p>
    <w:p w14:paraId="67D4D184" w14:textId="5CF82C06" w:rsidR="00B01A6C" w:rsidRPr="00B01A6C" w:rsidRDefault="00B01A6C" w:rsidP="00B01A6C">
      <w:pPr>
        <w:pStyle w:val="Descripcin"/>
        <w:keepNext/>
        <w:jc w:val="center"/>
        <w:rPr>
          <w:sz w:val="20"/>
          <w:szCs w:val="20"/>
        </w:rPr>
      </w:pPr>
      <w:bookmarkStart w:id="36" w:name="_Toc160577832"/>
      <w:r w:rsidRPr="00B01A6C">
        <w:rPr>
          <w:sz w:val="20"/>
          <w:szCs w:val="20"/>
        </w:rPr>
        <w:t xml:space="preserve">Tabla </w:t>
      </w:r>
      <w:r w:rsidRPr="00B01A6C">
        <w:rPr>
          <w:sz w:val="20"/>
          <w:szCs w:val="20"/>
        </w:rPr>
        <w:fldChar w:fldCharType="begin"/>
      </w:r>
      <w:r w:rsidRPr="00B01A6C">
        <w:rPr>
          <w:sz w:val="20"/>
          <w:szCs w:val="20"/>
        </w:rPr>
        <w:instrText xml:space="preserve"> SEQ Tabla \* ARABIC </w:instrText>
      </w:r>
      <w:r w:rsidRPr="00B01A6C">
        <w:rPr>
          <w:sz w:val="20"/>
          <w:szCs w:val="20"/>
        </w:rPr>
        <w:fldChar w:fldCharType="separate"/>
      </w:r>
      <w:r w:rsidR="00CA4EC0">
        <w:rPr>
          <w:noProof/>
          <w:sz w:val="20"/>
          <w:szCs w:val="20"/>
        </w:rPr>
        <w:t>7</w:t>
      </w:r>
      <w:r w:rsidRPr="00B01A6C">
        <w:rPr>
          <w:sz w:val="20"/>
          <w:szCs w:val="20"/>
        </w:rPr>
        <w:fldChar w:fldCharType="end"/>
      </w:r>
      <w:r w:rsidRPr="00B01A6C">
        <w:rPr>
          <w:sz w:val="20"/>
          <w:szCs w:val="20"/>
        </w:rPr>
        <w:t xml:space="preserve"> - </w:t>
      </w:r>
      <w:proofErr w:type="spellStart"/>
      <w:r w:rsidRPr="00B01A6C">
        <w:rPr>
          <w:sz w:val="20"/>
          <w:szCs w:val="20"/>
        </w:rPr>
        <w:t>Endpoints</w:t>
      </w:r>
      <w:proofErr w:type="spellEnd"/>
      <w:r w:rsidRPr="00B01A6C">
        <w:rPr>
          <w:sz w:val="20"/>
          <w:szCs w:val="20"/>
        </w:rPr>
        <w:t xml:space="preserve"> de los usuarios</w:t>
      </w:r>
      <w:bookmarkEnd w:id="36"/>
    </w:p>
    <w:tbl>
      <w:tblPr>
        <w:tblStyle w:val="Tablaconcuadrcula"/>
        <w:tblW w:w="0" w:type="auto"/>
        <w:tblLook w:val="04A0" w:firstRow="1" w:lastRow="0" w:firstColumn="1" w:lastColumn="0" w:noHBand="0" w:noVBand="1"/>
      </w:tblPr>
      <w:tblGrid>
        <w:gridCol w:w="2206"/>
        <w:gridCol w:w="2207"/>
        <w:gridCol w:w="1819"/>
        <w:gridCol w:w="2595"/>
      </w:tblGrid>
      <w:tr w:rsidR="007E58F4" w14:paraId="3AC9994B" w14:textId="77777777" w:rsidTr="00F910F9">
        <w:trPr>
          <w:trHeight w:val="347"/>
        </w:trPr>
        <w:tc>
          <w:tcPr>
            <w:tcW w:w="2206" w:type="dxa"/>
            <w:shd w:val="clear" w:color="auto" w:fill="4472C4" w:themeFill="accent1"/>
          </w:tcPr>
          <w:p w14:paraId="16E4B479" w14:textId="1DAB3221" w:rsidR="007E58F4" w:rsidRDefault="007E58F4" w:rsidP="007E58F4">
            <w:r w:rsidRPr="00E621A6">
              <w:rPr>
                <w:color w:val="FFFFFF" w:themeColor="background1"/>
                <w:lang w:val="en-US"/>
              </w:rPr>
              <w:t>Endpoint</w:t>
            </w:r>
          </w:p>
        </w:tc>
        <w:tc>
          <w:tcPr>
            <w:tcW w:w="2207" w:type="dxa"/>
            <w:shd w:val="clear" w:color="auto" w:fill="4472C4" w:themeFill="accent1"/>
          </w:tcPr>
          <w:p w14:paraId="5EEC47AB" w14:textId="2179462D" w:rsidR="007E58F4" w:rsidRDefault="0045770D" w:rsidP="007E58F4">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1819" w:type="dxa"/>
            <w:shd w:val="clear" w:color="auto" w:fill="4472C4" w:themeFill="accent1"/>
          </w:tcPr>
          <w:p w14:paraId="2986506D" w14:textId="0DD548D6" w:rsidR="007E58F4" w:rsidRDefault="007E58F4" w:rsidP="007E58F4">
            <w:proofErr w:type="spellStart"/>
            <w:r w:rsidRPr="00E621A6">
              <w:rPr>
                <w:color w:val="FFFFFF" w:themeColor="background1"/>
                <w:lang w:val="en-US"/>
              </w:rPr>
              <w:t>Método</w:t>
            </w:r>
            <w:proofErr w:type="spellEnd"/>
          </w:p>
        </w:tc>
        <w:tc>
          <w:tcPr>
            <w:tcW w:w="2595" w:type="dxa"/>
            <w:shd w:val="clear" w:color="auto" w:fill="4472C4" w:themeFill="accent1"/>
          </w:tcPr>
          <w:p w14:paraId="20C82F41" w14:textId="4A57E5E0" w:rsidR="007E58F4" w:rsidRDefault="007E58F4" w:rsidP="007E58F4">
            <w:proofErr w:type="spellStart"/>
            <w:r w:rsidRPr="00E621A6">
              <w:rPr>
                <w:color w:val="FFFFFF" w:themeColor="background1"/>
                <w:lang w:val="en-US"/>
              </w:rPr>
              <w:t>Descripción</w:t>
            </w:r>
            <w:proofErr w:type="spellEnd"/>
          </w:p>
        </w:tc>
      </w:tr>
      <w:tr w:rsidR="0045770D" w14:paraId="6E9A18D1" w14:textId="77777777" w:rsidTr="00F910F9">
        <w:tc>
          <w:tcPr>
            <w:tcW w:w="2206" w:type="dxa"/>
          </w:tcPr>
          <w:p w14:paraId="630AB36D" w14:textId="37591B28" w:rsidR="0045770D" w:rsidRDefault="0045770D" w:rsidP="0045770D">
            <w:r w:rsidRPr="007E58F4">
              <w:t>/</w:t>
            </w:r>
            <w:proofErr w:type="spellStart"/>
            <w:r w:rsidRPr="007E58F4">
              <w:t>users</w:t>
            </w:r>
            <w:proofErr w:type="spellEnd"/>
            <w:r w:rsidRPr="007E58F4">
              <w:tab/>
            </w:r>
          </w:p>
        </w:tc>
        <w:tc>
          <w:tcPr>
            <w:tcW w:w="2207" w:type="dxa"/>
          </w:tcPr>
          <w:p w14:paraId="2C924CFE" w14:textId="357070A6" w:rsidR="0045770D" w:rsidRDefault="0045770D" w:rsidP="0045770D">
            <w:r>
              <w:rPr>
                <w:lang w:val="en-US"/>
              </w:rPr>
              <w:t xml:space="preserve">Super </w:t>
            </w:r>
            <w:proofErr w:type="spellStart"/>
            <w:r>
              <w:rPr>
                <w:lang w:val="en-US"/>
              </w:rPr>
              <w:t>Usuario</w:t>
            </w:r>
            <w:proofErr w:type="spellEnd"/>
          </w:p>
        </w:tc>
        <w:tc>
          <w:tcPr>
            <w:tcW w:w="1819" w:type="dxa"/>
          </w:tcPr>
          <w:p w14:paraId="03A07170" w14:textId="60BE741E" w:rsidR="0045770D" w:rsidRDefault="0045770D" w:rsidP="0045770D">
            <w:r w:rsidRPr="007E58F4">
              <w:t>GET</w:t>
            </w:r>
            <w:r w:rsidRPr="007E58F4">
              <w:tab/>
            </w:r>
          </w:p>
        </w:tc>
        <w:tc>
          <w:tcPr>
            <w:tcW w:w="2595" w:type="dxa"/>
          </w:tcPr>
          <w:p w14:paraId="3D2C7BE7" w14:textId="29C464BA" w:rsidR="0045770D" w:rsidRDefault="0045770D" w:rsidP="0045770D">
            <w:r w:rsidRPr="007E58F4">
              <w:t>Obtiene todos los usuarios en el sistema.</w:t>
            </w:r>
          </w:p>
        </w:tc>
      </w:tr>
      <w:tr w:rsidR="007E58F4" w14:paraId="7617B201" w14:textId="77777777" w:rsidTr="00F910F9">
        <w:tc>
          <w:tcPr>
            <w:tcW w:w="2206" w:type="dxa"/>
          </w:tcPr>
          <w:p w14:paraId="28B70A34" w14:textId="6D6D6BF2" w:rsidR="007E58F4" w:rsidRDefault="007E58F4" w:rsidP="007E58F4">
            <w:r w:rsidRPr="007E58F4">
              <w:t>/</w:t>
            </w:r>
            <w:proofErr w:type="spellStart"/>
            <w:r w:rsidRPr="007E58F4">
              <w:t>users</w:t>
            </w:r>
            <w:proofErr w:type="spellEnd"/>
            <w:r w:rsidRPr="007E58F4">
              <w:t>/:id</w:t>
            </w:r>
            <w:r w:rsidRPr="007E58F4">
              <w:tab/>
            </w:r>
          </w:p>
        </w:tc>
        <w:tc>
          <w:tcPr>
            <w:tcW w:w="2207" w:type="dxa"/>
          </w:tcPr>
          <w:p w14:paraId="110F4589" w14:textId="7973C103"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819" w:type="dxa"/>
          </w:tcPr>
          <w:p w14:paraId="11EB47AE" w14:textId="613E9837" w:rsidR="007E58F4" w:rsidRDefault="007E58F4" w:rsidP="007E58F4">
            <w:r w:rsidRPr="007E58F4">
              <w:t>GET</w:t>
            </w:r>
            <w:r w:rsidRPr="007E58F4">
              <w:tab/>
            </w:r>
          </w:p>
        </w:tc>
        <w:tc>
          <w:tcPr>
            <w:tcW w:w="2595" w:type="dxa"/>
          </w:tcPr>
          <w:p w14:paraId="0A298673" w14:textId="240FFBB6" w:rsidR="007E58F4" w:rsidRDefault="007E58F4" w:rsidP="007E58F4">
            <w:r w:rsidRPr="007E58F4">
              <w:t>Obtiene un usuario específico por su ID.</w:t>
            </w:r>
          </w:p>
        </w:tc>
      </w:tr>
      <w:tr w:rsidR="0045770D" w14:paraId="45D4FB78" w14:textId="77777777" w:rsidTr="00F910F9">
        <w:tc>
          <w:tcPr>
            <w:tcW w:w="2206" w:type="dxa"/>
          </w:tcPr>
          <w:p w14:paraId="0614D477" w14:textId="23471CF9" w:rsidR="0045770D" w:rsidRDefault="0045770D" w:rsidP="0045770D">
            <w:r w:rsidRPr="007E58F4">
              <w:t>/</w:t>
            </w:r>
            <w:proofErr w:type="spellStart"/>
            <w:r w:rsidRPr="007E58F4">
              <w:t>users</w:t>
            </w:r>
            <w:proofErr w:type="spellEnd"/>
            <w:r w:rsidRPr="007E58F4">
              <w:tab/>
            </w:r>
          </w:p>
        </w:tc>
        <w:tc>
          <w:tcPr>
            <w:tcW w:w="2207" w:type="dxa"/>
          </w:tcPr>
          <w:p w14:paraId="682795B2" w14:textId="77B89726" w:rsidR="0045770D" w:rsidRDefault="0045770D" w:rsidP="0045770D">
            <w:r>
              <w:rPr>
                <w:lang w:val="en-US"/>
              </w:rPr>
              <w:t xml:space="preserve">Super </w:t>
            </w:r>
            <w:proofErr w:type="spellStart"/>
            <w:r>
              <w:rPr>
                <w:lang w:val="en-US"/>
              </w:rPr>
              <w:t>Usuario</w:t>
            </w:r>
            <w:proofErr w:type="spellEnd"/>
          </w:p>
        </w:tc>
        <w:tc>
          <w:tcPr>
            <w:tcW w:w="1819" w:type="dxa"/>
          </w:tcPr>
          <w:p w14:paraId="51A6BDE8" w14:textId="5A94CE34" w:rsidR="0045770D" w:rsidRDefault="0045770D" w:rsidP="0045770D">
            <w:r w:rsidRPr="0052520A">
              <w:t>POST</w:t>
            </w:r>
          </w:p>
        </w:tc>
        <w:tc>
          <w:tcPr>
            <w:tcW w:w="2595" w:type="dxa"/>
          </w:tcPr>
          <w:p w14:paraId="04D04ADF" w14:textId="3812CDE0" w:rsidR="0045770D" w:rsidRDefault="0045770D" w:rsidP="0045770D">
            <w:r w:rsidRPr="007E58F4">
              <w:t>Crea un nuevo usuario.</w:t>
            </w:r>
          </w:p>
        </w:tc>
      </w:tr>
      <w:tr w:rsidR="007E58F4" w14:paraId="0F1B6755" w14:textId="77777777" w:rsidTr="00F910F9">
        <w:tc>
          <w:tcPr>
            <w:tcW w:w="2206" w:type="dxa"/>
          </w:tcPr>
          <w:p w14:paraId="7DDB7A97" w14:textId="29AEF212" w:rsidR="007E58F4" w:rsidRDefault="007E58F4" w:rsidP="007E58F4">
            <w:r w:rsidRPr="007E58F4">
              <w:t>/</w:t>
            </w:r>
            <w:proofErr w:type="spellStart"/>
            <w:r w:rsidRPr="007E58F4">
              <w:t>users</w:t>
            </w:r>
            <w:proofErr w:type="spellEnd"/>
            <w:r w:rsidRPr="007E58F4">
              <w:t>/:id</w:t>
            </w:r>
            <w:r w:rsidRPr="007E58F4">
              <w:tab/>
            </w:r>
          </w:p>
        </w:tc>
        <w:tc>
          <w:tcPr>
            <w:tcW w:w="2207" w:type="dxa"/>
          </w:tcPr>
          <w:p w14:paraId="67FAF6F4" w14:textId="169E9288" w:rsidR="007E58F4" w:rsidRDefault="0045770D" w:rsidP="007E58F4">
            <w:proofErr w:type="spellStart"/>
            <w:r>
              <w:rPr>
                <w:lang w:val="en-US"/>
              </w:rPr>
              <w:t>Usuario</w:t>
            </w:r>
            <w:proofErr w:type="spellEnd"/>
            <w:r>
              <w:rPr>
                <w:lang w:val="en-US"/>
              </w:rPr>
              <w:t xml:space="preserve"> Avanzado</w:t>
            </w:r>
          </w:p>
        </w:tc>
        <w:tc>
          <w:tcPr>
            <w:tcW w:w="1819" w:type="dxa"/>
          </w:tcPr>
          <w:p w14:paraId="21E0D179" w14:textId="79EF2020" w:rsidR="007E58F4" w:rsidRDefault="007E58F4" w:rsidP="007E58F4">
            <w:r w:rsidRPr="0052520A">
              <w:t>PUT</w:t>
            </w:r>
          </w:p>
        </w:tc>
        <w:tc>
          <w:tcPr>
            <w:tcW w:w="2595" w:type="dxa"/>
          </w:tcPr>
          <w:p w14:paraId="48D0D8D6" w14:textId="03A861CE" w:rsidR="007E58F4" w:rsidRDefault="007E58F4" w:rsidP="007E58F4">
            <w:r w:rsidRPr="007E58F4">
              <w:t>Actualiza la información de un usuario específico por su ID.</w:t>
            </w:r>
          </w:p>
        </w:tc>
      </w:tr>
      <w:tr w:rsidR="0045770D" w14:paraId="0F1BB200" w14:textId="77777777" w:rsidTr="00F910F9">
        <w:tc>
          <w:tcPr>
            <w:tcW w:w="2206" w:type="dxa"/>
          </w:tcPr>
          <w:p w14:paraId="16BFF5C0" w14:textId="58C7EA19" w:rsidR="0045770D" w:rsidRDefault="0045770D" w:rsidP="0045770D">
            <w:r w:rsidRPr="007E58F4">
              <w:t>/</w:t>
            </w:r>
            <w:proofErr w:type="spellStart"/>
            <w:r w:rsidRPr="007E58F4">
              <w:t>users</w:t>
            </w:r>
            <w:proofErr w:type="spellEnd"/>
            <w:r w:rsidRPr="007E58F4">
              <w:t>/:id</w:t>
            </w:r>
            <w:r w:rsidRPr="007E58F4">
              <w:tab/>
            </w:r>
          </w:p>
        </w:tc>
        <w:tc>
          <w:tcPr>
            <w:tcW w:w="2207" w:type="dxa"/>
          </w:tcPr>
          <w:p w14:paraId="5D438158" w14:textId="01D656E3" w:rsidR="0045770D" w:rsidRDefault="0045770D" w:rsidP="0045770D">
            <w:r>
              <w:rPr>
                <w:lang w:val="en-US"/>
              </w:rPr>
              <w:t xml:space="preserve">Super </w:t>
            </w:r>
            <w:proofErr w:type="spellStart"/>
            <w:r>
              <w:rPr>
                <w:lang w:val="en-US"/>
              </w:rPr>
              <w:t>Usuario</w:t>
            </w:r>
            <w:proofErr w:type="spellEnd"/>
          </w:p>
        </w:tc>
        <w:tc>
          <w:tcPr>
            <w:tcW w:w="1819" w:type="dxa"/>
          </w:tcPr>
          <w:p w14:paraId="01C5E876" w14:textId="5ED8AFF1" w:rsidR="0045770D" w:rsidRDefault="0045770D" w:rsidP="0045770D">
            <w:r w:rsidRPr="0052520A">
              <w:t>DELETE</w:t>
            </w:r>
          </w:p>
        </w:tc>
        <w:tc>
          <w:tcPr>
            <w:tcW w:w="2595" w:type="dxa"/>
          </w:tcPr>
          <w:p w14:paraId="4BFAD549" w14:textId="77777777" w:rsidR="0045770D" w:rsidRDefault="0045770D" w:rsidP="0045770D">
            <w:r>
              <w:t>Elimina un usuario específico por su ID.</w:t>
            </w:r>
          </w:p>
          <w:p w14:paraId="2073A207" w14:textId="77777777" w:rsidR="0045770D" w:rsidRDefault="0045770D" w:rsidP="0045770D">
            <w:pPr>
              <w:keepNext/>
            </w:pPr>
          </w:p>
        </w:tc>
      </w:tr>
    </w:tbl>
    <w:p w14:paraId="1CDF1F64" w14:textId="5536223A" w:rsidR="00F910F9" w:rsidRDefault="00D621E5" w:rsidP="00F910F9">
      <w:pPr>
        <w:pStyle w:val="Subtitulo2"/>
        <w:rPr>
          <w:rStyle w:val="Subtitulo2Car"/>
          <w:b/>
          <w:i/>
          <w:iCs/>
        </w:rPr>
      </w:pPr>
      <w:r>
        <w:t>R</w:t>
      </w:r>
      <w:r w:rsidR="00F910F9" w:rsidRPr="00F910F9">
        <w:t xml:space="preserve">uta: </w:t>
      </w:r>
      <w:r w:rsidR="00F910F9" w:rsidRPr="00F910F9">
        <w:rPr>
          <w:rStyle w:val="Subtitulo2Car"/>
          <w:b/>
          <w:i/>
          <w:iCs/>
        </w:rPr>
        <w:t>/</w:t>
      </w:r>
      <w:proofErr w:type="spellStart"/>
      <w:r w:rsidR="00F910F9" w:rsidRPr="00F910F9">
        <w:rPr>
          <w:rStyle w:val="Subtitulo2Car"/>
          <w:b/>
          <w:i/>
          <w:iCs/>
        </w:rPr>
        <w:t>keys</w:t>
      </w:r>
      <w:proofErr w:type="spellEnd"/>
    </w:p>
    <w:p w14:paraId="14A4E255" w14:textId="27E20757" w:rsidR="00F910F9" w:rsidRDefault="00F910F9" w:rsidP="00842C81">
      <w:pPr>
        <w:pStyle w:val="Prrafodelista"/>
        <w:numPr>
          <w:ilvl w:val="0"/>
          <w:numId w:val="45"/>
        </w:numPr>
      </w:pPr>
      <w:r>
        <w:t>Hace referencia a l</w:t>
      </w:r>
      <w:r w:rsidR="0045770D">
        <w:t>os roles que posee el usuario en el sistema.</w:t>
      </w:r>
    </w:p>
    <w:p w14:paraId="5B273BDD" w14:textId="4EB38EE3" w:rsidR="00B01A6C" w:rsidRPr="00B01A6C" w:rsidRDefault="00B01A6C" w:rsidP="00B01A6C">
      <w:pPr>
        <w:pStyle w:val="Descripcin"/>
        <w:keepNext/>
        <w:jc w:val="center"/>
        <w:rPr>
          <w:sz w:val="20"/>
          <w:szCs w:val="20"/>
        </w:rPr>
      </w:pPr>
      <w:bookmarkStart w:id="37" w:name="_Toc160577833"/>
      <w:r w:rsidRPr="00B01A6C">
        <w:rPr>
          <w:sz w:val="20"/>
          <w:szCs w:val="20"/>
        </w:rPr>
        <w:t xml:space="preserve">Tabla </w:t>
      </w:r>
      <w:r w:rsidRPr="00B01A6C">
        <w:rPr>
          <w:sz w:val="20"/>
          <w:szCs w:val="20"/>
        </w:rPr>
        <w:fldChar w:fldCharType="begin"/>
      </w:r>
      <w:r w:rsidRPr="00B01A6C">
        <w:rPr>
          <w:sz w:val="20"/>
          <w:szCs w:val="20"/>
        </w:rPr>
        <w:instrText xml:space="preserve"> SEQ Tabla \* ARABIC </w:instrText>
      </w:r>
      <w:r w:rsidRPr="00B01A6C">
        <w:rPr>
          <w:sz w:val="20"/>
          <w:szCs w:val="20"/>
        </w:rPr>
        <w:fldChar w:fldCharType="separate"/>
      </w:r>
      <w:r w:rsidR="00CA4EC0">
        <w:rPr>
          <w:noProof/>
          <w:sz w:val="20"/>
          <w:szCs w:val="20"/>
        </w:rPr>
        <w:t>8</w:t>
      </w:r>
      <w:r w:rsidRPr="00B01A6C">
        <w:rPr>
          <w:sz w:val="20"/>
          <w:szCs w:val="20"/>
        </w:rPr>
        <w:fldChar w:fldCharType="end"/>
      </w:r>
      <w:r w:rsidRPr="00B01A6C">
        <w:rPr>
          <w:sz w:val="20"/>
          <w:szCs w:val="20"/>
        </w:rPr>
        <w:t xml:space="preserve"> - </w:t>
      </w:r>
      <w:proofErr w:type="spellStart"/>
      <w:r w:rsidRPr="00B01A6C">
        <w:rPr>
          <w:sz w:val="20"/>
          <w:szCs w:val="20"/>
        </w:rPr>
        <w:t>Endpoints</w:t>
      </w:r>
      <w:proofErr w:type="spellEnd"/>
      <w:r w:rsidRPr="00B01A6C">
        <w:rPr>
          <w:sz w:val="20"/>
          <w:szCs w:val="20"/>
        </w:rPr>
        <w:t xml:space="preserve"> de las </w:t>
      </w:r>
      <w:proofErr w:type="spellStart"/>
      <w:r w:rsidRPr="00B01A6C">
        <w:rPr>
          <w:sz w:val="20"/>
          <w:szCs w:val="20"/>
        </w:rPr>
        <w:t>Keys</w:t>
      </w:r>
      <w:bookmarkEnd w:id="37"/>
      <w:proofErr w:type="spellEnd"/>
    </w:p>
    <w:tbl>
      <w:tblPr>
        <w:tblStyle w:val="Tablaconcuadrcula"/>
        <w:tblW w:w="0" w:type="auto"/>
        <w:tblLook w:val="04A0" w:firstRow="1" w:lastRow="0" w:firstColumn="1" w:lastColumn="0" w:noHBand="0" w:noVBand="1"/>
      </w:tblPr>
      <w:tblGrid>
        <w:gridCol w:w="2206"/>
        <w:gridCol w:w="2207"/>
        <w:gridCol w:w="2207"/>
        <w:gridCol w:w="2207"/>
      </w:tblGrid>
      <w:tr w:rsidR="0045770D" w14:paraId="1EAA1259" w14:textId="77777777" w:rsidTr="0045770D">
        <w:trPr>
          <w:trHeight w:val="366"/>
        </w:trPr>
        <w:tc>
          <w:tcPr>
            <w:tcW w:w="2206" w:type="dxa"/>
            <w:shd w:val="clear" w:color="auto" w:fill="4472C4" w:themeFill="accent1"/>
          </w:tcPr>
          <w:p w14:paraId="00191E52" w14:textId="5AD24FD4" w:rsidR="0045770D" w:rsidRDefault="0045770D" w:rsidP="0045770D">
            <w:r w:rsidRPr="00E621A6">
              <w:rPr>
                <w:color w:val="FFFFFF" w:themeColor="background1"/>
                <w:lang w:val="en-US"/>
              </w:rPr>
              <w:t>Endpoint</w:t>
            </w:r>
          </w:p>
        </w:tc>
        <w:tc>
          <w:tcPr>
            <w:tcW w:w="2207" w:type="dxa"/>
            <w:shd w:val="clear" w:color="auto" w:fill="4472C4" w:themeFill="accent1"/>
          </w:tcPr>
          <w:p w14:paraId="5EACDC98" w14:textId="40DF7C74" w:rsidR="0045770D" w:rsidRDefault="0045770D" w:rsidP="0045770D">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2207" w:type="dxa"/>
            <w:shd w:val="clear" w:color="auto" w:fill="4472C4" w:themeFill="accent1"/>
          </w:tcPr>
          <w:p w14:paraId="2897A4E3" w14:textId="1EABCBD6" w:rsidR="0045770D" w:rsidRDefault="0045770D" w:rsidP="0045770D">
            <w:proofErr w:type="spellStart"/>
            <w:r w:rsidRPr="00E621A6">
              <w:rPr>
                <w:color w:val="FFFFFF" w:themeColor="background1"/>
                <w:lang w:val="en-US"/>
              </w:rPr>
              <w:t>Método</w:t>
            </w:r>
            <w:proofErr w:type="spellEnd"/>
          </w:p>
        </w:tc>
        <w:tc>
          <w:tcPr>
            <w:tcW w:w="2207" w:type="dxa"/>
            <w:shd w:val="clear" w:color="auto" w:fill="4472C4" w:themeFill="accent1"/>
          </w:tcPr>
          <w:p w14:paraId="5C9D6EA2" w14:textId="3FB7911B" w:rsidR="0045770D" w:rsidRDefault="0045770D" w:rsidP="0045770D">
            <w:proofErr w:type="spellStart"/>
            <w:r w:rsidRPr="00E621A6">
              <w:rPr>
                <w:color w:val="FFFFFF" w:themeColor="background1"/>
                <w:lang w:val="en-US"/>
              </w:rPr>
              <w:t>Descripción</w:t>
            </w:r>
            <w:proofErr w:type="spellEnd"/>
          </w:p>
        </w:tc>
      </w:tr>
      <w:tr w:rsidR="0045770D" w14:paraId="0DE63430" w14:textId="77777777" w:rsidTr="0045770D">
        <w:tc>
          <w:tcPr>
            <w:tcW w:w="2206" w:type="dxa"/>
          </w:tcPr>
          <w:p w14:paraId="7D8E9D78" w14:textId="19FBE1B8" w:rsidR="0045770D" w:rsidRDefault="0045770D" w:rsidP="0045770D">
            <w:r w:rsidRPr="0045770D">
              <w:t>/</w:t>
            </w:r>
            <w:proofErr w:type="spellStart"/>
            <w:r w:rsidRPr="0045770D">
              <w:t>keys</w:t>
            </w:r>
            <w:proofErr w:type="spellEnd"/>
            <w:r w:rsidRPr="0045770D">
              <w:tab/>
            </w:r>
          </w:p>
        </w:tc>
        <w:tc>
          <w:tcPr>
            <w:tcW w:w="2207" w:type="dxa"/>
          </w:tcPr>
          <w:p w14:paraId="633C0D30" w14:textId="51391FF8" w:rsidR="0045770D" w:rsidRDefault="0045770D" w:rsidP="0045770D">
            <w:r>
              <w:rPr>
                <w:lang w:val="en-US"/>
              </w:rPr>
              <w:t xml:space="preserve">Super </w:t>
            </w:r>
            <w:proofErr w:type="spellStart"/>
            <w:r>
              <w:rPr>
                <w:lang w:val="en-US"/>
              </w:rPr>
              <w:t>Usuario</w:t>
            </w:r>
            <w:proofErr w:type="spellEnd"/>
          </w:p>
        </w:tc>
        <w:tc>
          <w:tcPr>
            <w:tcW w:w="2207" w:type="dxa"/>
          </w:tcPr>
          <w:p w14:paraId="11D2C960" w14:textId="6C90286C" w:rsidR="0045770D" w:rsidRDefault="0045770D" w:rsidP="0045770D">
            <w:r w:rsidRPr="007E58F4">
              <w:t>GET</w:t>
            </w:r>
          </w:p>
        </w:tc>
        <w:tc>
          <w:tcPr>
            <w:tcW w:w="2207" w:type="dxa"/>
          </w:tcPr>
          <w:p w14:paraId="5E8420AB" w14:textId="2364BF06" w:rsidR="0045770D" w:rsidRDefault="0045770D" w:rsidP="0045770D">
            <w:r w:rsidRPr="0045770D">
              <w:t>Obtiene todas las claves de API en el sistema.</w:t>
            </w:r>
          </w:p>
        </w:tc>
      </w:tr>
      <w:tr w:rsidR="0045770D" w14:paraId="4D761F00" w14:textId="77777777" w:rsidTr="0045770D">
        <w:tc>
          <w:tcPr>
            <w:tcW w:w="2206" w:type="dxa"/>
          </w:tcPr>
          <w:p w14:paraId="536CD6C6" w14:textId="006E5C85" w:rsidR="0045770D" w:rsidRDefault="0045770D" w:rsidP="0045770D">
            <w:r w:rsidRPr="0045770D">
              <w:t>/</w:t>
            </w:r>
            <w:proofErr w:type="spellStart"/>
            <w:r w:rsidRPr="0045770D">
              <w:t>keys</w:t>
            </w:r>
            <w:proofErr w:type="spellEnd"/>
            <w:proofErr w:type="gramStart"/>
            <w:r w:rsidRPr="0045770D">
              <w:t>/:</w:t>
            </w:r>
            <w:proofErr w:type="spellStart"/>
            <w:r w:rsidRPr="0045770D">
              <w:t>userId</w:t>
            </w:r>
            <w:proofErr w:type="spellEnd"/>
            <w:proofErr w:type="gramEnd"/>
            <w:r w:rsidRPr="0045770D">
              <w:tab/>
            </w:r>
          </w:p>
        </w:tc>
        <w:tc>
          <w:tcPr>
            <w:tcW w:w="2207" w:type="dxa"/>
          </w:tcPr>
          <w:p w14:paraId="117852C2" w14:textId="6E1FB29A" w:rsidR="0045770D" w:rsidRDefault="0045770D" w:rsidP="0045770D">
            <w:proofErr w:type="spellStart"/>
            <w:r>
              <w:rPr>
                <w:lang w:val="en-US"/>
              </w:rPr>
              <w:t>Usuario</w:t>
            </w:r>
            <w:proofErr w:type="spellEnd"/>
            <w:r>
              <w:rPr>
                <w:lang w:val="en-US"/>
              </w:rPr>
              <w:t xml:space="preserve"> </w:t>
            </w:r>
            <w:proofErr w:type="spellStart"/>
            <w:r>
              <w:rPr>
                <w:lang w:val="en-US"/>
              </w:rPr>
              <w:t>Básico</w:t>
            </w:r>
            <w:proofErr w:type="spellEnd"/>
          </w:p>
        </w:tc>
        <w:tc>
          <w:tcPr>
            <w:tcW w:w="2207" w:type="dxa"/>
          </w:tcPr>
          <w:p w14:paraId="500B945F" w14:textId="7C99445F" w:rsidR="0045770D" w:rsidRDefault="0045770D" w:rsidP="0045770D">
            <w:r w:rsidRPr="007E58F4">
              <w:t>GET</w:t>
            </w:r>
          </w:p>
        </w:tc>
        <w:tc>
          <w:tcPr>
            <w:tcW w:w="2207" w:type="dxa"/>
          </w:tcPr>
          <w:p w14:paraId="7A8E1852" w14:textId="77777777" w:rsidR="0045770D" w:rsidRDefault="0045770D" w:rsidP="0045770D">
            <w:r>
              <w:t>Obtiene la clave de API asociada a un usuario específico.</w:t>
            </w:r>
          </w:p>
          <w:p w14:paraId="6747EDAE" w14:textId="77777777" w:rsidR="0045770D" w:rsidRDefault="0045770D" w:rsidP="0045770D">
            <w:pPr>
              <w:keepNext/>
            </w:pPr>
          </w:p>
        </w:tc>
      </w:tr>
    </w:tbl>
    <w:p w14:paraId="25AE1FF1" w14:textId="77777777" w:rsidR="00B01A6C" w:rsidRDefault="00B01A6C" w:rsidP="0045770D"/>
    <w:p w14:paraId="6BEC3E74" w14:textId="6DF57C9D" w:rsidR="00466AEB" w:rsidRDefault="0045770D" w:rsidP="0045770D">
      <w:r>
        <w:t xml:space="preserve">*La implementación en Express de las rutas y </w:t>
      </w:r>
      <w:proofErr w:type="spellStart"/>
      <w:r>
        <w:t>endpoints</w:t>
      </w:r>
      <w:proofErr w:type="spellEnd"/>
      <w:r>
        <w:t xml:space="preserve"> anteriores se encuentran en los siguientes </w:t>
      </w:r>
      <w:r w:rsidR="00B01A6C">
        <w:t>A</w:t>
      </w:r>
      <w:r>
        <w:t>nexos</w:t>
      </w:r>
      <w:r w:rsidR="00466AEB">
        <w:t xml:space="preserve"> 1</w:t>
      </w:r>
      <w:r w:rsidR="00B01A6C">
        <w:t xml:space="preserve"> a</w:t>
      </w:r>
      <w:r w:rsidR="00466AEB">
        <w:t xml:space="preserve"> 6.</w:t>
      </w:r>
    </w:p>
    <w:p w14:paraId="2F693AFC" w14:textId="39991193" w:rsidR="0045770D" w:rsidRDefault="0045770D" w:rsidP="0045770D">
      <w:r>
        <w:t xml:space="preserve">  </w:t>
      </w:r>
    </w:p>
    <w:p w14:paraId="4043FB0F" w14:textId="2985009C" w:rsidR="00466AEB" w:rsidRDefault="00466AEB" w:rsidP="00466AEB">
      <w:pPr>
        <w:pStyle w:val="Ttulo4"/>
      </w:pPr>
      <w:r>
        <w:t xml:space="preserve">Controladores de </w:t>
      </w:r>
      <w:r w:rsidR="00444ED8">
        <w:t xml:space="preserve">los </w:t>
      </w:r>
      <w:proofErr w:type="spellStart"/>
      <w:r>
        <w:t>Endpoints</w:t>
      </w:r>
      <w:proofErr w:type="spellEnd"/>
    </w:p>
    <w:p w14:paraId="404D2B65" w14:textId="380A83C2" w:rsidR="00AB42CA" w:rsidRDefault="00AB42CA" w:rsidP="00AB42CA">
      <w:pPr>
        <w:jc w:val="both"/>
      </w:pPr>
      <w:r>
        <w:t>En esta sección, exploraremos en detalle el componente esencial de la arquitectura de nuestra API REST: los controladores. Los controladores desempeñan un papel fundamental en la gestión de las solicitudes entrantes y la coordinación de las acciones necesarias para interactuar con la base de datos, procesar datos y proporcionar respuestas adecuadas a los clientes. A lo largo de esta sección, examinaremos los diferentes tipos de controladores que componen nuestra API, desde los principales responsables de las operaciones CRUD</w:t>
      </w:r>
      <w:r w:rsidR="005A25F6">
        <w:rPr>
          <w:rStyle w:val="Refdenotaalpie"/>
        </w:rPr>
        <w:footnoteReference w:id="14"/>
      </w:r>
      <w:r>
        <w:t xml:space="preserve"> hasta aquellos encargados de funcionalidades especializadas y complementarias.</w:t>
      </w:r>
    </w:p>
    <w:p w14:paraId="5C9AEF1C" w14:textId="241278B6" w:rsidR="00444ED8" w:rsidRDefault="00AB42CA" w:rsidP="00AB42CA">
      <w:pPr>
        <w:jc w:val="both"/>
      </w:pPr>
      <w:r>
        <w:t>Dado el número considerable de controladores en nuestra API, nos centraremos en los esenciales para comprender el funcionamiento general y la funcionalidad clave del sistema.</w:t>
      </w:r>
    </w:p>
    <w:p w14:paraId="73ADAFDC" w14:textId="77777777" w:rsidR="00AB42CA" w:rsidRDefault="00AB42CA" w:rsidP="00AB42CA">
      <w:pPr>
        <w:pStyle w:val="Sinespaciado"/>
      </w:pPr>
    </w:p>
    <w:p w14:paraId="31AD3129" w14:textId="68A66354" w:rsidR="00444ED8" w:rsidRDefault="00444ED8" w:rsidP="00444ED8">
      <w:pPr>
        <w:pStyle w:val="Ttulo5"/>
      </w:pPr>
      <w:r w:rsidRPr="00444ED8">
        <w:t>Controladores Principales</w:t>
      </w:r>
    </w:p>
    <w:p w14:paraId="2BDC43CC" w14:textId="6E6DEA20" w:rsidR="00444ED8" w:rsidRDefault="00444ED8" w:rsidP="00444ED8">
      <w:r>
        <w:t>G</w:t>
      </w:r>
      <w:r w:rsidRPr="00444ED8">
        <w:t>estionan las operaciones principales de la API, como la creación, lectura, actualización y eliminación de recursos principales.</w:t>
      </w:r>
    </w:p>
    <w:p w14:paraId="735DF72F" w14:textId="499F3EFC" w:rsidR="00444ED8" w:rsidRDefault="00444ED8" w:rsidP="00842C81">
      <w:pPr>
        <w:pStyle w:val="Subtitulo2"/>
        <w:numPr>
          <w:ilvl w:val="0"/>
          <w:numId w:val="45"/>
        </w:numPr>
      </w:pPr>
      <w:r>
        <w:t>Controladores de los datos</w:t>
      </w:r>
    </w:p>
    <w:p w14:paraId="7D4027F4" w14:textId="01A095C9" w:rsidR="00493090" w:rsidRPr="00493090" w:rsidRDefault="00493090" w:rsidP="00842C81">
      <w:pPr>
        <w:pStyle w:val="Prrafodelista"/>
        <w:numPr>
          <w:ilvl w:val="1"/>
          <w:numId w:val="45"/>
        </w:numPr>
      </w:pPr>
      <w:proofErr w:type="spellStart"/>
      <w:r>
        <w:t>Endpoint</w:t>
      </w:r>
      <w:proofErr w:type="spellEnd"/>
      <w:r>
        <w:t xml:space="preserve">: </w:t>
      </w:r>
      <w:r w:rsidR="00930827" w:rsidRPr="00AB42CA">
        <w:rPr>
          <w:i/>
          <w:iCs/>
        </w:rPr>
        <w:t>“</w:t>
      </w:r>
      <w:r w:rsidR="00E861D0" w:rsidRPr="00AB42CA">
        <w:rPr>
          <w:i/>
          <w:iCs/>
        </w:rPr>
        <w:t>GET -</w:t>
      </w:r>
      <w:r w:rsidRPr="00AB42CA">
        <w:rPr>
          <w:i/>
          <w:iCs/>
        </w:rPr>
        <w:t>/data</w:t>
      </w:r>
      <w:r w:rsidR="00930827" w:rsidRPr="00AB42CA">
        <w:rPr>
          <w:i/>
          <w:iCs/>
        </w:rPr>
        <w:t>”</w:t>
      </w:r>
    </w:p>
    <w:tbl>
      <w:tblPr>
        <w:tblStyle w:val="Tablaconcuadrcula"/>
        <w:tblW w:w="0" w:type="auto"/>
        <w:tblLook w:val="04A0" w:firstRow="1" w:lastRow="0" w:firstColumn="1" w:lastColumn="0" w:noHBand="0" w:noVBand="1"/>
      </w:tblPr>
      <w:tblGrid>
        <w:gridCol w:w="1980"/>
        <w:gridCol w:w="6847"/>
      </w:tblGrid>
      <w:tr w:rsidR="00444ED8" w14:paraId="5805834E" w14:textId="77777777" w:rsidTr="00AB42CA">
        <w:tc>
          <w:tcPr>
            <w:tcW w:w="1980" w:type="dxa"/>
            <w:shd w:val="clear" w:color="auto" w:fill="4472C4" w:themeFill="accent1"/>
          </w:tcPr>
          <w:p w14:paraId="36284CCA" w14:textId="1D58E748" w:rsidR="00444ED8" w:rsidRPr="00AB42CA" w:rsidRDefault="00444ED8" w:rsidP="00444ED8">
            <w:pPr>
              <w:rPr>
                <w:color w:val="FFFFFF" w:themeColor="background1"/>
              </w:rPr>
            </w:pPr>
            <w:r w:rsidRPr="00AB42CA">
              <w:rPr>
                <w:color w:val="FFFFFF" w:themeColor="background1"/>
              </w:rPr>
              <w:lastRenderedPageBreak/>
              <w:t>Nombre</w:t>
            </w:r>
          </w:p>
        </w:tc>
        <w:tc>
          <w:tcPr>
            <w:tcW w:w="6847" w:type="dxa"/>
          </w:tcPr>
          <w:p w14:paraId="4316AD5C" w14:textId="69CEEF66" w:rsidR="00444ED8" w:rsidRPr="00930827" w:rsidRDefault="00444ED8" w:rsidP="00444ED8">
            <w:pPr>
              <w:rPr>
                <w:b/>
                <w:bCs/>
              </w:rPr>
            </w:pPr>
            <w:proofErr w:type="spellStart"/>
            <w:r w:rsidRPr="00930827">
              <w:rPr>
                <w:b/>
                <w:bCs/>
              </w:rPr>
              <w:t>getDatas</w:t>
            </w:r>
            <w:proofErr w:type="spellEnd"/>
          </w:p>
        </w:tc>
      </w:tr>
      <w:tr w:rsidR="00444ED8" w14:paraId="1C9B73F9" w14:textId="77777777" w:rsidTr="00AB42CA">
        <w:tc>
          <w:tcPr>
            <w:tcW w:w="1980" w:type="dxa"/>
            <w:shd w:val="clear" w:color="auto" w:fill="4472C4" w:themeFill="accent1"/>
          </w:tcPr>
          <w:p w14:paraId="668B1BDA" w14:textId="27015E9F" w:rsidR="00444ED8" w:rsidRPr="00AB42CA" w:rsidRDefault="00444ED8" w:rsidP="00444ED8">
            <w:pPr>
              <w:rPr>
                <w:color w:val="FFFFFF" w:themeColor="background1"/>
              </w:rPr>
            </w:pPr>
            <w:r w:rsidRPr="00AB42CA">
              <w:rPr>
                <w:color w:val="FFFFFF" w:themeColor="background1"/>
              </w:rPr>
              <w:t>Descripción</w:t>
            </w:r>
          </w:p>
        </w:tc>
        <w:tc>
          <w:tcPr>
            <w:tcW w:w="6847" w:type="dxa"/>
          </w:tcPr>
          <w:p w14:paraId="01B87635" w14:textId="34D7E53C" w:rsidR="00444ED8" w:rsidRDefault="00493090" w:rsidP="005C279F">
            <w:pPr>
              <w:jc w:val="both"/>
            </w:pPr>
            <w:r>
              <w:t>M</w:t>
            </w:r>
            <w:r w:rsidR="00444ED8" w:rsidRPr="00444ED8">
              <w:t>aneja las operaciones relacionadas con la obtención de datos desde la base de datos.</w:t>
            </w:r>
          </w:p>
        </w:tc>
      </w:tr>
      <w:tr w:rsidR="00444ED8" w14:paraId="6132A19A" w14:textId="77777777" w:rsidTr="00AB42CA">
        <w:tc>
          <w:tcPr>
            <w:tcW w:w="1980" w:type="dxa"/>
            <w:shd w:val="clear" w:color="auto" w:fill="4472C4" w:themeFill="accent1"/>
          </w:tcPr>
          <w:p w14:paraId="12BCCB17" w14:textId="04C2049D" w:rsidR="00444ED8" w:rsidRPr="00AB42CA" w:rsidRDefault="00444ED8" w:rsidP="00444ED8">
            <w:pPr>
              <w:rPr>
                <w:color w:val="FFFFFF" w:themeColor="background1"/>
              </w:rPr>
            </w:pPr>
            <w:r w:rsidRPr="00AB42CA">
              <w:rPr>
                <w:color w:val="FFFFFF" w:themeColor="background1"/>
              </w:rPr>
              <w:t>Funcionalidades</w:t>
            </w:r>
          </w:p>
        </w:tc>
        <w:tc>
          <w:tcPr>
            <w:tcW w:w="6847" w:type="dxa"/>
          </w:tcPr>
          <w:p w14:paraId="6FC7DB3D" w14:textId="3BA373BC" w:rsidR="00444ED8" w:rsidRDefault="00493090" w:rsidP="005C279F">
            <w:pPr>
              <w:jc w:val="both"/>
            </w:pPr>
            <w:r>
              <w:t>P</w:t>
            </w:r>
            <w:r w:rsidR="00444ED8" w:rsidRPr="00444ED8">
              <w:t>ermite obtener todos los datos almacenados en la base de datos con paginación, orden y filtrado opcional por variable.</w:t>
            </w:r>
          </w:p>
        </w:tc>
      </w:tr>
      <w:tr w:rsidR="00444ED8" w14:paraId="58D8F84A" w14:textId="77777777" w:rsidTr="00AB42CA">
        <w:tc>
          <w:tcPr>
            <w:tcW w:w="1980" w:type="dxa"/>
            <w:shd w:val="clear" w:color="auto" w:fill="4472C4" w:themeFill="accent1"/>
          </w:tcPr>
          <w:p w14:paraId="6E6E8741" w14:textId="641F2A5E" w:rsidR="00444ED8" w:rsidRPr="00AB42CA" w:rsidRDefault="00444ED8" w:rsidP="00444ED8">
            <w:pPr>
              <w:rPr>
                <w:color w:val="FFFFFF" w:themeColor="background1"/>
              </w:rPr>
            </w:pPr>
            <w:r w:rsidRPr="00AB42CA">
              <w:rPr>
                <w:color w:val="FFFFFF" w:themeColor="background1"/>
              </w:rPr>
              <w:t>Implementación</w:t>
            </w:r>
          </w:p>
        </w:tc>
        <w:tc>
          <w:tcPr>
            <w:tcW w:w="6847" w:type="dxa"/>
          </w:tcPr>
          <w:p w14:paraId="2147C18D" w14:textId="709D09BA" w:rsidR="00444ED8" w:rsidRDefault="00493090" w:rsidP="005C279F">
            <w:pPr>
              <w:jc w:val="both"/>
            </w:pPr>
            <w:r>
              <w:t>R</w:t>
            </w:r>
            <w:r w:rsidRPr="00493090">
              <w:t>ealiza una consulta a la base de datos utilizando los parámetros de paginación, orden y variable especificados en la solicitud. Utiliza el modelo de esquema de datos (</w:t>
            </w:r>
            <w:proofErr w:type="spellStart"/>
            <w:r w:rsidRPr="00493090">
              <w:rPr>
                <w:i/>
                <w:iCs/>
              </w:rPr>
              <w:t>dataSchema</w:t>
            </w:r>
            <w:proofErr w:type="spellEnd"/>
            <w:r w:rsidRPr="00493090">
              <w:t>) para realizar la consulta y aplicar la paginación y el orden. El resultado se devuelve como una respuesta JSON paginada.</w:t>
            </w:r>
          </w:p>
        </w:tc>
      </w:tr>
      <w:tr w:rsidR="00444ED8" w14:paraId="4C025DF0" w14:textId="77777777" w:rsidTr="00AB42CA">
        <w:tc>
          <w:tcPr>
            <w:tcW w:w="1980" w:type="dxa"/>
            <w:shd w:val="clear" w:color="auto" w:fill="4472C4" w:themeFill="accent1"/>
          </w:tcPr>
          <w:p w14:paraId="16BA2652" w14:textId="7A12CA8B" w:rsidR="00444ED8" w:rsidRPr="00AB42CA" w:rsidRDefault="00493090" w:rsidP="00444ED8">
            <w:pPr>
              <w:rPr>
                <w:color w:val="FFFFFF" w:themeColor="background1"/>
              </w:rPr>
            </w:pPr>
            <w:r w:rsidRPr="00AB42CA">
              <w:rPr>
                <w:color w:val="FFFFFF" w:themeColor="background1"/>
              </w:rPr>
              <w:t>Ejemplo</w:t>
            </w:r>
          </w:p>
        </w:tc>
        <w:tc>
          <w:tcPr>
            <w:tcW w:w="6847" w:type="dxa"/>
          </w:tcPr>
          <w:p w14:paraId="7E5CDFCB" w14:textId="4D63B9AF" w:rsidR="00444ED8" w:rsidRPr="00493090" w:rsidRDefault="00493090" w:rsidP="005C279F">
            <w:pPr>
              <w:jc w:val="both"/>
            </w:pPr>
            <w:r>
              <w:t>El anexo 7 muestra el funcionamiento del controlador.</w:t>
            </w:r>
          </w:p>
        </w:tc>
      </w:tr>
    </w:tbl>
    <w:p w14:paraId="034481AB" w14:textId="26F18CBB" w:rsidR="00444ED8" w:rsidRDefault="00444ED8" w:rsidP="00444ED8"/>
    <w:p w14:paraId="1BB09C61" w14:textId="77777777" w:rsidR="00493090" w:rsidRPr="00493090" w:rsidRDefault="00493090" w:rsidP="00493090">
      <w:pPr>
        <w:pStyle w:val="Sinespaciado"/>
      </w:pPr>
    </w:p>
    <w:p w14:paraId="31CABC1C" w14:textId="2C349738" w:rsidR="00493090" w:rsidRPr="00493090" w:rsidRDefault="00493090" w:rsidP="00842C81">
      <w:pPr>
        <w:pStyle w:val="Sinespaciado"/>
        <w:numPr>
          <w:ilvl w:val="1"/>
          <w:numId w:val="45"/>
        </w:numPr>
      </w:pPr>
      <w:proofErr w:type="spellStart"/>
      <w:r>
        <w:t>Endpoint</w:t>
      </w:r>
      <w:proofErr w:type="spellEnd"/>
      <w:r>
        <w:t xml:space="preserve">: </w:t>
      </w:r>
      <w:r w:rsidR="00930827" w:rsidRPr="00AB42CA">
        <w:rPr>
          <w:i/>
          <w:iCs/>
        </w:rPr>
        <w:t>“</w:t>
      </w:r>
      <w:r w:rsidR="00E861D0" w:rsidRPr="00AB42CA">
        <w:rPr>
          <w:i/>
          <w:iCs/>
        </w:rPr>
        <w:t xml:space="preserve">GET </w:t>
      </w:r>
      <w:r w:rsidRPr="00AB42CA">
        <w:rPr>
          <w:i/>
          <w:iCs/>
        </w:rPr>
        <w:t>/</w:t>
      </w:r>
      <w:proofErr w:type="spellStart"/>
      <w:proofErr w:type="gramStart"/>
      <w:r w:rsidRPr="00AB42CA">
        <w:rPr>
          <w:i/>
          <w:iCs/>
        </w:rPr>
        <w:t>data:deviceId</w:t>
      </w:r>
      <w:proofErr w:type="spellEnd"/>
      <w:proofErr w:type="gramEnd"/>
      <w:r w:rsidR="00930827">
        <w:rPr>
          <w:i/>
          <w:iCs/>
        </w:rPr>
        <w:t>”</w:t>
      </w:r>
    </w:p>
    <w:p w14:paraId="342CC3CF" w14:textId="77777777" w:rsidR="00493090" w:rsidRPr="00493090" w:rsidRDefault="00493090" w:rsidP="00493090">
      <w:pPr>
        <w:pStyle w:val="Sinespaciado"/>
      </w:pPr>
    </w:p>
    <w:tbl>
      <w:tblPr>
        <w:tblStyle w:val="Tablaconcuadrcula"/>
        <w:tblW w:w="0" w:type="auto"/>
        <w:tblLook w:val="04A0" w:firstRow="1" w:lastRow="0" w:firstColumn="1" w:lastColumn="0" w:noHBand="0" w:noVBand="1"/>
      </w:tblPr>
      <w:tblGrid>
        <w:gridCol w:w="1980"/>
        <w:gridCol w:w="6847"/>
      </w:tblGrid>
      <w:tr w:rsidR="00493090" w14:paraId="14373564" w14:textId="77777777" w:rsidTr="00AB42CA">
        <w:tc>
          <w:tcPr>
            <w:tcW w:w="1980" w:type="dxa"/>
            <w:shd w:val="clear" w:color="auto" w:fill="4472C4" w:themeFill="accent1"/>
          </w:tcPr>
          <w:p w14:paraId="2F719315" w14:textId="77777777" w:rsidR="00493090" w:rsidRPr="00AB42CA" w:rsidRDefault="00493090" w:rsidP="00B56361">
            <w:pPr>
              <w:rPr>
                <w:color w:val="FFFFFF" w:themeColor="background1"/>
              </w:rPr>
            </w:pPr>
            <w:r w:rsidRPr="00AB42CA">
              <w:rPr>
                <w:color w:val="FFFFFF" w:themeColor="background1"/>
              </w:rPr>
              <w:t>Nombre</w:t>
            </w:r>
          </w:p>
        </w:tc>
        <w:tc>
          <w:tcPr>
            <w:tcW w:w="6847" w:type="dxa"/>
          </w:tcPr>
          <w:p w14:paraId="33245755" w14:textId="144522D7" w:rsidR="00493090" w:rsidRPr="00930827" w:rsidRDefault="00493090" w:rsidP="00B56361">
            <w:pPr>
              <w:rPr>
                <w:b/>
                <w:bCs/>
              </w:rPr>
            </w:pPr>
            <w:proofErr w:type="spellStart"/>
            <w:r w:rsidRPr="00930827">
              <w:rPr>
                <w:b/>
                <w:bCs/>
              </w:rPr>
              <w:t>getDataFromDevice</w:t>
            </w:r>
            <w:proofErr w:type="spellEnd"/>
          </w:p>
        </w:tc>
      </w:tr>
      <w:tr w:rsidR="00493090" w14:paraId="165C4E22" w14:textId="77777777" w:rsidTr="00AB42CA">
        <w:tc>
          <w:tcPr>
            <w:tcW w:w="1980" w:type="dxa"/>
            <w:shd w:val="clear" w:color="auto" w:fill="4472C4" w:themeFill="accent1"/>
          </w:tcPr>
          <w:p w14:paraId="25080B2E" w14:textId="77777777" w:rsidR="00493090" w:rsidRPr="00AB42CA" w:rsidRDefault="00493090" w:rsidP="00B56361">
            <w:pPr>
              <w:rPr>
                <w:color w:val="FFFFFF" w:themeColor="background1"/>
              </w:rPr>
            </w:pPr>
            <w:r w:rsidRPr="00AB42CA">
              <w:rPr>
                <w:color w:val="FFFFFF" w:themeColor="background1"/>
              </w:rPr>
              <w:t>Descripción</w:t>
            </w:r>
          </w:p>
        </w:tc>
        <w:tc>
          <w:tcPr>
            <w:tcW w:w="6847" w:type="dxa"/>
          </w:tcPr>
          <w:p w14:paraId="40A1B2FC" w14:textId="59C4C601" w:rsidR="00493090" w:rsidRDefault="00493090" w:rsidP="005C279F">
            <w:pPr>
              <w:jc w:val="both"/>
            </w:pPr>
            <w:r>
              <w:t xml:space="preserve">Se </w:t>
            </w:r>
            <w:r w:rsidRPr="00493090">
              <w:t>encarga de recuperar datos de un dispositivo específico de la base de datos.</w:t>
            </w:r>
          </w:p>
        </w:tc>
      </w:tr>
      <w:tr w:rsidR="00493090" w14:paraId="012D2ADD" w14:textId="77777777" w:rsidTr="00AB42CA">
        <w:tc>
          <w:tcPr>
            <w:tcW w:w="1980" w:type="dxa"/>
            <w:shd w:val="clear" w:color="auto" w:fill="4472C4" w:themeFill="accent1"/>
          </w:tcPr>
          <w:p w14:paraId="6E2E26FF" w14:textId="77777777" w:rsidR="00493090" w:rsidRPr="00AB42CA" w:rsidRDefault="00493090" w:rsidP="00B56361">
            <w:pPr>
              <w:rPr>
                <w:color w:val="FFFFFF" w:themeColor="background1"/>
              </w:rPr>
            </w:pPr>
            <w:r w:rsidRPr="00AB42CA">
              <w:rPr>
                <w:color w:val="FFFFFF" w:themeColor="background1"/>
              </w:rPr>
              <w:t>Funcionalidades</w:t>
            </w:r>
          </w:p>
        </w:tc>
        <w:tc>
          <w:tcPr>
            <w:tcW w:w="6847" w:type="dxa"/>
          </w:tcPr>
          <w:p w14:paraId="28149430" w14:textId="77777777" w:rsidR="00493090" w:rsidRDefault="00493090" w:rsidP="005C279F">
            <w:pPr>
              <w:jc w:val="both"/>
            </w:pPr>
            <w:r>
              <w:t>P</w:t>
            </w:r>
            <w:r w:rsidRPr="00493090">
              <w:t>ermite obtener datos de un dispositivo, filtrados por variables, fecha de creación y paginación. Además, verifica los permisos de acceso según el tipo de usuario y la configuración de acceso del canal al que pertenece el dispositivo.</w:t>
            </w:r>
          </w:p>
          <w:p w14:paraId="7B9AEAC3" w14:textId="21B49714" w:rsidR="00930827" w:rsidRPr="00930827" w:rsidRDefault="00930827" w:rsidP="005C279F">
            <w:pPr>
              <w:pStyle w:val="Sinespaciado"/>
              <w:jc w:val="both"/>
            </w:pPr>
          </w:p>
        </w:tc>
      </w:tr>
      <w:tr w:rsidR="00493090" w14:paraId="0623C460" w14:textId="77777777" w:rsidTr="00AB42CA">
        <w:tc>
          <w:tcPr>
            <w:tcW w:w="1980" w:type="dxa"/>
            <w:shd w:val="clear" w:color="auto" w:fill="4472C4" w:themeFill="accent1"/>
          </w:tcPr>
          <w:p w14:paraId="3CD202AE" w14:textId="77777777" w:rsidR="00493090" w:rsidRPr="00AB42CA" w:rsidRDefault="00493090" w:rsidP="00B56361">
            <w:pPr>
              <w:rPr>
                <w:color w:val="FFFFFF" w:themeColor="background1"/>
              </w:rPr>
            </w:pPr>
            <w:r w:rsidRPr="00AB42CA">
              <w:rPr>
                <w:color w:val="FFFFFF" w:themeColor="background1"/>
              </w:rPr>
              <w:t>Implementación</w:t>
            </w:r>
          </w:p>
        </w:tc>
        <w:tc>
          <w:tcPr>
            <w:tcW w:w="6847" w:type="dxa"/>
          </w:tcPr>
          <w:p w14:paraId="15F08A00" w14:textId="417F6758" w:rsidR="00E861D0" w:rsidRDefault="00493090" w:rsidP="005C279F">
            <w:pPr>
              <w:jc w:val="both"/>
            </w:pPr>
            <w:r>
              <w:t>R</w:t>
            </w:r>
            <w:r w:rsidRPr="00493090">
              <w:t>ecupera los parámetros de solicitud, como el ID del dispositivo, las variables, la fecha de inicio y fin, y los parámetros de paginación.</w:t>
            </w:r>
          </w:p>
          <w:p w14:paraId="37A823EB" w14:textId="00434F76" w:rsidR="00493090" w:rsidRDefault="00493090" w:rsidP="005C279F">
            <w:pPr>
              <w:jc w:val="both"/>
            </w:pPr>
            <w:r w:rsidRPr="00493090">
              <w:t>Luego, realiza consultas a las colecciones de dispositivos y canales para validar la</w:t>
            </w:r>
          </w:p>
          <w:p w14:paraId="3B936C75" w14:textId="77777777" w:rsidR="00493090" w:rsidRDefault="00493090" w:rsidP="005C279F">
            <w:pPr>
              <w:jc w:val="both"/>
            </w:pPr>
            <w:r w:rsidRPr="00493090">
              <w:t>existencia del dispositivo y verificar los permisos de acceso. Posteriormente, realiza consultas a la colección de datos con los filtros especificados y devuelve los resultados paginados como una respuesta JSON.</w:t>
            </w:r>
          </w:p>
          <w:p w14:paraId="5FBD8EFF" w14:textId="0A32026B" w:rsidR="00930827" w:rsidRPr="00930827" w:rsidRDefault="00930827" w:rsidP="005C279F">
            <w:pPr>
              <w:pStyle w:val="Sinespaciado"/>
              <w:jc w:val="both"/>
            </w:pPr>
          </w:p>
        </w:tc>
      </w:tr>
      <w:tr w:rsidR="00493090" w14:paraId="616DCCE3" w14:textId="77777777" w:rsidTr="00AB42CA">
        <w:tc>
          <w:tcPr>
            <w:tcW w:w="1980" w:type="dxa"/>
            <w:shd w:val="clear" w:color="auto" w:fill="4472C4" w:themeFill="accent1"/>
          </w:tcPr>
          <w:p w14:paraId="25315465" w14:textId="77777777" w:rsidR="00493090" w:rsidRPr="00AB42CA" w:rsidRDefault="00493090" w:rsidP="00B56361">
            <w:pPr>
              <w:rPr>
                <w:color w:val="FFFFFF" w:themeColor="background1"/>
              </w:rPr>
            </w:pPr>
            <w:r w:rsidRPr="00AB42CA">
              <w:rPr>
                <w:color w:val="FFFFFF" w:themeColor="background1"/>
              </w:rPr>
              <w:t>Ejemplo</w:t>
            </w:r>
          </w:p>
        </w:tc>
        <w:tc>
          <w:tcPr>
            <w:tcW w:w="6847" w:type="dxa"/>
          </w:tcPr>
          <w:p w14:paraId="707F5F09" w14:textId="43695562" w:rsidR="00493090" w:rsidRPr="00493090" w:rsidRDefault="00493090" w:rsidP="005C279F">
            <w:pPr>
              <w:jc w:val="both"/>
            </w:pPr>
            <w:r>
              <w:t>El anexo 8 muestra el funcionamiento del controlador.</w:t>
            </w:r>
          </w:p>
        </w:tc>
      </w:tr>
    </w:tbl>
    <w:p w14:paraId="146A61F2" w14:textId="6680DF80" w:rsidR="00493090" w:rsidRDefault="00493090" w:rsidP="0052520A">
      <w:pPr>
        <w:pStyle w:val="Sinespaciado"/>
      </w:pPr>
    </w:p>
    <w:p w14:paraId="3C04E38D" w14:textId="44D5D91C" w:rsidR="00930827" w:rsidRDefault="00930827" w:rsidP="00842C81">
      <w:pPr>
        <w:pStyle w:val="Subtitulo2"/>
        <w:numPr>
          <w:ilvl w:val="0"/>
          <w:numId w:val="45"/>
        </w:numPr>
      </w:pPr>
      <w:r>
        <w:t>Controladores de dispositivos</w:t>
      </w:r>
    </w:p>
    <w:p w14:paraId="5AF6D46C" w14:textId="5EDDE5A1" w:rsidR="00930827" w:rsidRPr="00E861D0" w:rsidRDefault="00930827" w:rsidP="00842C81">
      <w:pPr>
        <w:pStyle w:val="Prrafodelista"/>
        <w:numPr>
          <w:ilvl w:val="1"/>
          <w:numId w:val="45"/>
        </w:numPr>
        <w:rPr>
          <w:lang w:val="en-US"/>
        </w:rPr>
      </w:pPr>
      <w:r w:rsidRPr="00E861D0">
        <w:rPr>
          <w:lang w:val="en-US"/>
        </w:rPr>
        <w:t xml:space="preserve">Endpoint: </w:t>
      </w:r>
      <w:r w:rsidRPr="00AB42CA">
        <w:rPr>
          <w:i/>
          <w:iCs/>
          <w:lang w:val="en-US"/>
        </w:rPr>
        <w:t>“</w:t>
      </w:r>
      <w:r w:rsidR="00E861D0" w:rsidRPr="00AB42CA">
        <w:rPr>
          <w:i/>
          <w:iCs/>
          <w:lang w:val="en-US"/>
        </w:rPr>
        <w:t xml:space="preserve">POST </w:t>
      </w:r>
      <w:r w:rsidRPr="00AB42CA">
        <w:rPr>
          <w:i/>
          <w:iCs/>
          <w:lang w:val="en-US"/>
        </w:rPr>
        <w:t>/channels</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/devices”</w:t>
      </w:r>
    </w:p>
    <w:tbl>
      <w:tblPr>
        <w:tblStyle w:val="Tablaconcuadrcula"/>
        <w:tblW w:w="0" w:type="auto"/>
        <w:tblLook w:val="04A0" w:firstRow="1" w:lastRow="0" w:firstColumn="1" w:lastColumn="0" w:noHBand="0" w:noVBand="1"/>
      </w:tblPr>
      <w:tblGrid>
        <w:gridCol w:w="1980"/>
        <w:gridCol w:w="6847"/>
      </w:tblGrid>
      <w:tr w:rsidR="00930827" w14:paraId="783FD0BF" w14:textId="77777777" w:rsidTr="00AB42CA">
        <w:tc>
          <w:tcPr>
            <w:tcW w:w="1980" w:type="dxa"/>
            <w:shd w:val="clear" w:color="auto" w:fill="4472C4" w:themeFill="accent1"/>
          </w:tcPr>
          <w:p w14:paraId="77DB28C2" w14:textId="77777777" w:rsidR="00930827" w:rsidRPr="00AB42CA" w:rsidRDefault="00930827" w:rsidP="00B56361">
            <w:pPr>
              <w:rPr>
                <w:color w:val="FFFFFF" w:themeColor="background1"/>
              </w:rPr>
            </w:pPr>
            <w:r w:rsidRPr="00AB42CA">
              <w:rPr>
                <w:color w:val="FFFFFF" w:themeColor="background1"/>
              </w:rPr>
              <w:t>Nombre</w:t>
            </w:r>
          </w:p>
        </w:tc>
        <w:tc>
          <w:tcPr>
            <w:tcW w:w="6847" w:type="dxa"/>
          </w:tcPr>
          <w:p w14:paraId="2DB79E47" w14:textId="50A2C234" w:rsidR="00930827" w:rsidRPr="00930827" w:rsidRDefault="00930827" w:rsidP="00B56361">
            <w:pPr>
              <w:rPr>
                <w:b/>
                <w:bCs/>
              </w:rPr>
            </w:pPr>
            <w:proofErr w:type="spellStart"/>
            <w:r w:rsidRPr="00930827">
              <w:rPr>
                <w:b/>
                <w:bCs/>
              </w:rPr>
              <w:t>createDevice</w:t>
            </w:r>
            <w:proofErr w:type="spellEnd"/>
          </w:p>
        </w:tc>
      </w:tr>
      <w:tr w:rsidR="00930827" w14:paraId="10B00A69" w14:textId="77777777" w:rsidTr="00AB42CA">
        <w:tc>
          <w:tcPr>
            <w:tcW w:w="1980" w:type="dxa"/>
            <w:shd w:val="clear" w:color="auto" w:fill="4472C4" w:themeFill="accent1"/>
          </w:tcPr>
          <w:p w14:paraId="4338301D" w14:textId="77777777" w:rsidR="00930827" w:rsidRPr="00AB42CA" w:rsidRDefault="00930827" w:rsidP="00B56361">
            <w:pPr>
              <w:rPr>
                <w:color w:val="FFFFFF" w:themeColor="background1"/>
              </w:rPr>
            </w:pPr>
            <w:r w:rsidRPr="00AB42CA">
              <w:rPr>
                <w:color w:val="FFFFFF" w:themeColor="background1"/>
              </w:rPr>
              <w:t>Descripción</w:t>
            </w:r>
          </w:p>
        </w:tc>
        <w:tc>
          <w:tcPr>
            <w:tcW w:w="6847" w:type="dxa"/>
          </w:tcPr>
          <w:p w14:paraId="78DB2547" w14:textId="77777777" w:rsidR="00930827" w:rsidRDefault="00930827" w:rsidP="005C279F">
            <w:pPr>
              <w:jc w:val="both"/>
            </w:pPr>
            <w:r>
              <w:t>S</w:t>
            </w:r>
            <w:r w:rsidRPr="00930827">
              <w:t>e encarga de crear un nuevo dispositivo y asociarlo a un canal específico en la base de datos.</w:t>
            </w:r>
          </w:p>
          <w:p w14:paraId="5D9AA4C5" w14:textId="70C60C84" w:rsidR="00930827" w:rsidRPr="00930827" w:rsidRDefault="00930827" w:rsidP="005C279F">
            <w:pPr>
              <w:pStyle w:val="Sinespaciado"/>
              <w:jc w:val="both"/>
            </w:pPr>
          </w:p>
        </w:tc>
      </w:tr>
      <w:tr w:rsidR="00930827" w14:paraId="13026AE2" w14:textId="77777777" w:rsidTr="00AB42CA">
        <w:tc>
          <w:tcPr>
            <w:tcW w:w="1980" w:type="dxa"/>
            <w:shd w:val="clear" w:color="auto" w:fill="4472C4" w:themeFill="accent1"/>
          </w:tcPr>
          <w:p w14:paraId="4C8C26C0" w14:textId="77777777" w:rsidR="00930827" w:rsidRPr="00AB42CA" w:rsidRDefault="00930827" w:rsidP="00B56361">
            <w:pPr>
              <w:rPr>
                <w:color w:val="FFFFFF" w:themeColor="background1"/>
              </w:rPr>
            </w:pPr>
            <w:r w:rsidRPr="00AB42CA">
              <w:rPr>
                <w:color w:val="FFFFFF" w:themeColor="background1"/>
              </w:rPr>
              <w:t>Funcionalidades</w:t>
            </w:r>
          </w:p>
        </w:tc>
        <w:tc>
          <w:tcPr>
            <w:tcW w:w="6847" w:type="dxa"/>
          </w:tcPr>
          <w:p w14:paraId="683C6A47" w14:textId="77777777" w:rsidR="00930827" w:rsidRDefault="00930827" w:rsidP="005C279F">
            <w:pPr>
              <w:jc w:val="both"/>
            </w:pPr>
            <w:r>
              <w:t>P</w:t>
            </w:r>
            <w:r w:rsidRPr="00930827">
              <w:t>ermite la creación de un nuevo dispositivo, verificando primero la existencia del canal al que se desea asociar y validando los permisos de acceso del usuario que realiza la solicitud. Además, asigna un identificador único al dispositivo, crea un registro en la base de datos y actualiza los permisos de acceso del usuario al canal correspondiente.</w:t>
            </w:r>
          </w:p>
          <w:p w14:paraId="37B76DF7" w14:textId="49AF6181" w:rsidR="00930827" w:rsidRPr="00930827" w:rsidRDefault="00930827" w:rsidP="005C279F">
            <w:pPr>
              <w:pStyle w:val="Sinespaciado"/>
              <w:jc w:val="both"/>
            </w:pPr>
          </w:p>
        </w:tc>
      </w:tr>
      <w:tr w:rsidR="00930827" w14:paraId="64489C54" w14:textId="77777777" w:rsidTr="00AB42CA">
        <w:tc>
          <w:tcPr>
            <w:tcW w:w="1980" w:type="dxa"/>
            <w:shd w:val="clear" w:color="auto" w:fill="4472C4" w:themeFill="accent1"/>
          </w:tcPr>
          <w:p w14:paraId="5ECB24E2" w14:textId="77777777" w:rsidR="00930827" w:rsidRPr="00AB42CA" w:rsidRDefault="00930827" w:rsidP="00B56361">
            <w:pPr>
              <w:rPr>
                <w:color w:val="FFFFFF" w:themeColor="background1"/>
              </w:rPr>
            </w:pPr>
            <w:r w:rsidRPr="00AB42CA">
              <w:rPr>
                <w:color w:val="FFFFFF" w:themeColor="background1"/>
              </w:rPr>
              <w:t>Implementación</w:t>
            </w:r>
          </w:p>
        </w:tc>
        <w:tc>
          <w:tcPr>
            <w:tcW w:w="6847" w:type="dxa"/>
          </w:tcPr>
          <w:p w14:paraId="27D24BB7" w14:textId="77777777" w:rsidR="00930827" w:rsidRDefault="00930827" w:rsidP="005C279F">
            <w:pPr>
              <w:jc w:val="both"/>
            </w:pPr>
            <w:r>
              <w:t>R</w:t>
            </w:r>
            <w:r w:rsidRPr="00930827">
              <w:t>ecibe los parámetros de solicitud, como el ID del canal y los detalles del dispositivo a crear. Primero, verifica la existencia y los permisos del canal y del usuario, generando un identificador único para el nuevo dispositivo. Luego, crea un nuevo documento de dispositivo en la base de datos y actualiza los permisos de acceso del usuario al canal.</w:t>
            </w:r>
          </w:p>
          <w:p w14:paraId="31B0BCD2" w14:textId="32B012E9" w:rsidR="00930827" w:rsidRPr="00930827" w:rsidRDefault="00930827" w:rsidP="005C279F">
            <w:pPr>
              <w:pStyle w:val="Sinespaciado"/>
              <w:jc w:val="both"/>
            </w:pPr>
          </w:p>
        </w:tc>
      </w:tr>
      <w:tr w:rsidR="00930827" w14:paraId="192D9562" w14:textId="77777777" w:rsidTr="00DC2E16">
        <w:trPr>
          <w:trHeight w:val="365"/>
        </w:trPr>
        <w:tc>
          <w:tcPr>
            <w:tcW w:w="1980" w:type="dxa"/>
            <w:shd w:val="clear" w:color="auto" w:fill="4472C4" w:themeFill="accent1"/>
          </w:tcPr>
          <w:p w14:paraId="50A22CC3" w14:textId="77777777" w:rsidR="00930827" w:rsidRPr="00AB42CA" w:rsidRDefault="00930827" w:rsidP="00B56361">
            <w:pPr>
              <w:rPr>
                <w:color w:val="FFFFFF" w:themeColor="background1"/>
              </w:rPr>
            </w:pPr>
            <w:r w:rsidRPr="00AB42CA">
              <w:rPr>
                <w:color w:val="FFFFFF" w:themeColor="background1"/>
              </w:rPr>
              <w:t>Ejemplo</w:t>
            </w:r>
          </w:p>
        </w:tc>
        <w:tc>
          <w:tcPr>
            <w:tcW w:w="6847" w:type="dxa"/>
          </w:tcPr>
          <w:p w14:paraId="789C2468" w14:textId="442BA9A7" w:rsidR="00930827" w:rsidRPr="00493090" w:rsidRDefault="00930827" w:rsidP="005C279F">
            <w:pPr>
              <w:jc w:val="both"/>
            </w:pPr>
            <w:r>
              <w:t>El anexo 9 muestra el funcionamiento del controlador.</w:t>
            </w:r>
          </w:p>
        </w:tc>
      </w:tr>
    </w:tbl>
    <w:p w14:paraId="6521BEB8" w14:textId="5A2AAB2D" w:rsidR="00930827" w:rsidRDefault="00930827" w:rsidP="00930827"/>
    <w:p w14:paraId="31F5CA5F" w14:textId="3D615D01" w:rsidR="00164CB2" w:rsidRDefault="00164CB2" w:rsidP="00164CB2">
      <w:pPr>
        <w:pStyle w:val="Sinespaciado"/>
      </w:pPr>
    </w:p>
    <w:p w14:paraId="08B945DC" w14:textId="76152E82" w:rsidR="00164CB2" w:rsidRDefault="00164CB2" w:rsidP="00164CB2">
      <w:pPr>
        <w:pStyle w:val="Sinespaciado"/>
      </w:pPr>
    </w:p>
    <w:p w14:paraId="25A6158F" w14:textId="77777777" w:rsidR="00164CB2" w:rsidRPr="00164CB2" w:rsidRDefault="00164CB2" w:rsidP="00164CB2">
      <w:pPr>
        <w:pStyle w:val="Sinespaciado"/>
      </w:pPr>
    </w:p>
    <w:p w14:paraId="476AD420" w14:textId="77777777" w:rsidR="00930827" w:rsidRDefault="00930827" w:rsidP="00930827">
      <w:pPr>
        <w:pStyle w:val="Sinespaciado"/>
      </w:pPr>
    </w:p>
    <w:p w14:paraId="3584D9A8" w14:textId="76FA78E3" w:rsidR="00930827" w:rsidRPr="00930827" w:rsidRDefault="00930827" w:rsidP="00842C81">
      <w:pPr>
        <w:pStyle w:val="Sinespaciado"/>
        <w:numPr>
          <w:ilvl w:val="1"/>
          <w:numId w:val="45"/>
        </w:numPr>
        <w:rPr>
          <w:lang w:val="en-US"/>
        </w:rPr>
      </w:pPr>
      <w:r w:rsidRPr="00930827">
        <w:rPr>
          <w:lang w:val="en-US"/>
        </w:rPr>
        <w:lastRenderedPageBreak/>
        <w:t xml:space="preserve">Endpoint: </w:t>
      </w:r>
      <w:r w:rsidRPr="00AB42CA">
        <w:rPr>
          <w:i/>
          <w:iCs/>
          <w:lang w:val="en-US"/>
        </w:rPr>
        <w:t>“</w:t>
      </w:r>
      <w:r w:rsidR="00E861D0" w:rsidRPr="00AB42CA">
        <w:rPr>
          <w:i/>
          <w:iCs/>
          <w:lang w:val="en-US"/>
        </w:rPr>
        <w:t xml:space="preserve">PUT </w:t>
      </w:r>
      <w:r w:rsidRPr="00AB42CA">
        <w:rPr>
          <w:i/>
          <w:iCs/>
          <w:lang w:val="en-US"/>
        </w:rPr>
        <w:t>/channels</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/devices/:</w:t>
      </w:r>
      <w:proofErr w:type="spellStart"/>
      <w:r w:rsidRPr="00AB42CA">
        <w:rPr>
          <w:i/>
          <w:iCs/>
          <w:lang w:val="en-US"/>
        </w:rPr>
        <w:t>deviceId</w:t>
      </w:r>
      <w:proofErr w:type="spellEnd"/>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930827" w14:paraId="322F1584" w14:textId="77777777" w:rsidTr="00AB42CA">
        <w:tc>
          <w:tcPr>
            <w:tcW w:w="1980" w:type="dxa"/>
            <w:shd w:val="clear" w:color="auto" w:fill="4472C4" w:themeFill="accent1"/>
          </w:tcPr>
          <w:p w14:paraId="5A22F5DE" w14:textId="77777777" w:rsidR="00930827" w:rsidRPr="00AB42CA" w:rsidRDefault="00930827" w:rsidP="00B56361">
            <w:pPr>
              <w:rPr>
                <w:color w:val="FFFFFF" w:themeColor="background1"/>
              </w:rPr>
            </w:pPr>
            <w:r w:rsidRPr="00AB42CA">
              <w:rPr>
                <w:color w:val="FFFFFF" w:themeColor="background1"/>
              </w:rPr>
              <w:t>Nombre</w:t>
            </w:r>
          </w:p>
        </w:tc>
        <w:tc>
          <w:tcPr>
            <w:tcW w:w="6847" w:type="dxa"/>
          </w:tcPr>
          <w:p w14:paraId="0A3F1C58" w14:textId="53823111" w:rsidR="00930827" w:rsidRPr="00930827" w:rsidRDefault="00930827" w:rsidP="00B56361">
            <w:pPr>
              <w:rPr>
                <w:b/>
                <w:bCs/>
              </w:rPr>
            </w:pPr>
            <w:proofErr w:type="spellStart"/>
            <w:r w:rsidRPr="00930827">
              <w:rPr>
                <w:b/>
                <w:bCs/>
              </w:rPr>
              <w:t>updateDevice</w:t>
            </w:r>
            <w:proofErr w:type="spellEnd"/>
          </w:p>
        </w:tc>
      </w:tr>
      <w:tr w:rsidR="00930827" w14:paraId="3344F940" w14:textId="77777777" w:rsidTr="00AB42CA">
        <w:tc>
          <w:tcPr>
            <w:tcW w:w="1980" w:type="dxa"/>
            <w:shd w:val="clear" w:color="auto" w:fill="4472C4" w:themeFill="accent1"/>
          </w:tcPr>
          <w:p w14:paraId="53592F9C" w14:textId="77777777" w:rsidR="00930827" w:rsidRPr="00AB42CA" w:rsidRDefault="00930827" w:rsidP="00B56361">
            <w:pPr>
              <w:rPr>
                <w:color w:val="FFFFFF" w:themeColor="background1"/>
              </w:rPr>
            </w:pPr>
            <w:r w:rsidRPr="00AB42CA">
              <w:rPr>
                <w:color w:val="FFFFFF" w:themeColor="background1"/>
              </w:rPr>
              <w:t>Descripción</w:t>
            </w:r>
          </w:p>
        </w:tc>
        <w:tc>
          <w:tcPr>
            <w:tcW w:w="6847" w:type="dxa"/>
          </w:tcPr>
          <w:p w14:paraId="1F845887" w14:textId="1ACE70F7" w:rsidR="00930827" w:rsidRDefault="00930827" w:rsidP="005C279F">
            <w:pPr>
              <w:jc w:val="both"/>
            </w:pPr>
            <w:r>
              <w:t>S</w:t>
            </w:r>
            <w:r w:rsidRPr="00930827">
              <w:t>e encarga de actualizar la información de un dispositivo existente en la base de datos, incluyendo su nombre, descripción y estado de activación.</w:t>
            </w:r>
          </w:p>
        </w:tc>
      </w:tr>
      <w:tr w:rsidR="00930827" w14:paraId="1EC2F6F7" w14:textId="77777777" w:rsidTr="00AB42CA">
        <w:tc>
          <w:tcPr>
            <w:tcW w:w="1980" w:type="dxa"/>
            <w:shd w:val="clear" w:color="auto" w:fill="4472C4" w:themeFill="accent1"/>
          </w:tcPr>
          <w:p w14:paraId="781AEDA7" w14:textId="77777777" w:rsidR="00930827" w:rsidRPr="00AB42CA" w:rsidRDefault="00930827" w:rsidP="00B56361">
            <w:pPr>
              <w:rPr>
                <w:color w:val="FFFFFF" w:themeColor="background1"/>
              </w:rPr>
            </w:pPr>
            <w:r w:rsidRPr="00AB42CA">
              <w:rPr>
                <w:color w:val="FFFFFF" w:themeColor="background1"/>
              </w:rPr>
              <w:t>Funcionalidades</w:t>
            </w:r>
          </w:p>
        </w:tc>
        <w:tc>
          <w:tcPr>
            <w:tcW w:w="6847" w:type="dxa"/>
          </w:tcPr>
          <w:p w14:paraId="5F74190C" w14:textId="77777777" w:rsidR="000D1B64" w:rsidRDefault="00930827" w:rsidP="005C279F">
            <w:pPr>
              <w:jc w:val="both"/>
            </w:pPr>
            <w:r w:rsidRPr="00930827">
              <w:t>Permite la actualización de los datos de un dispositivo específico, validando primero la existencia del dispositivo y los permisos de acceso del usuario que realiza la solicitud. Además, verifica si hay cambios en los</w:t>
            </w:r>
          </w:p>
          <w:p w14:paraId="7FBFBE56" w14:textId="467DB420" w:rsidR="00930827" w:rsidRDefault="00930827" w:rsidP="005C279F">
            <w:pPr>
              <w:jc w:val="both"/>
            </w:pPr>
            <w:r w:rsidRPr="00930827">
              <w:t xml:space="preserve"> campos proporcionados antes de actualizar el dispositivo y, en caso afirmativo, realiza las modificaciones necesarias tanto en la base de datos como en el estado del dispositivo.</w:t>
            </w:r>
          </w:p>
          <w:p w14:paraId="3C1C24F7" w14:textId="4BA478EB" w:rsidR="00930827" w:rsidRPr="00930827" w:rsidRDefault="00930827" w:rsidP="005C279F">
            <w:pPr>
              <w:pStyle w:val="Sinespaciado"/>
              <w:jc w:val="both"/>
            </w:pPr>
          </w:p>
        </w:tc>
      </w:tr>
      <w:tr w:rsidR="00930827" w14:paraId="1D82920E" w14:textId="77777777" w:rsidTr="00AB42CA">
        <w:tc>
          <w:tcPr>
            <w:tcW w:w="1980" w:type="dxa"/>
            <w:shd w:val="clear" w:color="auto" w:fill="4472C4" w:themeFill="accent1"/>
          </w:tcPr>
          <w:p w14:paraId="38893666" w14:textId="77777777" w:rsidR="00930827" w:rsidRPr="00AB42CA" w:rsidRDefault="00930827" w:rsidP="00B56361">
            <w:pPr>
              <w:rPr>
                <w:color w:val="FFFFFF" w:themeColor="background1"/>
              </w:rPr>
            </w:pPr>
            <w:r w:rsidRPr="00AB42CA">
              <w:rPr>
                <w:color w:val="FFFFFF" w:themeColor="background1"/>
              </w:rPr>
              <w:t>Implementación</w:t>
            </w:r>
          </w:p>
        </w:tc>
        <w:tc>
          <w:tcPr>
            <w:tcW w:w="6847" w:type="dxa"/>
          </w:tcPr>
          <w:p w14:paraId="6A17EB70" w14:textId="77777777" w:rsidR="00930827" w:rsidRDefault="00930827" w:rsidP="005C279F">
            <w:pPr>
              <w:jc w:val="both"/>
            </w:pPr>
            <w:r>
              <w:t>R</w:t>
            </w:r>
            <w:r w:rsidRPr="00930827">
              <w:t xml:space="preserve">ecibe los parámetros del ID del canal y del dispositivo, así como los datos a actualizar. Verifica la existencia del canal, el dispositivo y los permisos del usuario antes de realizar cualquier modificación. Luego, comprueba si hay cambios en los campos proporcionados y los actualiza en el documento del dispositivo correspondiente en la base de datos. Además, publica un mensaje MQTT para cambiar el estado del dispositivo si se actualiza la propiedad </w:t>
            </w:r>
            <w:proofErr w:type="spellStart"/>
            <w:r w:rsidRPr="00930827">
              <w:t>isActive</w:t>
            </w:r>
            <w:proofErr w:type="spellEnd"/>
            <w:r w:rsidRPr="00930827">
              <w:t>.</w:t>
            </w:r>
          </w:p>
          <w:p w14:paraId="02F8CAA3" w14:textId="79F5E9D1" w:rsidR="00930827" w:rsidRPr="00930827" w:rsidRDefault="00930827" w:rsidP="005C279F">
            <w:pPr>
              <w:pStyle w:val="Sinespaciado"/>
              <w:jc w:val="both"/>
            </w:pPr>
          </w:p>
        </w:tc>
      </w:tr>
      <w:tr w:rsidR="00930827" w14:paraId="0B45C2ED" w14:textId="77777777" w:rsidTr="00DC2E16">
        <w:trPr>
          <w:trHeight w:val="332"/>
        </w:trPr>
        <w:tc>
          <w:tcPr>
            <w:tcW w:w="1980" w:type="dxa"/>
            <w:shd w:val="clear" w:color="auto" w:fill="4472C4" w:themeFill="accent1"/>
          </w:tcPr>
          <w:p w14:paraId="3529D777" w14:textId="77777777" w:rsidR="00930827" w:rsidRPr="00AB42CA" w:rsidRDefault="00930827" w:rsidP="00B56361">
            <w:pPr>
              <w:rPr>
                <w:color w:val="FFFFFF" w:themeColor="background1"/>
              </w:rPr>
            </w:pPr>
            <w:r w:rsidRPr="00AB42CA">
              <w:rPr>
                <w:color w:val="FFFFFF" w:themeColor="background1"/>
              </w:rPr>
              <w:t>Ejemplo</w:t>
            </w:r>
          </w:p>
        </w:tc>
        <w:tc>
          <w:tcPr>
            <w:tcW w:w="6847" w:type="dxa"/>
          </w:tcPr>
          <w:p w14:paraId="213BB970" w14:textId="016FEB4E" w:rsidR="00930827" w:rsidRPr="00493090" w:rsidRDefault="00930827" w:rsidP="005C279F">
            <w:pPr>
              <w:jc w:val="both"/>
            </w:pPr>
            <w:r>
              <w:t xml:space="preserve">El anexo </w:t>
            </w:r>
            <w:r w:rsidR="00E861D0">
              <w:t>10</w:t>
            </w:r>
            <w:r>
              <w:t xml:space="preserve"> muestra el funcionamiento del controlador.</w:t>
            </w:r>
          </w:p>
        </w:tc>
      </w:tr>
    </w:tbl>
    <w:p w14:paraId="79EB7288" w14:textId="4D26F3B5" w:rsidR="00930827" w:rsidRDefault="00930827" w:rsidP="00930827">
      <w:pPr>
        <w:pStyle w:val="Sinespaciado"/>
      </w:pPr>
    </w:p>
    <w:p w14:paraId="26E2B568" w14:textId="62560FE0" w:rsidR="00E861D0" w:rsidRDefault="00E861D0" w:rsidP="00930827">
      <w:pPr>
        <w:pStyle w:val="Sinespaciado"/>
      </w:pPr>
    </w:p>
    <w:p w14:paraId="1AABEDF4" w14:textId="50D45A7E" w:rsidR="00E861D0" w:rsidRDefault="00E861D0" w:rsidP="00930827">
      <w:pPr>
        <w:pStyle w:val="Sinespaciado"/>
      </w:pPr>
    </w:p>
    <w:p w14:paraId="054DDFD6" w14:textId="6D7910CE" w:rsidR="00E861D0" w:rsidRPr="00AB42CA" w:rsidRDefault="00E861D0" w:rsidP="00842C81">
      <w:pPr>
        <w:pStyle w:val="Sinespaciado"/>
        <w:numPr>
          <w:ilvl w:val="1"/>
          <w:numId w:val="45"/>
        </w:numPr>
        <w:rPr>
          <w:i/>
          <w:iCs/>
          <w:lang w:val="en-US"/>
        </w:rPr>
      </w:pPr>
      <w:r w:rsidRPr="00E861D0">
        <w:rPr>
          <w:lang w:val="en-US"/>
        </w:rPr>
        <w:t xml:space="preserve">Endpoint: </w:t>
      </w:r>
      <w:r w:rsidRPr="00AB42CA">
        <w:rPr>
          <w:i/>
          <w:iCs/>
          <w:lang w:val="en-US"/>
        </w:rPr>
        <w:t>“DELETE /channels</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/devices/:</w:t>
      </w:r>
      <w:proofErr w:type="spellStart"/>
      <w:r w:rsidRPr="00AB42CA">
        <w:rPr>
          <w:i/>
          <w:iCs/>
          <w:lang w:val="en-US"/>
        </w:rPr>
        <w:t>deviceId</w:t>
      </w:r>
      <w:proofErr w:type="spellEnd"/>
      <w:r w:rsidRPr="00AB42CA">
        <w:rPr>
          <w:i/>
          <w:iCs/>
          <w:lang w:val="en-US"/>
        </w:rPr>
        <w:t>”</w:t>
      </w:r>
    </w:p>
    <w:p w14:paraId="78B15AE3" w14:textId="3B693264" w:rsidR="00E861D0" w:rsidRDefault="00E861D0" w:rsidP="00E861D0">
      <w:pPr>
        <w:pStyle w:val="Sinespaciado"/>
        <w:rPr>
          <w:i/>
          <w:iCs/>
          <w:lang w:val="en-US"/>
        </w:rPr>
      </w:pPr>
    </w:p>
    <w:tbl>
      <w:tblPr>
        <w:tblStyle w:val="Tablaconcuadrcula"/>
        <w:tblW w:w="0" w:type="auto"/>
        <w:tblLook w:val="04A0" w:firstRow="1" w:lastRow="0" w:firstColumn="1" w:lastColumn="0" w:noHBand="0" w:noVBand="1"/>
      </w:tblPr>
      <w:tblGrid>
        <w:gridCol w:w="1980"/>
        <w:gridCol w:w="6847"/>
      </w:tblGrid>
      <w:tr w:rsidR="00E861D0" w14:paraId="6388D7ED" w14:textId="77777777" w:rsidTr="00AB42CA">
        <w:tc>
          <w:tcPr>
            <w:tcW w:w="1980" w:type="dxa"/>
            <w:shd w:val="clear" w:color="auto" w:fill="4472C4" w:themeFill="accent1"/>
          </w:tcPr>
          <w:p w14:paraId="7955DF85" w14:textId="77777777" w:rsidR="00E861D0" w:rsidRPr="00AB42CA" w:rsidRDefault="00E861D0" w:rsidP="00B56361">
            <w:pPr>
              <w:rPr>
                <w:color w:val="FFFFFF" w:themeColor="background1"/>
              </w:rPr>
            </w:pPr>
            <w:r w:rsidRPr="00AB42CA">
              <w:rPr>
                <w:color w:val="FFFFFF" w:themeColor="background1"/>
              </w:rPr>
              <w:t>Nombre</w:t>
            </w:r>
          </w:p>
        </w:tc>
        <w:tc>
          <w:tcPr>
            <w:tcW w:w="6847" w:type="dxa"/>
          </w:tcPr>
          <w:p w14:paraId="6E6CEB39" w14:textId="1B7FED65" w:rsidR="00E861D0" w:rsidRPr="00930827" w:rsidRDefault="00E861D0" w:rsidP="00B56361">
            <w:pPr>
              <w:rPr>
                <w:b/>
                <w:bCs/>
              </w:rPr>
            </w:pPr>
            <w:proofErr w:type="spellStart"/>
            <w:r w:rsidRPr="00E861D0">
              <w:rPr>
                <w:b/>
                <w:bCs/>
              </w:rPr>
              <w:t>deleteDevice</w:t>
            </w:r>
            <w:proofErr w:type="spellEnd"/>
          </w:p>
        </w:tc>
      </w:tr>
      <w:tr w:rsidR="00E861D0" w14:paraId="4F5A6C90" w14:textId="77777777" w:rsidTr="00AB42CA">
        <w:tc>
          <w:tcPr>
            <w:tcW w:w="1980" w:type="dxa"/>
            <w:shd w:val="clear" w:color="auto" w:fill="4472C4" w:themeFill="accent1"/>
          </w:tcPr>
          <w:p w14:paraId="13D0806F" w14:textId="77777777" w:rsidR="00E861D0" w:rsidRPr="00AB42CA" w:rsidRDefault="00E861D0" w:rsidP="00B56361">
            <w:pPr>
              <w:rPr>
                <w:color w:val="FFFFFF" w:themeColor="background1"/>
              </w:rPr>
            </w:pPr>
            <w:r w:rsidRPr="00AB42CA">
              <w:rPr>
                <w:color w:val="FFFFFF" w:themeColor="background1"/>
              </w:rPr>
              <w:t>Descripción</w:t>
            </w:r>
          </w:p>
        </w:tc>
        <w:tc>
          <w:tcPr>
            <w:tcW w:w="6847" w:type="dxa"/>
          </w:tcPr>
          <w:p w14:paraId="4A609B3B" w14:textId="760079E8" w:rsidR="00E861D0" w:rsidRDefault="00E861D0" w:rsidP="005C279F">
            <w:pPr>
              <w:pStyle w:val="Sinespaciado"/>
              <w:jc w:val="both"/>
            </w:pPr>
            <w:r>
              <w:t>S</w:t>
            </w:r>
            <w:r w:rsidRPr="00E861D0">
              <w:t>e encarga de eliminar un dispositivo existente en la base de datos, validando primero la existencia del dispositivo y los permisos de acceso del usuario que realiza la solicitud.</w:t>
            </w:r>
          </w:p>
          <w:p w14:paraId="4C5E0E61" w14:textId="0D7486B6" w:rsidR="00E861D0" w:rsidRPr="00930827" w:rsidRDefault="00E861D0" w:rsidP="005C279F">
            <w:pPr>
              <w:pStyle w:val="Sinespaciado"/>
              <w:jc w:val="both"/>
            </w:pPr>
          </w:p>
        </w:tc>
      </w:tr>
      <w:tr w:rsidR="00E861D0" w14:paraId="097BB568" w14:textId="77777777" w:rsidTr="00AB42CA">
        <w:tc>
          <w:tcPr>
            <w:tcW w:w="1980" w:type="dxa"/>
            <w:shd w:val="clear" w:color="auto" w:fill="4472C4" w:themeFill="accent1"/>
          </w:tcPr>
          <w:p w14:paraId="5B03BB89" w14:textId="77777777" w:rsidR="00E861D0" w:rsidRPr="00AB42CA" w:rsidRDefault="00E861D0" w:rsidP="00B56361">
            <w:pPr>
              <w:rPr>
                <w:color w:val="FFFFFF" w:themeColor="background1"/>
              </w:rPr>
            </w:pPr>
            <w:r w:rsidRPr="00AB42CA">
              <w:rPr>
                <w:color w:val="FFFFFF" w:themeColor="background1"/>
              </w:rPr>
              <w:t>Funcionalidades</w:t>
            </w:r>
          </w:p>
        </w:tc>
        <w:tc>
          <w:tcPr>
            <w:tcW w:w="6847" w:type="dxa"/>
          </w:tcPr>
          <w:p w14:paraId="39C2C399" w14:textId="77777777" w:rsidR="00E861D0" w:rsidRDefault="00E861D0" w:rsidP="005C279F">
            <w:pPr>
              <w:pStyle w:val="Sinespaciado"/>
              <w:jc w:val="both"/>
            </w:pPr>
            <w:r w:rsidRPr="00E861D0">
              <w:t>Permite la eliminación de un dispositivo específico asociado a un canal, validando que el usuario tenga los permisos adecuados para realizar la operación. Además, elimina las referencias del dispositivo en los registros de control de acceso de los usuarios autorizados.</w:t>
            </w:r>
          </w:p>
          <w:p w14:paraId="263CE721" w14:textId="2C61A9FB" w:rsidR="00E861D0" w:rsidRPr="00930827" w:rsidRDefault="00E861D0" w:rsidP="005C279F">
            <w:pPr>
              <w:pStyle w:val="Sinespaciado"/>
              <w:jc w:val="both"/>
            </w:pPr>
          </w:p>
        </w:tc>
      </w:tr>
      <w:tr w:rsidR="00E861D0" w14:paraId="4B73E1D7" w14:textId="77777777" w:rsidTr="00AB42CA">
        <w:tc>
          <w:tcPr>
            <w:tcW w:w="1980" w:type="dxa"/>
            <w:shd w:val="clear" w:color="auto" w:fill="4472C4" w:themeFill="accent1"/>
          </w:tcPr>
          <w:p w14:paraId="69EB1724" w14:textId="77777777" w:rsidR="00E861D0" w:rsidRPr="00AB42CA" w:rsidRDefault="00E861D0" w:rsidP="00B56361">
            <w:pPr>
              <w:rPr>
                <w:color w:val="FFFFFF" w:themeColor="background1"/>
              </w:rPr>
            </w:pPr>
            <w:r w:rsidRPr="00AB42CA">
              <w:rPr>
                <w:color w:val="FFFFFF" w:themeColor="background1"/>
              </w:rPr>
              <w:t>Implementación</w:t>
            </w:r>
          </w:p>
        </w:tc>
        <w:tc>
          <w:tcPr>
            <w:tcW w:w="6847" w:type="dxa"/>
          </w:tcPr>
          <w:p w14:paraId="2012D748" w14:textId="48BA1686" w:rsidR="00E861D0" w:rsidRDefault="00E861D0" w:rsidP="005C279F">
            <w:pPr>
              <w:pStyle w:val="Sinespaciado"/>
              <w:jc w:val="both"/>
            </w:pPr>
            <w:r>
              <w:t>R</w:t>
            </w:r>
            <w:r w:rsidRPr="00E861D0">
              <w:t>ecibe los parámetros del ID del canal y del dispositivo. Primero, verifica la existencia del canal y los permisos del usuario para acceder al canal. Luego, busca el dispositivo en la base de datos y verifica su asociación con el canal. Si todas las condiciones se cumplen, elimina las referencias del dispositivo en los registros de control de acceso de los usuarios autorizados y elimina el dispositivo de la base de datos.</w:t>
            </w:r>
          </w:p>
          <w:p w14:paraId="0E7F79E4" w14:textId="56CA0AF2" w:rsidR="00E861D0" w:rsidRPr="00930827" w:rsidRDefault="00E861D0" w:rsidP="005C279F">
            <w:pPr>
              <w:pStyle w:val="Sinespaciado"/>
              <w:jc w:val="both"/>
            </w:pPr>
          </w:p>
        </w:tc>
      </w:tr>
      <w:tr w:rsidR="00E861D0" w14:paraId="1DA41376" w14:textId="77777777" w:rsidTr="00AB42CA">
        <w:tc>
          <w:tcPr>
            <w:tcW w:w="1980" w:type="dxa"/>
            <w:shd w:val="clear" w:color="auto" w:fill="4472C4" w:themeFill="accent1"/>
          </w:tcPr>
          <w:p w14:paraId="37ABCFEB" w14:textId="77777777" w:rsidR="00E861D0" w:rsidRPr="00AB42CA" w:rsidRDefault="00E861D0" w:rsidP="00B56361">
            <w:pPr>
              <w:rPr>
                <w:color w:val="FFFFFF" w:themeColor="background1"/>
              </w:rPr>
            </w:pPr>
            <w:r w:rsidRPr="00AB42CA">
              <w:rPr>
                <w:color w:val="FFFFFF" w:themeColor="background1"/>
              </w:rPr>
              <w:t>Ejemplo</w:t>
            </w:r>
          </w:p>
        </w:tc>
        <w:tc>
          <w:tcPr>
            <w:tcW w:w="6847" w:type="dxa"/>
          </w:tcPr>
          <w:p w14:paraId="555449E7" w14:textId="61055D9C" w:rsidR="00E861D0" w:rsidRPr="00493090" w:rsidRDefault="00E861D0" w:rsidP="005C279F">
            <w:pPr>
              <w:jc w:val="both"/>
            </w:pPr>
            <w:r>
              <w:t>El anexo 11 muestra el funcionamiento del controlador.</w:t>
            </w:r>
          </w:p>
        </w:tc>
      </w:tr>
    </w:tbl>
    <w:p w14:paraId="32EDE69A" w14:textId="77777777" w:rsidR="000D1B64" w:rsidRPr="00E861D0" w:rsidRDefault="000D1B64" w:rsidP="00930827">
      <w:pPr>
        <w:pStyle w:val="Sinespaciado"/>
      </w:pPr>
    </w:p>
    <w:p w14:paraId="2E3C17EB" w14:textId="43E3193E" w:rsidR="00E861D0" w:rsidRDefault="00E861D0" w:rsidP="00842C81">
      <w:pPr>
        <w:pStyle w:val="Subtitulo2"/>
        <w:numPr>
          <w:ilvl w:val="0"/>
          <w:numId w:val="45"/>
        </w:numPr>
      </w:pPr>
      <w:r>
        <w:t>Controladores de canales</w:t>
      </w:r>
    </w:p>
    <w:p w14:paraId="7A4C481F" w14:textId="55835706" w:rsidR="00E861D0" w:rsidRDefault="00E861D0" w:rsidP="00842C81">
      <w:pPr>
        <w:pStyle w:val="Prrafodelista"/>
        <w:numPr>
          <w:ilvl w:val="1"/>
          <w:numId w:val="45"/>
        </w:numPr>
        <w:rPr>
          <w:i/>
          <w:iCs/>
        </w:rPr>
      </w:pPr>
      <w:proofErr w:type="spellStart"/>
      <w:r>
        <w:t>Endpoint</w:t>
      </w:r>
      <w:proofErr w:type="spellEnd"/>
      <w:r>
        <w:t xml:space="preserve">: </w:t>
      </w:r>
      <w:r w:rsidRPr="00E861D0">
        <w:rPr>
          <w:i/>
          <w:iCs/>
        </w:rPr>
        <w:t>“POST /channels”</w:t>
      </w:r>
      <w:r>
        <w:rPr>
          <w:i/>
          <w:iCs/>
        </w:rPr>
        <w:tab/>
      </w:r>
    </w:p>
    <w:tbl>
      <w:tblPr>
        <w:tblStyle w:val="Tablaconcuadrcula"/>
        <w:tblW w:w="0" w:type="auto"/>
        <w:tblLook w:val="04A0" w:firstRow="1" w:lastRow="0" w:firstColumn="1" w:lastColumn="0" w:noHBand="0" w:noVBand="1"/>
      </w:tblPr>
      <w:tblGrid>
        <w:gridCol w:w="1980"/>
        <w:gridCol w:w="6847"/>
      </w:tblGrid>
      <w:tr w:rsidR="00E861D0" w14:paraId="3AFBB46F" w14:textId="77777777" w:rsidTr="00AB42CA">
        <w:tc>
          <w:tcPr>
            <w:tcW w:w="1980" w:type="dxa"/>
            <w:shd w:val="clear" w:color="auto" w:fill="4472C4" w:themeFill="accent1"/>
          </w:tcPr>
          <w:p w14:paraId="45F16C1D" w14:textId="77777777" w:rsidR="00E861D0" w:rsidRPr="00AB42CA" w:rsidRDefault="00E861D0" w:rsidP="00B56361">
            <w:pPr>
              <w:rPr>
                <w:color w:val="FFFFFF" w:themeColor="background1"/>
              </w:rPr>
            </w:pPr>
            <w:r w:rsidRPr="00AB42CA">
              <w:rPr>
                <w:color w:val="FFFFFF" w:themeColor="background1"/>
              </w:rPr>
              <w:t>Nombre</w:t>
            </w:r>
          </w:p>
        </w:tc>
        <w:tc>
          <w:tcPr>
            <w:tcW w:w="6847" w:type="dxa"/>
          </w:tcPr>
          <w:p w14:paraId="59CD7B30" w14:textId="15977181" w:rsidR="00E861D0" w:rsidRPr="00930827" w:rsidRDefault="00E861D0" w:rsidP="00B56361">
            <w:pPr>
              <w:rPr>
                <w:b/>
                <w:bCs/>
              </w:rPr>
            </w:pPr>
            <w:proofErr w:type="spellStart"/>
            <w:r w:rsidRPr="00E861D0">
              <w:rPr>
                <w:b/>
                <w:bCs/>
              </w:rPr>
              <w:t>createChannel</w:t>
            </w:r>
            <w:proofErr w:type="spellEnd"/>
          </w:p>
        </w:tc>
      </w:tr>
      <w:tr w:rsidR="00E861D0" w14:paraId="1F2854E2" w14:textId="77777777" w:rsidTr="00AB42CA">
        <w:tc>
          <w:tcPr>
            <w:tcW w:w="1980" w:type="dxa"/>
            <w:shd w:val="clear" w:color="auto" w:fill="4472C4" w:themeFill="accent1"/>
          </w:tcPr>
          <w:p w14:paraId="6545D18D" w14:textId="77777777" w:rsidR="00E861D0" w:rsidRPr="00AB42CA" w:rsidRDefault="00E861D0" w:rsidP="00B56361">
            <w:pPr>
              <w:rPr>
                <w:color w:val="FFFFFF" w:themeColor="background1"/>
              </w:rPr>
            </w:pPr>
            <w:r w:rsidRPr="00AB42CA">
              <w:rPr>
                <w:color w:val="FFFFFF" w:themeColor="background1"/>
              </w:rPr>
              <w:t>Descripción</w:t>
            </w:r>
          </w:p>
        </w:tc>
        <w:tc>
          <w:tcPr>
            <w:tcW w:w="6847" w:type="dxa"/>
          </w:tcPr>
          <w:p w14:paraId="01E3E72D" w14:textId="7C91AE24" w:rsidR="00E861D0" w:rsidRPr="00930827" w:rsidRDefault="00E861D0" w:rsidP="005C279F">
            <w:pPr>
              <w:pStyle w:val="Sinespaciado"/>
              <w:jc w:val="both"/>
            </w:pPr>
            <w:r>
              <w:t>S</w:t>
            </w:r>
            <w:r w:rsidRPr="00E861D0">
              <w:t>e encarga de crear un nuevo canal en la base de datos, validando primero los permisos de acceso del usuario que realiza la solicitud.</w:t>
            </w:r>
          </w:p>
        </w:tc>
      </w:tr>
      <w:tr w:rsidR="00E861D0" w14:paraId="1958CB48" w14:textId="77777777" w:rsidTr="00AB42CA">
        <w:tc>
          <w:tcPr>
            <w:tcW w:w="1980" w:type="dxa"/>
            <w:shd w:val="clear" w:color="auto" w:fill="4472C4" w:themeFill="accent1"/>
          </w:tcPr>
          <w:p w14:paraId="694D2A08" w14:textId="77777777" w:rsidR="00E861D0" w:rsidRPr="00AB42CA" w:rsidRDefault="00E861D0" w:rsidP="00B56361">
            <w:pPr>
              <w:rPr>
                <w:color w:val="FFFFFF" w:themeColor="background1"/>
              </w:rPr>
            </w:pPr>
            <w:r w:rsidRPr="00AB42CA">
              <w:rPr>
                <w:color w:val="FFFFFF" w:themeColor="background1"/>
              </w:rPr>
              <w:t>Funcionalidades</w:t>
            </w:r>
          </w:p>
        </w:tc>
        <w:tc>
          <w:tcPr>
            <w:tcW w:w="6847" w:type="dxa"/>
          </w:tcPr>
          <w:p w14:paraId="063E2687" w14:textId="6DDA1AF5" w:rsidR="00E861D0" w:rsidRPr="00930827" w:rsidRDefault="00E861D0" w:rsidP="005C279F">
            <w:pPr>
              <w:pStyle w:val="Sinespaciado"/>
              <w:jc w:val="both"/>
            </w:pPr>
            <w:r w:rsidRPr="00E861D0">
              <w:t>Permite la creación de un nuevo canal con información proporcionada en la solicitud HTTP. Valida que el usuario tenga los permisos adecuados para crear un canal y asigna al propietario del canal el usuario que realiza la solicitud.</w:t>
            </w:r>
          </w:p>
        </w:tc>
      </w:tr>
      <w:tr w:rsidR="00E861D0" w14:paraId="6A8B35B6" w14:textId="77777777" w:rsidTr="00AB42CA">
        <w:tc>
          <w:tcPr>
            <w:tcW w:w="1980" w:type="dxa"/>
            <w:shd w:val="clear" w:color="auto" w:fill="4472C4" w:themeFill="accent1"/>
          </w:tcPr>
          <w:p w14:paraId="7E7B5282" w14:textId="77777777" w:rsidR="00E861D0" w:rsidRPr="00AB42CA" w:rsidRDefault="00E861D0" w:rsidP="00B56361">
            <w:pPr>
              <w:rPr>
                <w:color w:val="FFFFFF" w:themeColor="background1"/>
              </w:rPr>
            </w:pPr>
            <w:r w:rsidRPr="00AB42CA">
              <w:rPr>
                <w:color w:val="FFFFFF" w:themeColor="background1"/>
              </w:rPr>
              <w:t>Implementación</w:t>
            </w:r>
          </w:p>
        </w:tc>
        <w:tc>
          <w:tcPr>
            <w:tcW w:w="6847" w:type="dxa"/>
          </w:tcPr>
          <w:p w14:paraId="4F898A4B" w14:textId="3E5DA0CF" w:rsidR="00E861D0" w:rsidRPr="00930827" w:rsidRDefault="00E401CB" w:rsidP="005C279F">
            <w:pPr>
              <w:pStyle w:val="Sinespaciado"/>
              <w:jc w:val="both"/>
            </w:pPr>
            <w:r>
              <w:t>R</w:t>
            </w:r>
            <w:r w:rsidR="00E861D0" w:rsidRPr="00E861D0">
              <w:t>ecibe los parámetros de nombre, descripción, proyecto, ubicación y propietario del canal. Verifica los permisos del usuario que realiza la solicitud y asigna el propietario del canal. Luego, crea un nuevo canal en la base de datos con los detalles proporcionados en la solicitud.</w:t>
            </w:r>
          </w:p>
        </w:tc>
      </w:tr>
      <w:tr w:rsidR="00E861D0" w14:paraId="30366FE8" w14:textId="77777777" w:rsidTr="00DC2E16">
        <w:trPr>
          <w:trHeight w:val="416"/>
        </w:trPr>
        <w:tc>
          <w:tcPr>
            <w:tcW w:w="1980" w:type="dxa"/>
            <w:shd w:val="clear" w:color="auto" w:fill="4472C4" w:themeFill="accent1"/>
          </w:tcPr>
          <w:p w14:paraId="7998787B" w14:textId="77777777" w:rsidR="00E861D0" w:rsidRPr="00AB42CA" w:rsidRDefault="00E861D0" w:rsidP="00B56361">
            <w:pPr>
              <w:rPr>
                <w:color w:val="FFFFFF" w:themeColor="background1"/>
              </w:rPr>
            </w:pPr>
            <w:r w:rsidRPr="00AB42CA">
              <w:rPr>
                <w:color w:val="FFFFFF" w:themeColor="background1"/>
              </w:rPr>
              <w:t>Ejemplo</w:t>
            </w:r>
          </w:p>
        </w:tc>
        <w:tc>
          <w:tcPr>
            <w:tcW w:w="6847" w:type="dxa"/>
          </w:tcPr>
          <w:p w14:paraId="69530011" w14:textId="47F3DFC5" w:rsidR="00E861D0" w:rsidRPr="00493090" w:rsidRDefault="00E861D0" w:rsidP="005C279F">
            <w:pPr>
              <w:jc w:val="both"/>
            </w:pPr>
            <w:r>
              <w:t>El anexo 12 muestra el funcionamiento del controlador.</w:t>
            </w:r>
          </w:p>
        </w:tc>
      </w:tr>
    </w:tbl>
    <w:p w14:paraId="62165AC9" w14:textId="6BB478B6" w:rsidR="004B26EA" w:rsidRDefault="004B26EA" w:rsidP="004B26EA">
      <w:pPr>
        <w:pStyle w:val="Sinespaciado"/>
      </w:pPr>
    </w:p>
    <w:p w14:paraId="38F5C7F8" w14:textId="2E50A0DA" w:rsidR="00E861D0" w:rsidRPr="00E401CB" w:rsidRDefault="00E861D0" w:rsidP="00842C81">
      <w:pPr>
        <w:pStyle w:val="Sinespaciado"/>
        <w:numPr>
          <w:ilvl w:val="1"/>
          <w:numId w:val="45"/>
        </w:numPr>
      </w:pPr>
      <w:proofErr w:type="spellStart"/>
      <w:r>
        <w:lastRenderedPageBreak/>
        <w:t>Endpoint</w:t>
      </w:r>
      <w:proofErr w:type="spellEnd"/>
      <w:r>
        <w:t xml:space="preserve">: </w:t>
      </w:r>
      <w:r w:rsidR="00E401CB" w:rsidRPr="00E401CB">
        <w:rPr>
          <w:i/>
          <w:iCs/>
        </w:rPr>
        <w:t>“PUT /channels/:id”</w:t>
      </w:r>
    </w:p>
    <w:p w14:paraId="66378EA1" w14:textId="77777777" w:rsidR="00E401CB" w:rsidRPr="00E861D0" w:rsidRDefault="00E401CB" w:rsidP="00E401CB">
      <w:pPr>
        <w:pStyle w:val="Sinespaciado"/>
      </w:pPr>
    </w:p>
    <w:tbl>
      <w:tblPr>
        <w:tblStyle w:val="Tablaconcuadrcula"/>
        <w:tblW w:w="0" w:type="auto"/>
        <w:tblLook w:val="04A0" w:firstRow="1" w:lastRow="0" w:firstColumn="1" w:lastColumn="0" w:noHBand="0" w:noVBand="1"/>
      </w:tblPr>
      <w:tblGrid>
        <w:gridCol w:w="1980"/>
        <w:gridCol w:w="6847"/>
      </w:tblGrid>
      <w:tr w:rsidR="00E401CB" w14:paraId="1698A1F9" w14:textId="77777777" w:rsidTr="00AB42CA">
        <w:tc>
          <w:tcPr>
            <w:tcW w:w="1980" w:type="dxa"/>
            <w:shd w:val="clear" w:color="auto" w:fill="4472C4" w:themeFill="accent1"/>
          </w:tcPr>
          <w:p w14:paraId="4C2C1D63"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53704F22" w14:textId="71CEA5B0" w:rsidR="00E401CB" w:rsidRPr="00930827" w:rsidRDefault="00E401CB" w:rsidP="00B56361">
            <w:pPr>
              <w:rPr>
                <w:b/>
                <w:bCs/>
              </w:rPr>
            </w:pPr>
            <w:proofErr w:type="spellStart"/>
            <w:r w:rsidRPr="00E401CB">
              <w:rPr>
                <w:b/>
                <w:bCs/>
              </w:rPr>
              <w:t>updateChannel</w:t>
            </w:r>
            <w:proofErr w:type="spellEnd"/>
          </w:p>
        </w:tc>
      </w:tr>
      <w:tr w:rsidR="00E401CB" w14:paraId="6DC844FC" w14:textId="77777777" w:rsidTr="00AB42CA">
        <w:tc>
          <w:tcPr>
            <w:tcW w:w="1980" w:type="dxa"/>
            <w:shd w:val="clear" w:color="auto" w:fill="4472C4" w:themeFill="accent1"/>
          </w:tcPr>
          <w:p w14:paraId="788A8008"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745EA40C" w14:textId="03D15462" w:rsidR="00E401CB" w:rsidRPr="00930827" w:rsidRDefault="00E401CB" w:rsidP="005C279F">
            <w:pPr>
              <w:pStyle w:val="Sinespaciado"/>
              <w:jc w:val="both"/>
            </w:pPr>
            <w:r>
              <w:t>S</w:t>
            </w:r>
            <w:r w:rsidRPr="00E401CB">
              <w:t>e encarga de actualizar un canal existente en la base de datos, verificando primero los permisos de acceso del usuario que realiza la solicitud.</w:t>
            </w:r>
          </w:p>
        </w:tc>
      </w:tr>
      <w:tr w:rsidR="00E401CB" w14:paraId="0DCD9D8F" w14:textId="77777777" w:rsidTr="00AB42CA">
        <w:tc>
          <w:tcPr>
            <w:tcW w:w="1980" w:type="dxa"/>
            <w:shd w:val="clear" w:color="auto" w:fill="4472C4" w:themeFill="accent1"/>
          </w:tcPr>
          <w:p w14:paraId="370B75A7"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4DAD561E" w14:textId="2E3A5605" w:rsidR="00E401CB" w:rsidRPr="00930827" w:rsidRDefault="00E401CB" w:rsidP="005C279F">
            <w:pPr>
              <w:pStyle w:val="Sinespaciado"/>
              <w:jc w:val="both"/>
            </w:pPr>
            <w:r w:rsidRPr="00E401CB">
              <w:t>Permite la actualización de un canal existente con la información proporcionada en la solicitud HTTP. Verifica que el usuario tenga los permisos adecuados para modificar el canal y aplica los cambios si se detectan diferencias entre los datos actuales y los proporcionados en la solicitud.</w:t>
            </w:r>
          </w:p>
        </w:tc>
      </w:tr>
      <w:tr w:rsidR="00E401CB" w14:paraId="7EDC57BD" w14:textId="77777777" w:rsidTr="00AB42CA">
        <w:tc>
          <w:tcPr>
            <w:tcW w:w="1980" w:type="dxa"/>
            <w:shd w:val="clear" w:color="auto" w:fill="4472C4" w:themeFill="accent1"/>
          </w:tcPr>
          <w:p w14:paraId="24223691" w14:textId="77777777" w:rsidR="00E401CB" w:rsidRPr="00AB42CA" w:rsidRDefault="00E401CB" w:rsidP="00B56361">
            <w:pPr>
              <w:rPr>
                <w:color w:val="FFFFFF" w:themeColor="background1"/>
              </w:rPr>
            </w:pPr>
            <w:r w:rsidRPr="00AB42CA">
              <w:rPr>
                <w:color w:val="FFFFFF" w:themeColor="background1"/>
              </w:rPr>
              <w:t>Implementación</w:t>
            </w:r>
          </w:p>
        </w:tc>
        <w:tc>
          <w:tcPr>
            <w:tcW w:w="6847" w:type="dxa"/>
          </w:tcPr>
          <w:p w14:paraId="4F941451" w14:textId="273BF1BF" w:rsidR="00E401CB" w:rsidRPr="00930827" w:rsidRDefault="00E401CB" w:rsidP="005C279F">
            <w:pPr>
              <w:pStyle w:val="Sinespaciado"/>
              <w:jc w:val="both"/>
            </w:pPr>
            <w:r>
              <w:t>R</w:t>
            </w:r>
            <w:r w:rsidRPr="00E401CB">
              <w:t>ecibe los parámetros del identificador del canal y los detalles actualizados del canal en la solicitud. Verifica los permisos del usuario que realiza la solicitud y compara los datos actuales del canal con los proporcionados en la solicitud para determinar si se requiere una actualización.</w:t>
            </w:r>
          </w:p>
        </w:tc>
      </w:tr>
      <w:tr w:rsidR="00E401CB" w14:paraId="3BF75E80" w14:textId="77777777" w:rsidTr="00DC2E16">
        <w:trPr>
          <w:trHeight w:val="309"/>
        </w:trPr>
        <w:tc>
          <w:tcPr>
            <w:tcW w:w="1980" w:type="dxa"/>
            <w:shd w:val="clear" w:color="auto" w:fill="4472C4" w:themeFill="accent1"/>
          </w:tcPr>
          <w:p w14:paraId="661EF893" w14:textId="77777777" w:rsidR="00E401CB" w:rsidRPr="00AB42CA" w:rsidRDefault="00E401CB" w:rsidP="00B56361">
            <w:pPr>
              <w:rPr>
                <w:color w:val="FFFFFF" w:themeColor="background1"/>
              </w:rPr>
            </w:pPr>
            <w:r w:rsidRPr="00AB42CA">
              <w:rPr>
                <w:color w:val="FFFFFF" w:themeColor="background1"/>
              </w:rPr>
              <w:t>Ejemplo</w:t>
            </w:r>
          </w:p>
        </w:tc>
        <w:tc>
          <w:tcPr>
            <w:tcW w:w="6847" w:type="dxa"/>
          </w:tcPr>
          <w:p w14:paraId="4D33169D" w14:textId="7E5359AA" w:rsidR="00E401CB" w:rsidRPr="00493090" w:rsidRDefault="00E401CB" w:rsidP="005C279F">
            <w:pPr>
              <w:jc w:val="both"/>
            </w:pPr>
            <w:r>
              <w:t>El anexo 13 muestra el funcionamiento del controlador.</w:t>
            </w:r>
          </w:p>
        </w:tc>
      </w:tr>
    </w:tbl>
    <w:p w14:paraId="49D50CBE" w14:textId="0D56AD98" w:rsidR="00E401CB" w:rsidRDefault="00E401CB" w:rsidP="00930827">
      <w:pPr>
        <w:pStyle w:val="Sinespaciado"/>
      </w:pPr>
    </w:p>
    <w:p w14:paraId="514E4828" w14:textId="4332F941" w:rsidR="00E401CB" w:rsidRDefault="00E401CB" w:rsidP="00930827">
      <w:pPr>
        <w:pStyle w:val="Sinespaciado"/>
      </w:pPr>
    </w:p>
    <w:p w14:paraId="1590FA79" w14:textId="2FCDE947" w:rsidR="00E401CB" w:rsidRDefault="00E401CB" w:rsidP="00930827">
      <w:pPr>
        <w:pStyle w:val="Sinespaciado"/>
      </w:pPr>
    </w:p>
    <w:p w14:paraId="097B1CB7" w14:textId="0E92D9E8" w:rsidR="00E401CB" w:rsidRDefault="00E401CB" w:rsidP="00842C81">
      <w:pPr>
        <w:pStyle w:val="Sinespaciado"/>
        <w:numPr>
          <w:ilvl w:val="1"/>
          <w:numId w:val="45"/>
        </w:numPr>
      </w:pPr>
      <w:proofErr w:type="spellStart"/>
      <w:r>
        <w:t>Endpoint</w:t>
      </w:r>
      <w:proofErr w:type="spellEnd"/>
      <w:r>
        <w:t xml:space="preserve">: </w:t>
      </w:r>
      <w:r w:rsidRPr="00AB42CA">
        <w:rPr>
          <w:i/>
          <w:iCs/>
        </w:rPr>
        <w:t>“DELETE /channels/:id”</w:t>
      </w:r>
    </w:p>
    <w:p w14:paraId="46A57EEE" w14:textId="56033ADD" w:rsidR="00E401CB" w:rsidRDefault="00E401CB" w:rsidP="00930827">
      <w:pPr>
        <w:pStyle w:val="Sinespaciado"/>
      </w:pPr>
    </w:p>
    <w:tbl>
      <w:tblPr>
        <w:tblStyle w:val="Tablaconcuadrcula"/>
        <w:tblW w:w="0" w:type="auto"/>
        <w:tblLook w:val="04A0" w:firstRow="1" w:lastRow="0" w:firstColumn="1" w:lastColumn="0" w:noHBand="0" w:noVBand="1"/>
      </w:tblPr>
      <w:tblGrid>
        <w:gridCol w:w="1980"/>
        <w:gridCol w:w="6847"/>
      </w:tblGrid>
      <w:tr w:rsidR="00E401CB" w14:paraId="1DBCE1AB" w14:textId="77777777" w:rsidTr="00AB42CA">
        <w:tc>
          <w:tcPr>
            <w:tcW w:w="1980" w:type="dxa"/>
            <w:shd w:val="clear" w:color="auto" w:fill="4472C4" w:themeFill="accent1"/>
          </w:tcPr>
          <w:p w14:paraId="3CFDA065"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68FF1B08" w14:textId="24D319F0" w:rsidR="00E401CB" w:rsidRPr="00930827" w:rsidRDefault="00E401CB" w:rsidP="00B56361">
            <w:pPr>
              <w:rPr>
                <w:b/>
                <w:bCs/>
              </w:rPr>
            </w:pPr>
            <w:proofErr w:type="spellStart"/>
            <w:r w:rsidRPr="00E401CB">
              <w:rPr>
                <w:b/>
                <w:bCs/>
              </w:rPr>
              <w:t>deleteChannel</w:t>
            </w:r>
            <w:proofErr w:type="spellEnd"/>
          </w:p>
        </w:tc>
      </w:tr>
      <w:tr w:rsidR="00E401CB" w14:paraId="0D847E5A" w14:textId="77777777" w:rsidTr="00AB42CA">
        <w:tc>
          <w:tcPr>
            <w:tcW w:w="1980" w:type="dxa"/>
            <w:shd w:val="clear" w:color="auto" w:fill="4472C4" w:themeFill="accent1"/>
          </w:tcPr>
          <w:p w14:paraId="722A15D7"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5394C633" w14:textId="0D2E609D" w:rsidR="00E401CB" w:rsidRPr="00930827" w:rsidRDefault="00E401CB" w:rsidP="005C279F">
            <w:pPr>
              <w:pStyle w:val="Sinespaciado"/>
              <w:jc w:val="both"/>
            </w:pPr>
            <w:r>
              <w:t>S</w:t>
            </w:r>
            <w:r w:rsidRPr="00E401CB">
              <w:t>e encarga de eliminar un canal existente en la base de datos, así como todos los dispositivos asociados a ese canal, previa verificación de los permisos de acceso del usuario que realiza la solicitud.</w:t>
            </w:r>
          </w:p>
        </w:tc>
      </w:tr>
      <w:tr w:rsidR="00E401CB" w14:paraId="5F71FA19" w14:textId="77777777" w:rsidTr="00AB42CA">
        <w:tc>
          <w:tcPr>
            <w:tcW w:w="1980" w:type="dxa"/>
            <w:shd w:val="clear" w:color="auto" w:fill="4472C4" w:themeFill="accent1"/>
          </w:tcPr>
          <w:p w14:paraId="2EF004C9"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48F44E70" w14:textId="4FDADE1E" w:rsidR="00E401CB" w:rsidRPr="00930827" w:rsidRDefault="00E401CB" w:rsidP="005C279F">
            <w:pPr>
              <w:pStyle w:val="Sinespaciado"/>
              <w:jc w:val="both"/>
            </w:pPr>
            <w:r w:rsidRPr="00E401CB">
              <w:t>Permite la eliminación de un canal y todos sus dispositivos asociados. Verifica que el usuario tenga los permisos adecuados para eliminar el canal y realiza la operación de eliminación en la base de datos.</w:t>
            </w:r>
          </w:p>
        </w:tc>
      </w:tr>
      <w:tr w:rsidR="00E401CB" w14:paraId="2E18227F" w14:textId="77777777" w:rsidTr="00AB42CA">
        <w:tc>
          <w:tcPr>
            <w:tcW w:w="1980" w:type="dxa"/>
            <w:shd w:val="clear" w:color="auto" w:fill="4472C4" w:themeFill="accent1"/>
          </w:tcPr>
          <w:p w14:paraId="32948200" w14:textId="77777777" w:rsidR="00E401CB" w:rsidRPr="00AB42CA" w:rsidRDefault="00E401CB" w:rsidP="00B56361">
            <w:pPr>
              <w:rPr>
                <w:color w:val="FFFFFF" w:themeColor="background1"/>
              </w:rPr>
            </w:pPr>
            <w:r w:rsidRPr="00AB42CA">
              <w:rPr>
                <w:color w:val="FFFFFF" w:themeColor="background1"/>
              </w:rPr>
              <w:t>Implementación</w:t>
            </w:r>
          </w:p>
        </w:tc>
        <w:tc>
          <w:tcPr>
            <w:tcW w:w="6847" w:type="dxa"/>
          </w:tcPr>
          <w:p w14:paraId="064C0994" w14:textId="035ABCF8" w:rsidR="00E401CB" w:rsidRPr="00930827" w:rsidRDefault="00E401CB" w:rsidP="005C279F">
            <w:pPr>
              <w:pStyle w:val="Sinespaciado"/>
              <w:jc w:val="both"/>
            </w:pPr>
            <w:r>
              <w:t>R</w:t>
            </w:r>
            <w:r w:rsidRPr="00E401CB">
              <w:t>ecibe el identificador del canal a eliminar. Busca el canal en la base de datos y verifica los permisos del usuario que realiza la solicitud. Luego, elimina el canal y todos los dispositivos asociados a ese canal.</w:t>
            </w:r>
          </w:p>
        </w:tc>
      </w:tr>
      <w:tr w:rsidR="00E401CB" w14:paraId="62B8C0BF" w14:textId="77777777" w:rsidTr="00AB42CA">
        <w:tc>
          <w:tcPr>
            <w:tcW w:w="1980" w:type="dxa"/>
            <w:shd w:val="clear" w:color="auto" w:fill="4472C4" w:themeFill="accent1"/>
          </w:tcPr>
          <w:p w14:paraId="6EF030A9" w14:textId="77777777" w:rsidR="00E401CB" w:rsidRPr="00AB42CA" w:rsidRDefault="00E401CB" w:rsidP="00B56361">
            <w:pPr>
              <w:rPr>
                <w:color w:val="FFFFFF" w:themeColor="background1"/>
              </w:rPr>
            </w:pPr>
            <w:r w:rsidRPr="00AB42CA">
              <w:rPr>
                <w:color w:val="FFFFFF" w:themeColor="background1"/>
              </w:rPr>
              <w:t>Ejemplo</w:t>
            </w:r>
          </w:p>
        </w:tc>
        <w:tc>
          <w:tcPr>
            <w:tcW w:w="6847" w:type="dxa"/>
          </w:tcPr>
          <w:p w14:paraId="0F87AB06" w14:textId="7CA08D29" w:rsidR="00E401CB" w:rsidRPr="00493090" w:rsidRDefault="00E401CB" w:rsidP="005C279F">
            <w:pPr>
              <w:jc w:val="both"/>
            </w:pPr>
            <w:r>
              <w:t>El anexo 14 muestra el funcionamiento del controlador.</w:t>
            </w:r>
          </w:p>
        </w:tc>
      </w:tr>
    </w:tbl>
    <w:p w14:paraId="3FBFBDDD" w14:textId="39E3A5C5" w:rsidR="00E401CB" w:rsidRDefault="00E401CB" w:rsidP="00930827">
      <w:pPr>
        <w:pStyle w:val="Sinespaciado"/>
      </w:pPr>
    </w:p>
    <w:p w14:paraId="090A554B" w14:textId="6DB98368" w:rsidR="00E401CB" w:rsidRDefault="00E401CB" w:rsidP="00842C81">
      <w:pPr>
        <w:pStyle w:val="Subtitulo2"/>
        <w:numPr>
          <w:ilvl w:val="0"/>
          <w:numId w:val="45"/>
        </w:numPr>
      </w:pPr>
      <w:r>
        <w:t>Controladores de usuarios</w:t>
      </w:r>
    </w:p>
    <w:p w14:paraId="00F315E9" w14:textId="47CF9B94" w:rsidR="00217104" w:rsidRPr="00AB42CA" w:rsidRDefault="00217104" w:rsidP="00842C81">
      <w:pPr>
        <w:pStyle w:val="Prrafodelista"/>
        <w:numPr>
          <w:ilvl w:val="1"/>
          <w:numId w:val="45"/>
        </w:numPr>
        <w:rPr>
          <w:i/>
          <w:iCs/>
        </w:rPr>
      </w:pPr>
      <w:proofErr w:type="spellStart"/>
      <w:r>
        <w:t>Endpoint</w:t>
      </w:r>
      <w:proofErr w:type="spellEnd"/>
      <w:r>
        <w:t xml:space="preserve">: </w:t>
      </w:r>
      <w:r w:rsidRPr="00AB42CA">
        <w:rPr>
          <w:i/>
          <w:iCs/>
        </w:rPr>
        <w:t>“GET /</w:t>
      </w:r>
      <w:proofErr w:type="spellStart"/>
      <w:r w:rsidRPr="00AB42CA">
        <w:rPr>
          <w:i/>
          <w:iCs/>
        </w:rPr>
        <w:t>users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217104" w14:paraId="25F10823" w14:textId="77777777" w:rsidTr="00AB42CA">
        <w:tc>
          <w:tcPr>
            <w:tcW w:w="1980" w:type="dxa"/>
            <w:shd w:val="clear" w:color="auto" w:fill="4472C4" w:themeFill="accent1"/>
          </w:tcPr>
          <w:p w14:paraId="5E65ADB4"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7DC5BD03" w14:textId="3E47458C" w:rsidR="00217104" w:rsidRPr="00930827" w:rsidRDefault="00217104" w:rsidP="00B56361">
            <w:pPr>
              <w:rPr>
                <w:b/>
                <w:bCs/>
              </w:rPr>
            </w:pPr>
            <w:proofErr w:type="spellStart"/>
            <w:r w:rsidRPr="00217104">
              <w:rPr>
                <w:b/>
                <w:bCs/>
              </w:rPr>
              <w:t>getUsers</w:t>
            </w:r>
            <w:proofErr w:type="spellEnd"/>
          </w:p>
        </w:tc>
      </w:tr>
      <w:tr w:rsidR="00217104" w14:paraId="2D2AEE4E" w14:textId="77777777" w:rsidTr="00AB42CA">
        <w:tc>
          <w:tcPr>
            <w:tcW w:w="1980" w:type="dxa"/>
            <w:shd w:val="clear" w:color="auto" w:fill="4472C4" w:themeFill="accent1"/>
          </w:tcPr>
          <w:p w14:paraId="2AD1FDDC"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55049DEA" w14:textId="3E762C1A" w:rsidR="00217104" w:rsidRPr="00930827" w:rsidRDefault="00217104" w:rsidP="005C279F">
            <w:pPr>
              <w:pStyle w:val="Sinespaciado"/>
              <w:jc w:val="both"/>
            </w:pPr>
            <w:r>
              <w:t>S</w:t>
            </w:r>
            <w:r w:rsidRPr="00217104">
              <w:t>e encarga de recuperar una lista paginada de usuarios del sistema, excluyendo información sensible como contraseñas y permisos.</w:t>
            </w:r>
          </w:p>
        </w:tc>
      </w:tr>
      <w:tr w:rsidR="00217104" w14:paraId="7A5157D5" w14:textId="77777777" w:rsidTr="00AB42CA">
        <w:tc>
          <w:tcPr>
            <w:tcW w:w="1980" w:type="dxa"/>
            <w:shd w:val="clear" w:color="auto" w:fill="4472C4" w:themeFill="accent1"/>
          </w:tcPr>
          <w:p w14:paraId="6304E712"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4E219B58" w14:textId="3C5058D4" w:rsidR="00217104" w:rsidRPr="00930827" w:rsidRDefault="00217104" w:rsidP="005C279F">
            <w:pPr>
              <w:pStyle w:val="Sinespaciado"/>
              <w:jc w:val="both"/>
            </w:pPr>
            <w:r w:rsidRPr="00217104">
              <w:t>Permite obtener una lista paginada de usuarios, excluyendo información confidencial como contraseñas y permisos de acceso.</w:t>
            </w:r>
          </w:p>
        </w:tc>
      </w:tr>
      <w:tr w:rsidR="00217104" w14:paraId="02E57CE2" w14:textId="77777777" w:rsidTr="00AB42CA">
        <w:tc>
          <w:tcPr>
            <w:tcW w:w="1980" w:type="dxa"/>
            <w:shd w:val="clear" w:color="auto" w:fill="4472C4" w:themeFill="accent1"/>
          </w:tcPr>
          <w:p w14:paraId="1DA3708E"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2221B9E6" w14:textId="52E72955" w:rsidR="00217104" w:rsidRPr="00930827" w:rsidRDefault="00217104" w:rsidP="005C279F">
            <w:pPr>
              <w:pStyle w:val="Sinespaciado"/>
              <w:jc w:val="both"/>
            </w:pPr>
            <w:r>
              <w:t>Obtiene</w:t>
            </w:r>
            <w:r w:rsidRPr="00217104">
              <w:t xml:space="preserve"> una lista de usuarios paginada. Utiliza agregaciones para realizar la paginación y excluir información sensible.</w:t>
            </w:r>
          </w:p>
        </w:tc>
      </w:tr>
      <w:tr w:rsidR="00217104" w14:paraId="140B10D4" w14:textId="77777777" w:rsidTr="00AB42CA">
        <w:tc>
          <w:tcPr>
            <w:tcW w:w="1980" w:type="dxa"/>
            <w:shd w:val="clear" w:color="auto" w:fill="4472C4" w:themeFill="accent1"/>
          </w:tcPr>
          <w:p w14:paraId="38F492CA"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19B01B11" w14:textId="57A7DCF7" w:rsidR="00217104" w:rsidRPr="00493090" w:rsidRDefault="00217104" w:rsidP="005C279F">
            <w:pPr>
              <w:jc w:val="both"/>
            </w:pPr>
            <w:r>
              <w:t>El anexo 15 muestra el funcionamiento del controlador.</w:t>
            </w:r>
          </w:p>
        </w:tc>
      </w:tr>
    </w:tbl>
    <w:p w14:paraId="06F7DB40" w14:textId="6DA2D082" w:rsidR="00217104" w:rsidRDefault="00217104" w:rsidP="00217104">
      <w:pPr>
        <w:pStyle w:val="Sinespaciado"/>
      </w:pPr>
    </w:p>
    <w:p w14:paraId="1A25F627" w14:textId="77777777" w:rsidR="00217104" w:rsidRPr="00217104" w:rsidRDefault="00217104" w:rsidP="00217104">
      <w:pPr>
        <w:pStyle w:val="Sinespaciado"/>
      </w:pPr>
    </w:p>
    <w:p w14:paraId="429A00FB" w14:textId="7EFF1CA3" w:rsidR="00E401CB" w:rsidRDefault="00E401CB" w:rsidP="00842C81">
      <w:pPr>
        <w:pStyle w:val="Prrafodelista"/>
        <w:numPr>
          <w:ilvl w:val="1"/>
          <w:numId w:val="45"/>
        </w:numPr>
      </w:pPr>
      <w:proofErr w:type="spellStart"/>
      <w:r>
        <w:t>Endpoint</w:t>
      </w:r>
      <w:proofErr w:type="spellEnd"/>
      <w:r>
        <w:t xml:space="preserve">: </w:t>
      </w:r>
      <w:r w:rsidRPr="00AB42CA">
        <w:rPr>
          <w:i/>
          <w:iCs/>
        </w:rPr>
        <w:t>“POST /</w:t>
      </w:r>
      <w:proofErr w:type="spellStart"/>
      <w:r w:rsidRPr="00AB42CA">
        <w:rPr>
          <w:i/>
          <w:iCs/>
        </w:rPr>
        <w:t>users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E401CB" w14:paraId="68EE476C" w14:textId="77777777" w:rsidTr="00AB42CA">
        <w:tc>
          <w:tcPr>
            <w:tcW w:w="1980" w:type="dxa"/>
            <w:shd w:val="clear" w:color="auto" w:fill="4472C4" w:themeFill="accent1"/>
          </w:tcPr>
          <w:p w14:paraId="3DD99EC7"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60AD06E4" w14:textId="19D8DA04" w:rsidR="00E401CB" w:rsidRPr="00930827" w:rsidRDefault="00E401CB" w:rsidP="00B56361">
            <w:pPr>
              <w:rPr>
                <w:b/>
                <w:bCs/>
              </w:rPr>
            </w:pPr>
            <w:proofErr w:type="spellStart"/>
            <w:r w:rsidRPr="00E401CB">
              <w:rPr>
                <w:b/>
                <w:bCs/>
              </w:rPr>
              <w:t>createUser</w:t>
            </w:r>
            <w:proofErr w:type="spellEnd"/>
          </w:p>
        </w:tc>
      </w:tr>
      <w:tr w:rsidR="00E401CB" w14:paraId="52ED991B" w14:textId="77777777" w:rsidTr="00AB42CA">
        <w:tc>
          <w:tcPr>
            <w:tcW w:w="1980" w:type="dxa"/>
            <w:shd w:val="clear" w:color="auto" w:fill="4472C4" w:themeFill="accent1"/>
          </w:tcPr>
          <w:p w14:paraId="1836D7F9"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0B0827DA" w14:textId="41553FF2" w:rsidR="00E401CB" w:rsidRPr="00930827" w:rsidRDefault="00E401CB" w:rsidP="005C279F">
            <w:pPr>
              <w:pStyle w:val="Sinespaciado"/>
              <w:jc w:val="both"/>
            </w:pPr>
            <w:r>
              <w:t>S</w:t>
            </w:r>
            <w:r w:rsidRPr="00E401CB">
              <w:t xml:space="preserve">e encarga de crear un nuevo usuario en el sistema, validando los datos proporcionados y generando </w:t>
            </w:r>
            <w:proofErr w:type="gramStart"/>
            <w:r w:rsidRPr="00E401CB">
              <w:t>una clave hash</w:t>
            </w:r>
            <w:proofErr w:type="gramEnd"/>
            <w:r w:rsidRPr="00E401CB">
              <w:t xml:space="preserve"> para la contraseña del usuario. Además, asigna una clave API al usuario, dependiendo de su tipo de usuario.</w:t>
            </w:r>
          </w:p>
        </w:tc>
      </w:tr>
      <w:tr w:rsidR="00E401CB" w14:paraId="388BD5BB" w14:textId="77777777" w:rsidTr="00AB42CA">
        <w:tc>
          <w:tcPr>
            <w:tcW w:w="1980" w:type="dxa"/>
            <w:shd w:val="clear" w:color="auto" w:fill="4472C4" w:themeFill="accent1"/>
          </w:tcPr>
          <w:p w14:paraId="00178285"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0997B20C" w14:textId="77777777" w:rsidR="00E401CB" w:rsidRDefault="00E401CB" w:rsidP="005C279F">
            <w:pPr>
              <w:pStyle w:val="Sinespaciado"/>
              <w:jc w:val="both"/>
            </w:pPr>
            <w:r w:rsidRPr="00E401CB">
              <w:t xml:space="preserve">Permite la creación de un nuevo usuario en el sistema, verifica si los campos requeridos están presentes y únicos, valida la fortaleza de la contraseña y genera </w:t>
            </w:r>
            <w:proofErr w:type="gramStart"/>
            <w:r w:rsidRPr="00E401CB">
              <w:t>una clave hash</w:t>
            </w:r>
            <w:proofErr w:type="gramEnd"/>
            <w:r w:rsidRPr="00E401CB">
              <w:t xml:space="preserve"> para almacenarla de forma segura. También asigna una clave API al usuario, excepto si es un usuario de solo lectura.</w:t>
            </w:r>
          </w:p>
          <w:p w14:paraId="20F6D666" w14:textId="0EA5CC34" w:rsidR="004B26EA" w:rsidRPr="00930827" w:rsidRDefault="004B26EA" w:rsidP="005C279F">
            <w:pPr>
              <w:pStyle w:val="Sinespaciado"/>
              <w:jc w:val="both"/>
            </w:pPr>
          </w:p>
        </w:tc>
      </w:tr>
      <w:tr w:rsidR="00E401CB" w14:paraId="4BFF21F6" w14:textId="77777777" w:rsidTr="00AB42CA">
        <w:tc>
          <w:tcPr>
            <w:tcW w:w="1980" w:type="dxa"/>
            <w:shd w:val="clear" w:color="auto" w:fill="4472C4" w:themeFill="accent1"/>
          </w:tcPr>
          <w:p w14:paraId="679343C5" w14:textId="77777777" w:rsidR="00E401CB" w:rsidRPr="00AB42CA" w:rsidRDefault="00E401CB" w:rsidP="00B56361">
            <w:pPr>
              <w:rPr>
                <w:color w:val="FFFFFF" w:themeColor="background1"/>
              </w:rPr>
            </w:pPr>
            <w:r w:rsidRPr="00AB42CA">
              <w:rPr>
                <w:color w:val="FFFFFF" w:themeColor="background1"/>
              </w:rPr>
              <w:t>Implementación</w:t>
            </w:r>
          </w:p>
        </w:tc>
        <w:tc>
          <w:tcPr>
            <w:tcW w:w="6847" w:type="dxa"/>
          </w:tcPr>
          <w:p w14:paraId="179BB86E" w14:textId="522D5053" w:rsidR="00E401CB" w:rsidRPr="00930827" w:rsidRDefault="00E401CB" w:rsidP="005C279F">
            <w:pPr>
              <w:pStyle w:val="Sinespaciado"/>
              <w:jc w:val="both"/>
            </w:pPr>
            <w:r>
              <w:t>R</w:t>
            </w:r>
            <w:r w:rsidRPr="00E401CB">
              <w:t xml:space="preserve">ecibe los datos del nuevo usuario en el cuerpo de la solicitud. Verifica la existencia de campos requeridos y únicos, así como la fortaleza de la contraseña. Genera </w:t>
            </w:r>
            <w:proofErr w:type="gramStart"/>
            <w:r w:rsidRPr="00E401CB">
              <w:t>una clave hash</w:t>
            </w:r>
            <w:proofErr w:type="gramEnd"/>
            <w:r w:rsidRPr="00E401CB">
              <w:t xml:space="preserve"> para la contraseña y crea un nuevo </w:t>
            </w:r>
            <w:r w:rsidRPr="00E401CB">
              <w:lastRenderedPageBreak/>
              <w:t>usuario en la base de datos. Además, asigna una clave API al usuario si no es un usuario de solo lectura.</w:t>
            </w:r>
          </w:p>
        </w:tc>
      </w:tr>
      <w:tr w:rsidR="00E401CB" w14:paraId="00CEC892" w14:textId="77777777" w:rsidTr="00AB42CA">
        <w:tc>
          <w:tcPr>
            <w:tcW w:w="1980" w:type="dxa"/>
            <w:shd w:val="clear" w:color="auto" w:fill="4472C4" w:themeFill="accent1"/>
          </w:tcPr>
          <w:p w14:paraId="15C6B795" w14:textId="77777777" w:rsidR="00E401CB" w:rsidRPr="00AB42CA" w:rsidRDefault="00E401CB" w:rsidP="00B56361">
            <w:pPr>
              <w:rPr>
                <w:color w:val="FFFFFF" w:themeColor="background1"/>
              </w:rPr>
            </w:pPr>
            <w:r w:rsidRPr="00AB42CA">
              <w:rPr>
                <w:color w:val="FFFFFF" w:themeColor="background1"/>
              </w:rPr>
              <w:lastRenderedPageBreak/>
              <w:t>Ejemplo</w:t>
            </w:r>
          </w:p>
        </w:tc>
        <w:tc>
          <w:tcPr>
            <w:tcW w:w="6847" w:type="dxa"/>
          </w:tcPr>
          <w:p w14:paraId="037D811C" w14:textId="49877DB7" w:rsidR="00E401CB" w:rsidRPr="00493090" w:rsidRDefault="00E401CB" w:rsidP="005C279F">
            <w:pPr>
              <w:jc w:val="both"/>
            </w:pPr>
            <w:r>
              <w:t>El anexo 1</w:t>
            </w:r>
            <w:r w:rsidR="00217104">
              <w:t>6</w:t>
            </w:r>
            <w:r>
              <w:t xml:space="preserve"> muestra el funcionamiento del controlador.</w:t>
            </w:r>
          </w:p>
        </w:tc>
      </w:tr>
    </w:tbl>
    <w:p w14:paraId="66942426" w14:textId="77777777" w:rsidR="00217104" w:rsidRPr="00217104" w:rsidRDefault="00217104" w:rsidP="00217104">
      <w:pPr>
        <w:pStyle w:val="Sinespaciado"/>
      </w:pPr>
    </w:p>
    <w:p w14:paraId="6D5B5247" w14:textId="2F6666F9" w:rsidR="00E401CB" w:rsidRPr="000D1B64" w:rsidRDefault="00217104" w:rsidP="00842C81">
      <w:pPr>
        <w:pStyle w:val="Sinespaciado"/>
        <w:numPr>
          <w:ilvl w:val="1"/>
          <w:numId w:val="45"/>
        </w:numPr>
      </w:pPr>
      <w:proofErr w:type="spellStart"/>
      <w:r>
        <w:t>Endpoint</w:t>
      </w:r>
      <w:proofErr w:type="spellEnd"/>
      <w:r>
        <w:t xml:space="preserve">: </w:t>
      </w:r>
      <w:r w:rsidRPr="00AB42CA">
        <w:rPr>
          <w:i/>
          <w:iCs/>
        </w:rPr>
        <w:t>“DELETE /</w:t>
      </w:r>
      <w:proofErr w:type="spellStart"/>
      <w:r w:rsidRPr="00AB42CA">
        <w:rPr>
          <w:i/>
          <w:iCs/>
        </w:rPr>
        <w:t>users</w:t>
      </w:r>
      <w:proofErr w:type="spellEnd"/>
      <w:r w:rsidRPr="00AB42CA">
        <w:rPr>
          <w:i/>
          <w:iCs/>
        </w:rPr>
        <w:t>/:id”</w:t>
      </w:r>
    </w:p>
    <w:p w14:paraId="06892EA2" w14:textId="77777777" w:rsidR="000D1B64" w:rsidRDefault="000D1B64" w:rsidP="000D1B64">
      <w:pPr>
        <w:pStyle w:val="Sinespaciado"/>
        <w:ind w:left="1440"/>
      </w:pPr>
    </w:p>
    <w:tbl>
      <w:tblPr>
        <w:tblStyle w:val="Tablaconcuadrcula"/>
        <w:tblW w:w="0" w:type="auto"/>
        <w:tblLook w:val="04A0" w:firstRow="1" w:lastRow="0" w:firstColumn="1" w:lastColumn="0" w:noHBand="0" w:noVBand="1"/>
      </w:tblPr>
      <w:tblGrid>
        <w:gridCol w:w="1980"/>
        <w:gridCol w:w="6847"/>
      </w:tblGrid>
      <w:tr w:rsidR="00217104" w14:paraId="6EA73763" w14:textId="77777777" w:rsidTr="00AB42CA">
        <w:tc>
          <w:tcPr>
            <w:tcW w:w="1980" w:type="dxa"/>
            <w:shd w:val="clear" w:color="auto" w:fill="4472C4" w:themeFill="accent1"/>
          </w:tcPr>
          <w:p w14:paraId="51102ED0"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74E0C9B6" w14:textId="495C520E" w:rsidR="00217104" w:rsidRPr="00930827" w:rsidRDefault="00217104" w:rsidP="00B56361">
            <w:pPr>
              <w:rPr>
                <w:b/>
                <w:bCs/>
              </w:rPr>
            </w:pPr>
            <w:proofErr w:type="spellStart"/>
            <w:r w:rsidRPr="00217104">
              <w:rPr>
                <w:b/>
                <w:bCs/>
              </w:rPr>
              <w:t>deleteUser</w:t>
            </w:r>
            <w:proofErr w:type="spellEnd"/>
          </w:p>
        </w:tc>
      </w:tr>
      <w:tr w:rsidR="00217104" w14:paraId="1FDDB808" w14:textId="77777777" w:rsidTr="00AB42CA">
        <w:tc>
          <w:tcPr>
            <w:tcW w:w="1980" w:type="dxa"/>
            <w:shd w:val="clear" w:color="auto" w:fill="4472C4" w:themeFill="accent1"/>
          </w:tcPr>
          <w:p w14:paraId="2004BCF0"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70D11348" w14:textId="554EB818" w:rsidR="00217104" w:rsidRPr="00930827" w:rsidRDefault="00217104" w:rsidP="005C279F">
            <w:pPr>
              <w:pStyle w:val="Sinespaciado"/>
              <w:jc w:val="both"/>
            </w:pPr>
            <w:r>
              <w:t>S</w:t>
            </w:r>
            <w:r w:rsidRPr="00217104">
              <w:t>e encarga de eliminar un usuario del sistema, incluyendo todas sus asociaciones como claves API, canales y dispositivos.</w:t>
            </w:r>
          </w:p>
        </w:tc>
      </w:tr>
      <w:tr w:rsidR="00217104" w14:paraId="4C6D7471" w14:textId="77777777" w:rsidTr="00AB42CA">
        <w:tc>
          <w:tcPr>
            <w:tcW w:w="1980" w:type="dxa"/>
            <w:shd w:val="clear" w:color="auto" w:fill="4472C4" w:themeFill="accent1"/>
          </w:tcPr>
          <w:p w14:paraId="17E9BC96"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7CF48A60" w14:textId="51D16D6F" w:rsidR="00217104" w:rsidRPr="00930827" w:rsidRDefault="00217104" w:rsidP="005C279F">
            <w:pPr>
              <w:pStyle w:val="Sinespaciado"/>
              <w:jc w:val="both"/>
            </w:pPr>
            <w:r w:rsidRPr="00217104">
              <w:t>Permite eliminar un usuario y todas sus asociaciones como claves API, canales y dispositivos.</w:t>
            </w:r>
          </w:p>
        </w:tc>
      </w:tr>
      <w:tr w:rsidR="00217104" w14:paraId="15DD51DF" w14:textId="77777777" w:rsidTr="00AB42CA">
        <w:tc>
          <w:tcPr>
            <w:tcW w:w="1980" w:type="dxa"/>
            <w:shd w:val="clear" w:color="auto" w:fill="4472C4" w:themeFill="accent1"/>
          </w:tcPr>
          <w:p w14:paraId="1E18FEBA"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3FF0D9B9" w14:textId="19968D98" w:rsidR="00217104" w:rsidRPr="00930827" w:rsidRDefault="00217104" w:rsidP="005C279F">
            <w:pPr>
              <w:pStyle w:val="Sinespaciado"/>
              <w:jc w:val="both"/>
            </w:pPr>
            <w:r>
              <w:t>B</w:t>
            </w:r>
            <w:r w:rsidRPr="00217104">
              <w:t>usca y elimina al usuario por su ID. Luego, elimina todas las claves API asociadas al usuario y busca y elimina los canales asociados al usuario</w:t>
            </w:r>
            <w:r w:rsidR="005A25F6">
              <w:t>, eliminando todo acceso a los canales compartidos</w:t>
            </w:r>
            <w:r w:rsidRPr="00217104">
              <w:t>. Posteriormente, elimina todos los dispositivos asociados a los canales del usuario.</w:t>
            </w:r>
          </w:p>
        </w:tc>
      </w:tr>
      <w:tr w:rsidR="00217104" w14:paraId="3E70E7D1" w14:textId="77777777" w:rsidTr="00310FB8">
        <w:trPr>
          <w:trHeight w:val="391"/>
        </w:trPr>
        <w:tc>
          <w:tcPr>
            <w:tcW w:w="1980" w:type="dxa"/>
            <w:shd w:val="clear" w:color="auto" w:fill="4472C4" w:themeFill="accent1"/>
          </w:tcPr>
          <w:p w14:paraId="669A8C4F"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5205AAA9" w14:textId="1D5DF15D" w:rsidR="00217104" w:rsidRPr="00493090" w:rsidRDefault="00217104" w:rsidP="005C279F">
            <w:pPr>
              <w:jc w:val="both"/>
            </w:pPr>
            <w:r>
              <w:t>El anexo 17 muestra el funcionamiento del controlador.</w:t>
            </w:r>
          </w:p>
        </w:tc>
      </w:tr>
    </w:tbl>
    <w:p w14:paraId="39A6D8EE" w14:textId="51C0FC04" w:rsidR="00164CB2" w:rsidRDefault="00164CB2" w:rsidP="00164CB2">
      <w:pPr>
        <w:pStyle w:val="Subtitulo2"/>
      </w:pPr>
    </w:p>
    <w:p w14:paraId="1D6A15ED" w14:textId="70D1BF5A" w:rsidR="00217104" w:rsidRDefault="00217104" w:rsidP="00842C81">
      <w:pPr>
        <w:pStyle w:val="Subtitulo2"/>
        <w:numPr>
          <w:ilvl w:val="0"/>
          <w:numId w:val="45"/>
        </w:numPr>
      </w:pPr>
      <w:r>
        <w:t xml:space="preserve">Controladores de </w:t>
      </w:r>
      <w:proofErr w:type="spellStart"/>
      <w:r>
        <w:t>keys</w:t>
      </w:r>
      <w:proofErr w:type="spellEnd"/>
    </w:p>
    <w:p w14:paraId="5EA56E8B" w14:textId="0116687A" w:rsidR="00217104" w:rsidRPr="00AB42CA" w:rsidRDefault="00217104" w:rsidP="00842C81">
      <w:pPr>
        <w:pStyle w:val="Prrafodelista"/>
        <w:numPr>
          <w:ilvl w:val="1"/>
          <w:numId w:val="45"/>
        </w:numPr>
        <w:rPr>
          <w:i/>
          <w:iCs/>
        </w:rPr>
      </w:pPr>
      <w:proofErr w:type="spellStart"/>
      <w:r>
        <w:t>Endpoint</w:t>
      </w:r>
      <w:proofErr w:type="spellEnd"/>
      <w:r>
        <w:t xml:space="preserve">: </w:t>
      </w:r>
      <w:r w:rsidRPr="00AB42CA">
        <w:rPr>
          <w:i/>
          <w:iCs/>
        </w:rPr>
        <w:t>“GET /</w:t>
      </w:r>
      <w:proofErr w:type="spellStart"/>
      <w:r w:rsidRPr="00AB42CA">
        <w:rPr>
          <w:i/>
          <w:iCs/>
        </w:rPr>
        <w:t>keys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217104" w14:paraId="197F050E" w14:textId="77777777" w:rsidTr="00310FB8">
        <w:trPr>
          <w:trHeight w:val="366"/>
        </w:trPr>
        <w:tc>
          <w:tcPr>
            <w:tcW w:w="1980" w:type="dxa"/>
            <w:shd w:val="clear" w:color="auto" w:fill="4472C4" w:themeFill="accent1"/>
          </w:tcPr>
          <w:p w14:paraId="29DF1639"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6E6450DC" w14:textId="2E8E585E" w:rsidR="00217104" w:rsidRPr="00930827" w:rsidRDefault="00AB42CA" w:rsidP="00B56361">
            <w:pPr>
              <w:rPr>
                <w:b/>
                <w:bCs/>
              </w:rPr>
            </w:pPr>
            <w:proofErr w:type="spellStart"/>
            <w:r w:rsidRPr="00AB42CA">
              <w:rPr>
                <w:b/>
                <w:bCs/>
              </w:rPr>
              <w:t>getKeys</w:t>
            </w:r>
            <w:proofErr w:type="spellEnd"/>
          </w:p>
        </w:tc>
      </w:tr>
      <w:tr w:rsidR="00217104" w14:paraId="1BB55FB2" w14:textId="77777777" w:rsidTr="00AB42CA">
        <w:tc>
          <w:tcPr>
            <w:tcW w:w="1980" w:type="dxa"/>
            <w:shd w:val="clear" w:color="auto" w:fill="4472C4" w:themeFill="accent1"/>
          </w:tcPr>
          <w:p w14:paraId="38F1AAC0"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2A30583A" w14:textId="727C9598" w:rsidR="00217104" w:rsidRPr="00930827" w:rsidRDefault="00217104" w:rsidP="005C279F">
            <w:pPr>
              <w:pStyle w:val="Sinespaciado"/>
              <w:jc w:val="both"/>
            </w:pPr>
            <w:r>
              <w:t>M</w:t>
            </w:r>
            <w:r w:rsidRPr="00217104">
              <w:t>aneja las solicitudes para obtener claves API del sistema.</w:t>
            </w:r>
          </w:p>
        </w:tc>
      </w:tr>
      <w:tr w:rsidR="00217104" w14:paraId="72EE92D9" w14:textId="77777777" w:rsidTr="00AB42CA">
        <w:tc>
          <w:tcPr>
            <w:tcW w:w="1980" w:type="dxa"/>
            <w:shd w:val="clear" w:color="auto" w:fill="4472C4" w:themeFill="accent1"/>
          </w:tcPr>
          <w:p w14:paraId="1824F31A"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5C8EF234" w14:textId="0B251F80" w:rsidR="00217104" w:rsidRPr="00930827" w:rsidRDefault="00217104" w:rsidP="005C279F">
            <w:pPr>
              <w:pStyle w:val="Sinespaciado"/>
              <w:jc w:val="both"/>
            </w:pPr>
            <w:r w:rsidRPr="00217104">
              <w:t>Permite recuperar claves API con paginación para facilitar la visualización.</w:t>
            </w:r>
          </w:p>
        </w:tc>
      </w:tr>
      <w:tr w:rsidR="00217104" w14:paraId="11E13847" w14:textId="77777777" w:rsidTr="00AB42CA">
        <w:tc>
          <w:tcPr>
            <w:tcW w:w="1980" w:type="dxa"/>
            <w:shd w:val="clear" w:color="auto" w:fill="4472C4" w:themeFill="accent1"/>
          </w:tcPr>
          <w:p w14:paraId="4584867E"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08286CC3" w14:textId="2D8F829E" w:rsidR="00217104" w:rsidRPr="00930827" w:rsidRDefault="00217104" w:rsidP="005C279F">
            <w:pPr>
              <w:pStyle w:val="Sinespaciado"/>
              <w:jc w:val="both"/>
            </w:pPr>
            <w:r>
              <w:t>S</w:t>
            </w:r>
            <w:r w:rsidRPr="00217104">
              <w:t>e encarga de recuperar las claves API del sistema con opciones de paginación. Primero, calcula el número total de claves API y el número total de páginas necesarias para la paginación. Luego, realiza una consulta a la base de datos para recuperar las claves API según los parámetros de paginación proporcionados. Finalmente, devuelve una respuesta que incluye las claves API recuperadas y metadatos de paginación.</w:t>
            </w:r>
          </w:p>
        </w:tc>
      </w:tr>
      <w:tr w:rsidR="00217104" w14:paraId="5C54085F" w14:textId="77777777" w:rsidTr="00310FB8">
        <w:trPr>
          <w:trHeight w:val="457"/>
        </w:trPr>
        <w:tc>
          <w:tcPr>
            <w:tcW w:w="1980" w:type="dxa"/>
            <w:shd w:val="clear" w:color="auto" w:fill="4472C4" w:themeFill="accent1"/>
          </w:tcPr>
          <w:p w14:paraId="0838C18E"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04661C30" w14:textId="19CCD5AE" w:rsidR="00217104" w:rsidRPr="00493090" w:rsidRDefault="00217104" w:rsidP="005C279F">
            <w:pPr>
              <w:jc w:val="both"/>
            </w:pPr>
            <w:r>
              <w:t>El anexo 18 muestra el funcionamiento del controlador.</w:t>
            </w:r>
          </w:p>
        </w:tc>
      </w:tr>
    </w:tbl>
    <w:p w14:paraId="224514EF" w14:textId="77777777" w:rsidR="00217104" w:rsidRPr="00217104" w:rsidRDefault="00217104" w:rsidP="00217104">
      <w:pPr>
        <w:pStyle w:val="Sinespaciado"/>
      </w:pPr>
    </w:p>
    <w:p w14:paraId="675BCDDF" w14:textId="15311A62" w:rsidR="00E401CB" w:rsidRDefault="00E401CB" w:rsidP="00930827">
      <w:pPr>
        <w:pStyle w:val="Sinespaciado"/>
      </w:pPr>
    </w:p>
    <w:p w14:paraId="17CDE68A" w14:textId="7CB2C9D5" w:rsidR="00217104" w:rsidRDefault="00217104" w:rsidP="00842C81">
      <w:pPr>
        <w:pStyle w:val="Sinespaciado"/>
        <w:numPr>
          <w:ilvl w:val="1"/>
          <w:numId w:val="45"/>
        </w:numPr>
      </w:pPr>
      <w:proofErr w:type="spellStart"/>
      <w:r>
        <w:t>Endpoint</w:t>
      </w:r>
      <w:proofErr w:type="spellEnd"/>
      <w:r>
        <w:t xml:space="preserve">: </w:t>
      </w:r>
      <w:r w:rsidRPr="00AB42CA">
        <w:rPr>
          <w:i/>
          <w:iCs/>
        </w:rPr>
        <w:t>“GET /</w:t>
      </w:r>
      <w:proofErr w:type="spellStart"/>
      <w:r w:rsidRPr="00AB42CA">
        <w:rPr>
          <w:i/>
          <w:iCs/>
        </w:rPr>
        <w:t>keys</w:t>
      </w:r>
      <w:proofErr w:type="spellEnd"/>
      <w:proofErr w:type="gramStart"/>
      <w:r w:rsidRPr="00AB42CA">
        <w:rPr>
          <w:i/>
          <w:iCs/>
        </w:rPr>
        <w:t>/:</w:t>
      </w:r>
      <w:proofErr w:type="spellStart"/>
      <w:r w:rsidRPr="00AB42CA">
        <w:rPr>
          <w:i/>
          <w:iCs/>
        </w:rPr>
        <w:t>userId</w:t>
      </w:r>
      <w:proofErr w:type="spellEnd"/>
      <w:proofErr w:type="gramEnd"/>
      <w:r w:rsidRPr="00AB42CA">
        <w:rPr>
          <w:i/>
          <w:iCs/>
        </w:rPr>
        <w:t>”</w:t>
      </w:r>
    </w:p>
    <w:p w14:paraId="71F5EB09" w14:textId="059C2209" w:rsidR="00217104" w:rsidRDefault="00217104" w:rsidP="00217104">
      <w:pPr>
        <w:pStyle w:val="Sinespaciado"/>
      </w:pPr>
    </w:p>
    <w:tbl>
      <w:tblPr>
        <w:tblStyle w:val="Tablaconcuadrcula"/>
        <w:tblW w:w="0" w:type="auto"/>
        <w:tblLook w:val="04A0" w:firstRow="1" w:lastRow="0" w:firstColumn="1" w:lastColumn="0" w:noHBand="0" w:noVBand="1"/>
      </w:tblPr>
      <w:tblGrid>
        <w:gridCol w:w="1980"/>
        <w:gridCol w:w="6847"/>
      </w:tblGrid>
      <w:tr w:rsidR="00217104" w14:paraId="167776FE" w14:textId="77777777" w:rsidTr="00310FB8">
        <w:trPr>
          <w:trHeight w:val="395"/>
        </w:trPr>
        <w:tc>
          <w:tcPr>
            <w:tcW w:w="1980" w:type="dxa"/>
            <w:shd w:val="clear" w:color="auto" w:fill="4472C4" w:themeFill="accent1"/>
          </w:tcPr>
          <w:p w14:paraId="1199A998"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4F0BE5B0" w14:textId="047295FB" w:rsidR="00217104" w:rsidRPr="00930827" w:rsidRDefault="00217104" w:rsidP="00B56361">
            <w:pPr>
              <w:rPr>
                <w:b/>
                <w:bCs/>
              </w:rPr>
            </w:pPr>
            <w:proofErr w:type="spellStart"/>
            <w:r w:rsidRPr="00217104">
              <w:rPr>
                <w:b/>
                <w:bCs/>
              </w:rPr>
              <w:t>getKeyByUserId</w:t>
            </w:r>
            <w:proofErr w:type="spellEnd"/>
          </w:p>
        </w:tc>
      </w:tr>
      <w:tr w:rsidR="00217104" w14:paraId="0189DA8B" w14:textId="77777777" w:rsidTr="00AB42CA">
        <w:tc>
          <w:tcPr>
            <w:tcW w:w="1980" w:type="dxa"/>
            <w:shd w:val="clear" w:color="auto" w:fill="4472C4" w:themeFill="accent1"/>
          </w:tcPr>
          <w:p w14:paraId="001CB0E4"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67BABA4C" w14:textId="073F9175" w:rsidR="00217104" w:rsidRPr="00930827" w:rsidRDefault="00217104" w:rsidP="005C279F">
            <w:pPr>
              <w:pStyle w:val="Sinespaciado"/>
              <w:jc w:val="both"/>
            </w:pPr>
            <w:r>
              <w:t>M</w:t>
            </w:r>
            <w:r w:rsidRPr="00217104">
              <w:t>aneja las solicitudes para obtener claves API asociadas a un usuario específico.</w:t>
            </w:r>
          </w:p>
        </w:tc>
      </w:tr>
      <w:tr w:rsidR="00217104" w14:paraId="04A6F55E" w14:textId="77777777" w:rsidTr="00AB42CA">
        <w:tc>
          <w:tcPr>
            <w:tcW w:w="1980" w:type="dxa"/>
            <w:shd w:val="clear" w:color="auto" w:fill="4472C4" w:themeFill="accent1"/>
          </w:tcPr>
          <w:p w14:paraId="2091BBB3"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11DA7429" w14:textId="292EEC25" w:rsidR="00217104" w:rsidRPr="00930827" w:rsidRDefault="00217104" w:rsidP="005C279F">
            <w:pPr>
              <w:pStyle w:val="Sinespaciado"/>
              <w:jc w:val="both"/>
            </w:pPr>
            <w:r w:rsidRPr="00217104">
              <w:t>Permite recuperar claves API asociadas a un usuario con paginación para facilitar la visualización.</w:t>
            </w:r>
          </w:p>
        </w:tc>
      </w:tr>
      <w:tr w:rsidR="00217104" w14:paraId="6488167F" w14:textId="77777777" w:rsidTr="00AB42CA">
        <w:tc>
          <w:tcPr>
            <w:tcW w:w="1980" w:type="dxa"/>
            <w:shd w:val="clear" w:color="auto" w:fill="4472C4" w:themeFill="accent1"/>
          </w:tcPr>
          <w:p w14:paraId="141FD647"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246C29B0" w14:textId="255C8157" w:rsidR="00217104" w:rsidRPr="00930827" w:rsidRDefault="00217104" w:rsidP="005C279F">
            <w:pPr>
              <w:pStyle w:val="Sinespaciado"/>
              <w:jc w:val="both"/>
            </w:pPr>
            <w:r>
              <w:t>S</w:t>
            </w:r>
            <w:r w:rsidRPr="00217104">
              <w:t>e encarga de recuperar las claves API asociadas a un usuario específico. Primero, verifica la autorización del usuario para acceder a las claves API del usuario especificado. Luego, calcula el número total de claves API asociadas al usuario y el número total de páginas necesarias para la paginación. A continuación, realiza una consulta a la base de datos para recuperar las claves API asociadas al usuario según los parámetros de paginación proporcionados. Finalmente, devuelve una respuesta que incluye las claves API recuperadas y metadatos de paginación.</w:t>
            </w:r>
          </w:p>
        </w:tc>
      </w:tr>
      <w:tr w:rsidR="00217104" w14:paraId="2A743F26" w14:textId="77777777" w:rsidTr="00310FB8">
        <w:trPr>
          <w:trHeight w:val="403"/>
        </w:trPr>
        <w:tc>
          <w:tcPr>
            <w:tcW w:w="1980" w:type="dxa"/>
            <w:shd w:val="clear" w:color="auto" w:fill="4472C4" w:themeFill="accent1"/>
          </w:tcPr>
          <w:p w14:paraId="53D3E841"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0381ED2B" w14:textId="2860E641" w:rsidR="00217104" w:rsidRPr="00493090" w:rsidRDefault="00217104" w:rsidP="005C279F">
            <w:pPr>
              <w:jc w:val="both"/>
            </w:pPr>
            <w:r>
              <w:t>El anexo 19 muestra el funcionamiento del controlador.</w:t>
            </w:r>
          </w:p>
        </w:tc>
      </w:tr>
    </w:tbl>
    <w:p w14:paraId="3A363DB8" w14:textId="15B31DEB" w:rsidR="00E401CB" w:rsidRDefault="00E401CB" w:rsidP="00930827">
      <w:pPr>
        <w:pStyle w:val="Sinespaciado"/>
      </w:pPr>
    </w:p>
    <w:p w14:paraId="62119DCC" w14:textId="6F95CAD0" w:rsidR="005C279F" w:rsidRDefault="005C279F" w:rsidP="00930827">
      <w:pPr>
        <w:pStyle w:val="Sinespaciado"/>
      </w:pPr>
    </w:p>
    <w:p w14:paraId="5CD68520" w14:textId="5A565CA3" w:rsidR="00217104" w:rsidRDefault="00217104" w:rsidP="00930827">
      <w:pPr>
        <w:pStyle w:val="Sinespaciado"/>
      </w:pPr>
    </w:p>
    <w:p w14:paraId="3E2CB993" w14:textId="54D80681" w:rsidR="00164CB2" w:rsidRDefault="00164CB2" w:rsidP="00930827">
      <w:pPr>
        <w:pStyle w:val="Sinespaciado"/>
      </w:pPr>
    </w:p>
    <w:p w14:paraId="7E7E755A" w14:textId="5468EC83" w:rsidR="00164CB2" w:rsidRDefault="00164CB2" w:rsidP="00930827">
      <w:pPr>
        <w:pStyle w:val="Sinespaciado"/>
      </w:pPr>
    </w:p>
    <w:p w14:paraId="5846504E" w14:textId="1C839DB3" w:rsidR="00164CB2" w:rsidRDefault="00164CB2" w:rsidP="00930827">
      <w:pPr>
        <w:pStyle w:val="Sinespaciado"/>
      </w:pPr>
    </w:p>
    <w:p w14:paraId="00459BF2" w14:textId="77777777" w:rsidR="00164CB2" w:rsidRDefault="00164CB2" w:rsidP="00930827">
      <w:pPr>
        <w:pStyle w:val="Sinespaciado"/>
      </w:pPr>
    </w:p>
    <w:p w14:paraId="746ABCBB" w14:textId="2CBE0141" w:rsidR="00217104" w:rsidRDefault="00217104" w:rsidP="00217104">
      <w:pPr>
        <w:pStyle w:val="Ttulo5"/>
      </w:pPr>
      <w:r w:rsidRPr="00217104">
        <w:lastRenderedPageBreak/>
        <w:t>Controladores Especializados</w:t>
      </w:r>
    </w:p>
    <w:p w14:paraId="1042F248" w14:textId="4B15733B" w:rsidR="00217104" w:rsidRDefault="00DD7B02" w:rsidP="00217104">
      <w:r>
        <w:t xml:space="preserve">Realizan </w:t>
      </w:r>
      <w:r w:rsidR="00217104" w:rsidRPr="00217104">
        <w:t xml:space="preserve">funciones especializadas, como </w:t>
      </w:r>
      <w:r>
        <w:t>la exportación de</w:t>
      </w:r>
      <w:r w:rsidR="00217104" w:rsidRPr="00217104">
        <w:t xml:space="preserve"> archivos, </w:t>
      </w:r>
      <w:r>
        <w:t>invitación de usuarios y</w:t>
      </w:r>
      <w:r w:rsidR="00217104" w:rsidRPr="00217104">
        <w:t xml:space="preserve"> </w:t>
      </w:r>
      <w:r w:rsidRPr="00217104">
        <w:t>la manipulación</w:t>
      </w:r>
      <w:r w:rsidR="00217104" w:rsidRPr="00217104">
        <w:t xml:space="preserve"> de datos en bruto.</w:t>
      </w:r>
    </w:p>
    <w:p w14:paraId="0E13E8AE" w14:textId="5486D2B1" w:rsidR="00DD7B02" w:rsidRDefault="00DD7B02" w:rsidP="00842C81">
      <w:pPr>
        <w:pStyle w:val="Subtitulo2"/>
        <w:numPr>
          <w:ilvl w:val="0"/>
          <w:numId w:val="45"/>
        </w:numPr>
      </w:pPr>
      <w:r>
        <w:t>Controladores de los datos</w:t>
      </w:r>
    </w:p>
    <w:p w14:paraId="534DA857" w14:textId="2A6D72C4" w:rsidR="00DD7B02" w:rsidRPr="00AB42CA" w:rsidRDefault="0021799B" w:rsidP="00842C81">
      <w:pPr>
        <w:pStyle w:val="Prrafodelista"/>
        <w:numPr>
          <w:ilvl w:val="1"/>
          <w:numId w:val="45"/>
        </w:numPr>
        <w:rPr>
          <w:i/>
          <w:iCs/>
          <w:lang w:val="en-US"/>
        </w:rPr>
      </w:pPr>
      <w:r w:rsidRPr="0021799B">
        <w:rPr>
          <w:lang w:val="en-US"/>
        </w:rPr>
        <w:t xml:space="preserve">Endpoint: </w:t>
      </w:r>
      <w:r w:rsidRPr="00AB42CA">
        <w:rPr>
          <w:i/>
          <w:iCs/>
          <w:lang w:val="en-US"/>
        </w:rPr>
        <w:t>“GET /data</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/export”</w:t>
      </w:r>
    </w:p>
    <w:tbl>
      <w:tblPr>
        <w:tblStyle w:val="Tablaconcuadrcula"/>
        <w:tblW w:w="0" w:type="auto"/>
        <w:tblLook w:val="04A0" w:firstRow="1" w:lastRow="0" w:firstColumn="1" w:lastColumn="0" w:noHBand="0" w:noVBand="1"/>
      </w:tblPr>
      <w:tblGrid>
        <w:gridCol w:w="1980"/>
        <w:gridCol w:w="6847"/>
      </w:tblGrid>
      <w:tr w:rsidR="0021799B" w14:paraId="69B6C84E" w14:textId="77777777" w:rsidTr="00310FB8">
        <w:trPr>
          <w:trHeight w:val="393"/>
        </w:trPr>
        <w:tc>
          <w:tcPr>
            <w:tcW w:w="1980" w:type="dxa"/>
            <w:shd w:val="clear" w:color="auto" w:fill="4472C4" w:themeFill="accent1"/>
          </w:tcPr>
          <w:p w14:paraId="038CCA60" w14:textId="77777777" w:rsidR="0021799B" w:rsidRPr="00AB42CA" w:rsidRDefault="0021799B" w:rsidP="00B56361">
            <w:pPr>
              <w:rPr>
                <w:color w:val="FFFFFF" w:themeColor="background1"/>
              </w:rPr>
            </w:pPr>
            <w:r w:rsidRPr="00AB42CA">
              <w:rPr>
                <w:color w:val="FFFFFF" w:themeColor="background1"/>
              </w:rPr>
              <w:t>Nombre</w:t>
            </w:r>
          </w:p>
        </w:tc>
        <w:tc>
          <w:tcPr>
            <w:tcW w:w="6847" w:type="dxa"/>
          </w:tcPr>
          <w:p w14:paraId="4B3C773A" w14:textId="6D6422C8" w:rsidR="0021799B" w:rsidRPr="00930827" w:rsidRDefault="0021799B" w:rsidP="00B56361">
            <w:pPr>
              <w:rPr>
                <w:b/>
                <w:bCs/>
              </w:rPr>
            </w:pPr>
            <w:proofErr w:type="spellStart"/>
            <w:r w:rsidRPr="0021799B">
              <w:rPr>
                <w:b/>
                <w:bCs/>
              </w:rPr>
              <w:t>exportDataFromChannel</w:t>
            </w:r>
            <w:proofErr w:type="spellEnd"/>
          </w:p>
        </w:tc>
      </w:tr>
      <w:tr w:rsidR="0021799B" w14:paraId="25F227A4" w14:textId="77777777" w:rsidTr="00AB42CA">
        <w:tc>
          <w:tcPr>
            <w:tcW w:w="1980" w:type="dxa"/>
            <w:shd w:val="clear" w:color="auto" w:fill="4472C4" w:themeFill="accent1"/>
          </w:tcPr>
          <w:p w14:paraId="242F492E" w14:textId="77777777" w:rsidR="0021799B" w:rsidRPr="00AB42CA" w:rsidRDefault="0021799B" w:rsidP="00B56361">
            <w:pPr>
              <w:rPr>
                <w:color w:val="FFFFFF" w:themeColor="background1"/>
              </w:rPr>
            </w:pPr>
            <w:r w:rsidRPr="00AB42CA">
              <w:rPr>
                <w:color w:val="FFFFFF" w:themeColor="background1"/>
              </w:rPr>
              <w:t>Descripción</w:t>
            </w:r>
          </w:p>
        </w:tc>
        <w:tc>
          <w:tcPr>
            <w:tcW w:w="6847" w:type="dxa"/>
          </w:tcPr>
          <w:p w14:paraId="45173251" w14:textId="359744EC" w:rsidR="0021799B" w:rsidRPr="00930827" w:rsidRDefault="0021799B" w:rsidP="005C279F">
            <w:pPr>
              <w:pStyle w:val="Sinespaciado"/>
              <w:jc w:val="both"/>
            </w:pPr>
            <w:r>
              <w:t>S</w:t>
            </w:r>
            <w:r w:rsidRPr="0021799B">
              <w:t>e encarga de exportar datos históricos de un canal en formato JSON a CSV</w:t>
            </w:r>
            <w:r>
              <w:t>.</w:t>
            </w:r>
          </w:p>
        </w:tc>
      </w:tr>
      <w:tr w:rsidR="0021799B" w14:paraId="601EB0F1" w14:textId="77777777" w:rsidTr="00AB42CA">
        <w:tc>
          <w:tcPr>
            <w:tcW w:w="1980" w:type="dxa"/>
            <w:shd w:val="clear" w:color="auto" w:fill="4472C4" w:themeFill="accent1"/>
          </w:tcPr>
          <w:p w14:paraId="55E78CBA" w14:textId="77777777" w:rsidR="0021799B" w:rsidRPr="00AB42CA" w:rsidRDefault="0021799B" w:rsidP="00B56361">
            <w:pPr>
              <w:rPr>
                <w:color w:val="FFFFFF" w:themeColor="background1"/>
              </w:rPr>
            </w:pPr>
            <w:r w:rsidRPr="00AB42CA">
              <w:rPr>
                <w:color w:val="FFFFFF" w:themeColor="background1"/>
              </w:rPr>
              <w:t>Funcionalidades</w:t>
            </w:r>
          </w:p>
        </w:tc>
        <w:tc>
          <w:tcPr>
            <w:tcW w:w="6847" w:type="dxa"/>
          </w:tcPr>
          <w:p w14:paraId="2F0EA6B8" w14:textId="2BCB4265" w:rsidR="0021799B" w:rsidRPr="00930827" w:rsidRDefault="0021799B" w:rsidP="005C279F">
            <w:pPr>
              <w:pStyle w:val="Sinespaciado"/>
              <w:jc w:val="both"/>
            </w:pPr>
            <w:r w:rsidRPr="0021799B">
              <w:t>Permite exportar los datos históricos de un canal en formato CSV para su posterior análisis.</w:t>
            </w:r>
          </w:p>
        </w:tc>
      </w:tr>
      <w:tr w:rsidR="0021799B" w14:paraId="1E1BDEA9" w14:textId="77777777" w:rsidTr="00AB42CA">
        <w:tc>
          <w:tcPr>
            <w:tcW w:w="1980" w:type="dxa"/>
            <w:shd w:val="clear" w:color="auto" w:fill="4472C4" w:themeFill="accent1"/>
          </w:tcPr>
          <w:p w14:paraId="1476EE10" w14:textId="77777777" w:rsidR="0021799B" w:rsidRPr="00AB42CA" w:rsidRDefault="0021799B" w:rsidP="00B56361">
            <w:pPr>
              <w:rPr>
                <w:color w:val="FFFFFF" w:themeColor="background1"/>
              </w:rPr>
            </w:pPr>
            <w:r w:rsidRPr="00AB42CA">
              <w:rPr>
                <w:color w:val="FFFFFF" w:themeColor="background1"/>
              </w:rPr>
              <w:t>Implementación</w:t>
            </w:r>
          </w:p>
        </w:tc>
        <w:tc>
          <w:tcPr>
            <w:tcW w:w="6847" w:type="dxa"/>
          </w:tcPr>
          <w:p w14:paraId="31978D7E" w14:textId="2B962BA1" w:rsidR="0021799B" w:rsidRPr="00930827" w:rsidRDefault="00C96242" w:rsidP="005C279F">
            <w:pPr>
              <w:pStyle w:val="Sinespaciado"/>
              <w:jc w:val="both"/>
            </w:pPr>
            <w:r>
              <w:t>P</w:t>
            </w:r>
            <w:r w:rsidR="0021799B" w:rsidRPr="0021799B">
              <w:t xml:space="preserve">rimero verifica la existencia del canal especificado. Luego, busca todos los dispositivos asociados al canal. Posteriormente, realiza verificaciones de permisos de acceso dependiendo del tipo de usuario. Después, recopila los datos históricos de cada dispositivo y los organiza en un formato adecuado para la exportación a CSV. Finalmente, utiliza la biblioteca </w:t>
            </w:r>
            <w:r w:rsidR="0021799B">
              <w:t>“</w:t>
            </w:r>
            <w:r w:rsidR="0021799B" w:rsidRPr="0021799B">
              <w:rPr>
                <w:i/>
                <w:iCs/>
              </w:rPr>
              <w:t xml:space="preserve">Papa </w:t>
            </w:r>
            <w:proofErr w:type="spellStart"/>
            <w:r w:rsidR="0021799B" w:rsidRPr="0021799B">
              <w:rPr>
                <w:i/>
                <w:iCs/>
              </w:rPr>
              <w:t>Parse</w:t>
            </w:r>
            <w:proofErr w:type="spellEnd"/>
            <w:r w:rsidR="0021799B" w:rsidRPr="0021799B">
              <w:rPr>
                <w:i/>
                <w:iCs/>
              </w:rPr>
              <w:t xml:space="preserve"> 5</w:t>
            </w:r>
            <w:r w:rsidR="0021799B">
              <w:rPr>
                <w:i/>
                <w:iCs/>
              </w:rPr>
              <w:t xml:space="preserve"> </w:t>
            </w:r>
            <w:r w:rsidR="0021799B">
              <w:rPr>
                <w:rStyle w:val="Refdenotaalpie"/>
                <w:i/>
                <w:iCs/>
              </w:rPr>
              <w:footnoteReference w:id="15"/>
            </w:r>
            <w:r w:rsidR="0021799B">
              <w:rPr>
                <w:i/>
                <w:iCs/>
              </w:rPr>
              <w:t>”</w:t>
            </w:r>
            <w:r w:rsidR="0021799B" w:rsidRPr="0021799B">
              <w:t xml:space="preserve"> para convertir los datos en formato CSV, los guarda temporalmente en el sistema de archivos y devuelve el archivo CSV como una descarga al cliente.</w:t>
            </w:r>
          </w:p>
        </w:tc>
      </w:tr>
      <w:tr w:rsidR="0021799B" w14:paraId="76E2DF41" w14:textId="77777777" w:rsidTr="00310FB8">
        <w:trPr>
          <w:trHeight w:val="401"/>
        </w:trPr>
        <w:tc>
          <w:tcPr>
            <w:tcW w:w="1980" w:type="dxa"/>
            <w:shd w:val="clear" w:color="auto" w:fill="4472C4" w:themeFill="accent1"/>
          </w:tcPr>
          <w:p w14:paraId="2E39C29A" w14:textId="77777777" w:rsidR="0021799B" w:rsidRPr="00AB42CA" w:rsidRDefault="0021799B" w:rsidP="00B56361">
            <w:pPr>
              <w:rPr>
                <w:color w:val="FFFFFF" w:themeColor="background1"/>
              </w:rPr>
            </w:pPr>
            <w:r w:rsidRPr="00AB42CA">
              <w:rPr>
                <w:color w:val="FFFFFF" w:themeColor="background1"/>
              </w:rPr>
              <w:t>Ejemplo</w:t>
            </w:r>
          </w:p>
        </w:tc>
        <w:tc>
          <w:tcPr>
            <w:tcW w:w="6847" w:type="dxa"/>
          </w:tcPr>
          <w:p w14:paraId="78EB532D" w14:textId="16882972" w:rsidR="0021799B" w:rsidRPr="00493090" w:rsidRDefault="0021799B" w:rsidP="005C279F">
            <w:pPr>
              <w:jc w:val="both"/>
            </w:pPr>
            <w:r>
              <w:t xml:space="preserve">El anexo </w:t>
            </w:r>
            <w:r w:rsidR="00C96242">
              <w:t>20</w:t>
            </w:r>
            <w:r>
              <w:t xml:space="preserve"> muestra el funcionamiento del controlador.</w:t>
            </w:r>
          </w:p>
        </w:tc>
      </w:tr>
    </w:tbl>
    <w:p w14:paraId="42F67EBF" w14:textId="421A9E89" w:rsidR="0021799B" w:rsidRDefault="0021799B" w:rsidP="0021799B">
      <w:pPr>
        <w:pStyle w:val="Sinespaciado"/>
      </w:pPr>
    </w:p>
    <w:p w14:paraId="1240BF4B" w14:textId="77777777" w:rsidR="005C279F" w:rsidRPr="0021799B" w:rsidRDefault="005C279F" w:rsidP="0021799B">
      <w:pPr>
        <w:pStyle w:val="Sinespaciado"/>
      </w:pPr>
    </w:p>
    <w:p w14:paraId="44BA918F" w14:textId="7EB6263A" w:rsidR="0021799B" w:rsidRDefault="0021799B" w:rsidP="00842C81">
      <w:pPr>
        <w:pStyle w:val="Sinespaciado"/>
        <w:numPr>
          <w:ilvl w:val="1"/>
          <w:numId w:val="45"/>
        </w:numPr>
        <w:rPr>
          <w:lang w:val="en-US"/>
        </w:rPr>
      </w:pPr>
      <w:r w:rsidRPr="0021799B">
        <w:rPr>
          <w:lang w:val="en-US"/>
        </w:rPr>
        <w:t xml:space="preserve">Endpoint: </w:t>
      </w:r>
      <w:r w:rsidRPr="00AB42CA">
        <w:rPr>
          <w:i/>
          <w:iCs/>
          <w:lang w:val="en-US"/>
        </w:rPr>
        <w:t>“GET /data</w:t>
      </w:r>
      <w:proofErr w:type="gramStart"/>
      <w:r w:rsidRPr="00AB42CA">
        <w:rPr>
          <w:i/>
          <w:iCs/>
          <w:lang w:val="en-US"/>
        </w:rPr>
        <w:t>/:</w:t>
      </w:r>
      <w:proofErr w:type="spellStart"/>
      <w:r w:rsidRPr="00AB42CA">
        <w:rPr>
          <w:i/>
          <w:iCs/>
          <w:lang w:val="en-US"/>
        </w:rPr>
        <w:t>deviceId</w:t>
      </w:r>
      <w:proofErr w:type="spellEnd"/>
      <w:proofErr w:type="gramEnd"/>
      <w:r w:rsidRPr="00AB42CA">
        <w:rPr>
          <w:i/>
          <w:iCs/>
          <w:lang w:val="en-US"/>
        </w:rPr>
        <w:t>/</w:t>
      </w:r>
      <w:proofErr w:type="spellStart"/>
      <w:r w:rsidRPr="00AB42CA">
        <w:rPr>
          <w:i/>
          <w:iCs/>
          <w:lang w:val="en-US"/>
        </w:rPr>
        <w:t>agregate</w:t>
      </w:r>
      <w:proofErr w:type="spellEnd"/>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21799B" w14:paraId="48D9930E" w14:textId="77777777" w:rsidTr="00310FB8">
        <w:trPr>
          <w:trHeight w:val="321"/>
        </w:trPr>
        <w:tc>
          <w:tcPr>
            <w:tcW w:w="1980" w:type="dxa"/>
            <w:shd w:val="clear" w:color="auto" w:fill="4472C4" w:themeFill="accent1"/>
          </w:tcPr>
          <w:p w14:paraId="1949C360" w14:textId="77777777" w:rsidR="0021799B" w:rsidRPr="00AB42CA" w:rsidRDefault="0021799B" w:rsidP="00B56361">
            <w:pPr>
              <w:rPr>
                <w:color w:val="FFFFFF" w:themeColor="background1"/>
              </w:rPr>
            </w:pPr>
            <w:r w:rsidRPr="00AB42CA">
              <w:rPr>
                <w:color w:val="FFFFFF" w:themeColor="background1"/>
              </w:rPr>
              <w:t>Nombre</w:t>
            </w:r>
          </w:p>
        </w:tc>
        <w:tc>
          <w:tcPr>
            <w:tcW w:w="6847" w:type="dxa"/>
          </w:tcPr>
          <w:p w14:paraId="3DD8FFC9" w14:textId="5BC30BEE" w:rsidR="0021799B" w:rsidRPr="00930827" w:rsidRDefault="0021799B" w:rsidP="00B56361">
            <w:pPr>
              <w:rPr>
                <w:b/>
                <w:bCs/>
              </w:rPr>
            </w:pPr>
            <w:proofErr w:type="spellStart"/>
            <w:r w:rsidRPr="0021799B">
              <w:rPr>
                <w:b/>
                <w:bCs/>
              </w:rPr>
              <w:t>getDataFromDeviceWithAgregate</w:t>
            </w:r>
            <w:proofErr w:type="spellEnd"/>
          </w:p>
        </w:tc>
      </w:tr>
      <w:tr w:rsidR="0021799B" w14:paraId="0FDB2221" w14:textId="77777777" w:rsidTr="00AB42CA">
        <w:tc>
          <w:tcPr>
            <w:tcW w:w="1980" w:type="dxa"/>
            <w:shd w:val="clear" w:color="auto" w:fill="4472C4" w:themeFill="accent1"/>
          </w:tcPr>
          <w:p w14:paraId="5DEB57C0" w14:textId="77777777" w:rsidR="0021799B" w:rsidRPr="00AB42CA" w:rsidRDefault="0021799B" w:rsidP="00B56361">
            <w:pPr>
              <w:rPr>
                <w:color w:val="FFFFFF" w:themeColor="background1"/>
              </w:rPr>
            </w:pPr>
            <w:r w:rsidRPr="00AB42CA">
              <w:rPr>
                <w:color w:val="FFFFFF" w:themeColor="background1"/>
              </w:rPr>
              <w:t>Descripción</w:t>
            </w:r>
          </w:p>
        </w:tc>
        <w:tc>
          <w:tcPr>
            <w:tcW w:w="6847" w:type="dxa"/>
          </w:tcPr>
          <w:p w14:paraId="28924E86" w14:textId="3EE20960" w:rsidR="0021799B" w:rsidRPr="00930827" w:rsidRDefault="0021799B" w:rsidP="005C279F">
            <w:pPr>
              <w:pStyle w:val="Sinespaciado"/>
              <w:jc w:val="both"/>
            </w:pPr>
            <w:r>
              <w:t>M</w:t>
            </w:r>
            <w:r w:rsidRPr="0021799B">
              <w:t>aneja las solicitudes para obtener datos de un dispositivo con la capacidad de realizar agregaciones (como promedio, suma, etc.) en los datos recuperados</w:t>
            </w:r>
            <w:r w:rsidR="00C96242">
              <w:t>.</w:t>
            </w:r>
          </w:p>
        </w:tc>
      </w:tr>
      <w:tr w:rsidR="0021799B" w14:paraId="3EC8AD21" w14:textId="77777777" w:rsidTr="00AB42CA">
        <w:tc>
          <w:tcPr>
            <w:tcW w:w="1980" w:type="dxa"/>
            <w:shd w:val="clear" w:color="auto" w:fill="4472C4" w:themeFill="accent1"/>
          </w:tcPr>
          <w:p w14:paraId="64B90F59" w14:textId="77777777" w:rsidR="0021799B" w:rsidRPr="00AB42CA" w:rsidRDefault="0021799B" w:rsidP="00B56361">
            <w:pPr>
              <w:rPr>
                <w:color w:val="FFFFFF" w:themeColor="background1"/>
              </w:rPr>
            </w:pPr>
            <w:r w:rsidRPr="00AB42CA">
              <w:rPr>
                <w:color w:val="FFFFFF" w:themeColor="background1"/>
              </w:rPr>
              <w:t>Funcionalidades</w:t>
            </w:r>
          </w:p>
        </w:tc>
        <w:tc>
          <w:tcPr>
            <w:tcW w:w="6847" w:type="dxa"/>
          </w:tcPr>
          <w:p w14:paraId="2A8EAE7D" w14:textId="19CB7529" w:rsidR="0021799B" w:rsidRPr="00930827" w:rsidRDefault="00C96242" w:rsidP="005C279F">
            <w:pPr>
              <w:pStyle w:val="Sinespaciado"/>
              <w:jc w:val="both"/>
            </w:pPr>
            <w:r w:rsidRPr="00C96242">
              <w:t>Permite recuperar datos de un dispositivo con la opción de realizar agregaciones como promedio, suma, etc. También admite la filtración de datos por variable y rango de fechas.</w:t>
            </w:r>
          </w:p>
        </w:tc>
      </w:tr>
      <w:tr w:rsidR="0021799B" w14:paraId="46CD4257" w14:textId="77777777" w:rsidTr="00AB42CA">
        <w:tc>
          <w:tcPr>
            <w:tcW w:w="1980" w:type="dxa"/>
            <w:shd w:val="clear" w:color="auto" w:fill="4472C4" w:themeFill="accent1"/>
          </w:tcPr>
          <w:p w14:paraId="33A69BE9" w14:textId="77777777" w:rsidR="0021799B" w:rsidRPr="00AB42CA" w:rsidRDefault="0021799B" w:rsidP="00B56361">
            <w:pPr>
              <w:rPr>
                <w:color w:val="FFFFFF" w:themeColor="background1"/>
              </w:rPr>
            </w:pPr>
            <w:r w:rsidRPr="00AB42CA">
              <w:rPr>
                <w:color w:val="FFFFFF" w:themeColor="background1"/>
              </w:rPr>
              <w:t>Implementación</w:t>
            </w:r>
          </w:p>
        </w:tc>
        <w:tc>
          <w:tcPr>
            <w:tcW w:w="6847" w:type="dxa"/>
          </w:tcPr>
          <w:p w14:paraId="19B81A14" w14:textId="588978F7" w:rsidR="0021799B" w:rsidRPr="00930827" w:rsidRDefault="00C96242" w:rsidP="005C279F">
            <w:pPr>
              <w:pStyle w:val="Sinespaciado"/>
              <w:jc w:val="both"/>
            </w:pPr>
            <w:r>
              <w:t>S</w:t>
            </w:r>
            <w:r w:rsidRPr="00C96242">
              <w:t>e encarga de recuperar los datos del dispositivo con la capacidad de realizar agregaciones en los datos recuperados. Primero, verifica la existencia del dispositivo y el canal asociado. Luego, realiza comprobaciones de autorización si el canal no es público. A continuación, construye la consulta de agregación según los parámetros proporcionados, como la variable, el rango de fechas y el tipo de operación de agregación. Después de ejecutar la consulta de agregación, devuelve los datos agregados como respuesta.</w:t>
            </w:r>
          </w:p>
        </w:tc>
      </w:tr>
      <w:tr w:rsidR="0021799B" w14:paraId="443D2367" w14:textId="77777777" w:rsidTr="00310FB8">
        <w:trPr>
          <w:trHeight w:val="347"/>
        </w:trPr>
        <w:tc>
          <w:tcPr>
            <w:tcW w:w="1980" w:type="dxa"/>
            <w:shd w:val="clear" w:color="auto" w:fill="4472C4" w:themeFill="accent1"/>
          </w:tcPr>
          <w:p w14:paraId="4B76CB9C" w14:textId="77777777" w:rsidR="0021799B" w:rsidRPr="00AB42CA" w:rsidRDefault="0021799B" w:rsidP="00B56361">
            <w:pPr>
              <w:rPr>
                <w:color w:val="FFFFFF" w:themeColor="background1"/>
              </w:rPr>
            </w:pPr>
            <w:r w:rsidRPr="00AB42CA">
              <w:rPr>
                <w:color w:val="FFFFFF" w:themeColor="background1"/>
              </w:rPr>
              <w:t>Ejemplo</w:t>
            </w:r>
          </w:p>
        </w:tc>
        <w:tc>
          <w:tcPr>
            <w:tcW w:w="6847" w:type="dxa"/>
          </w:tcPr>
          <w:p w14:paraId="276E0EDE" w14:textId="0279A831" w:rsidR="0021799B" w:rsidRPr="00493090" w:rsidRDefault="0021799B" w:rsidP="005C279F">
            <w:pPr>
              <w:jc w:val="both"/>
            </w:pPr>
            <w:r>
              <w:t xml:space="preserve">El anexo </w:t>
            </w:r>
            <w:r w:rsidR="00C96242">
              <w:t>21</w:t>
            </w:r>
            <w:r>
              <w:t xml:space="preserve"> muestra el funcionamiento del controlador.</w:t>
            </w:r>
          </w:p>
        </w:tc>
      </w:tr>
    </w:tbl>
    <w:p w14:paraId="2133F254" w14:textId="77777777" w:rsidR="0021799B" w:rsidRPr="0021799B" w:rsidRDefault="0021799B" w:rsidP="00DD7B02">
      <w:pPr>
        <w:pStyle w:val="Sinespaciado"/>
      </w:pPr>
    </w:p>
    <w:p w14:paraId="0ABB7909" w14:textId="3015174E" w:rsidR="0021799B" w:rsidRPr="0021799B" w:rsidRDefault="00C96242" w:rsidP="00842C81">
      <w:pPr>
        <w:pStyle w:val="Subtitulo2"/>
        <w:numPr>
          <w:ilvl w:val="0"/>
          <w:numId w:val="45"/>
        </w:numPr>
      </w:pPr>
      <w:r>
        <w:t>Controladores de los canales</w:t>
      </w:r>
    </w:p>
    <w:p w14:paraId="0B62AD3F" w14:textId="511D6C1C" w:rsidR="00C96242" w:rsidRDefault="00C96242" w:rsidP="00842C81">
      <w:pPr>
        <w:pStyle w:val="Sinespaciado"/>
        <w:numPr>
          <w:ilvl w:val="1"/>
          <w:numId w:val="45"/>
        </w:numPr>
        <w:rPr>
          <w:lang w:val="en-US"/>
        </w:rPr>
      </w:pPr>
      <w:r w:rsidRPr="00C96242">
        <w:rPr>
          <w:lang w:val="en-US"/>
        </w:rPr>
        <w:t xml:space="preserve">Endpoint: </w:t>
      </w:r>
      <w:r w:rsidRPr="00AB42CA">
        <w:rPr>
          <w:i/>
          <w:iCs/>
          <w:lang w:val="en-US"/>
        </w:rPr>
        <w:t>“POST /channels/:id/guests”</w:t>
      </w:r>
    </w:p>
    <w:p w14:paraId="70C93C9F" w14:textId="1DC0DCED" w:rsidR="00C96242" w:rsidRPr="004471C9" w:rsidRDefault="00C96242" w:rsidP="00C96242">
      <w:pPr>
        <w:pStyle w:val="Sinespaciado"/>
        <w:rPr>
          <w:lang w:val="en-US"/>
        </w:rPr>
      </w:pPr>
    </w:p>
    <w:tbl>
      <w:tblPr>
        <w:tblStyle w:val="Tablaconcuadrcula"/>
        <w:tblW w:w="0" w:type="auto"/>
        <w:tblLook w:val="04A0" w:firstRow="1" w:lastRow="0" w:firstColumn="1" w:lastColumn="0" w:noHBand="0" w:noVBand="1"/>
      </w:tblPr>
      <w:tblGrid>
        <w:gridCol w:w="1980"/>
        <w:gridCol w:w="6847"/>
      </w:tblGrid>
      <w:tr w:rsidR="00C96242" w14:paraId="463D87E8" w14:textId="77777777" w:rsidTr="00AB42CA">
        <w:tc>
          <w:tcPr>
            <w:tcW w:w="1980" w:type="dxa"/>
            <w:shd w:val="clear" w:color="auto" w:fill="4472C4" w:themeFill="accent1"/>
          </w:tcPr>
          <w:p w14:paraId="06CC0E87" w14:textId="77777777" w:rsidR="00C96242" w:rsidRPr="00AB42CA" w:rsidRDefault="00C96242" w:rsidP="00B56361">
            <w:pPr>
              <w:rPr>
                <w:color w:val="FFFFFF" w:themeColor="background1"/>
              </w:rPr>
            </w:pPr>
            <w:r w:rsidRPr="00AB42CA">
              <w:rPr>
                <w:color w:val="FFFFFF" w:themeColor="background1"/>
              </w:rPr>
              <w:t>Nombre</w:t>
            </w:r>
          </w:p>
        </w:tc>
        <w:tc>
          <w:tcPr>
            <w:tcW w:w="6847" w:type="dxa"/>
          </w:tcPr>
          <w:p w14:paraId="5D55F8FA" w14:textId="6494E354" w:rsidR="00C96242" w:rsidRPr="00930827" w:rsidRDefault="00C96242" w:rsidP="00B56361">
            <w:pPr>
              <w:rPr>
                <w:b/>
                <w:bCs/>
              </w:rPr>
            </w:pPr>
            <w:proofErr w:type="spellStart"/>
            <w:r w:rsidRPr="00C96242">
              <w:rPr>
                <w:b/>
                <w:bCs/>
              </w:rPr>
              <w:t>createGuestChannel</w:t>
            </w:r>
            <w:proofErr w:type="spellEnd"/>
          </w:p>
        </w:tc>
      </w:tr>
      <w:tr w:rsidR="00C96242" w14:paraId="3DBDF374" w14:textId="77777777" w:rsidTr="00AB42CA">
        <w:tc>
          <w:tcPr>
            <w:tcW w:w="1980" w:type="dxa"/>
            <w:shd w:val="clear" w:color="auto" w:fill="4472C4" w:themeFill="accent1"/>
          </w:tcPr>
          <w:p w14:paraId="41939723" w14:textId="77777777" w:rsidR="00C96242" w:rsidRPr="00AB42CA" w:rsidRDefault="00C96242" w:rsidP="00B56361">
            <w:pPr>
              <w:rPr>
                <w:color w:val="FFFFFF" w:themeColor="background1"/>
              </w:rPr>
            </w:pPr>
            <w:r w:rsidRPr="00AB42CA">
              <w:rPr>
                <w:color w:val="FFFFFF" w:themeColor="background1"/>
              </w:rPr>
              <w:t>Descripción</w:t>
            </w:r>
          </w:p>
        </w:tc>
        <w:tc>
          <w:tcPr>
            <w:tcW w:w="6847" w:type="dxa"/>
          </w:tcPr>
          <w:p w14:paraId="5619FAF9" w14:textId="55538894" w:rsidR="00C96242" w:rsidRPr="00930827" w:rsidRDefault="00C96242" w:rsidP="005C279F">
            <w:pPr>
              <w:pStyle w:val="Sinespaciado"/>
              <w:jc w:val="both"/>
            </w:pPr>
            <w:r>
              <w:t>S</w:t>
            </w:r>
            <w:r w:rsidRPr="00C96242">
              <w:t>e encarga de crear un canal de invitado, permitiendo otorgar acceso a un usuario específico a un canal determinado durante un período de tiempo definido.</w:t>
            </w:r>
          </w:p>
        </w:tc>
      </w:tr>
      <w:tr w:rsidR="00C96242" w14:paraId="75759128" w14:textId="77777777" w:rsidTr="00AB42CA">
        <w:tc>
          <w:tcPr>
            <w:tcW w:w="1980" w:type="dxa"/>
            <w:shd w:val="clear" w:color="auto" w:fill="4472C4" w:themeFill="accent1"/>
          </w:tcPr>
          <w:p w14:paraId="3B31908B" w14:textId="77777777" w:rsidR="00C96242" w:rsidRPr="00AB42CA" w:rsidRDefault="00C96242" w:rsidP="00B56361">
            <w:pPr>
              <w:rPr>
                <w:color w:val="FFFFFF" w:themeColor="background1"/>
              </w:rPr>
            </w:pPr>
            <w:r w:rsidRPr="00AB42CA">
              <w:rPr>
                <w:color w:val="FFFFFF" w:themeColor="background1"/>
              </w:rPr>
              <w:t>Funcionalidades</w:t>
            </w:r>
          </w:p>
        </w:tc>
        <w:tc>
          <w:tcPr>
            <w:tcW w:w="6847" w:type="dxa"/>
          </w:tcPr>
          <w:p w14:paraId="7782F172" w14:textId="04AB9125" w:rsidR="00C96242" w:rsidRPr="00930827" w:rsidRDefault="00C96242" w:rsidP="005C279F">
            <w:pPr>
              <w:pStyle w:val="Sinespaciado"/>
              <w:jc w:val="both"/>
            </w:pPr>
            <w:r w:rsidRPr="00C96242">
              <w:t>Permite crear un canal de invitado y otorgar acceso a un usuario específico a un canal existente durante un período de tiempo determinado.</w:t>
            </w:r>
          </w:p>
        </w:tc>
      </w:tr>
      <w:tr w:rsidR="00C96242" w14:paraId="54D98D18" w14:textId="77777777" w:rsidTr="00AB42CA">
        <w:tc>
          <w:tcPr>
            <w:tcW w:w="1980" w:type="dxa"/>
            <w:shd w:val="clear" w:color="auto" w:fill="4472C4" w:themeFill="accent1"/>
          </w:tcPr>
          <w:p w14:paraId="3A4E975B" w14:textId="77777777" w:rsidR="00C96242" w:rsidRPr="00AB42CA" w:rsidRDefault="00C96242" w:rsidP="00B56361">
            <w:pPr>
              <w:rPr>
                <w:color w:val="FFFFFF" w:themeColor="background1"/>
              </w:rPr>
            </w:pPr>
            <w:r w:rsidRPr="00AB42CA">
              <w:rPr>
                <w:color w:val="FFFFFF" w:themeColor="background1"/>
              </w:rPr>
              <w:t>Implementación</w:t>
            </w:r>
          </w:p>
        </w:tc>
        <w:tc>
          <w:tcPr>
            <w:tcW w:w="6847" w:type="dxa"/>
          </w:tcPr>
          <w:p w14:paraId="74114038" w14:textId="02C7B411" w:rsidR="00C96242" w:rsidRPr="00930827" w:rsidRDefault="00C96242" w:rsidP="005C279F">
            <w:pPr>
              <w:pStyle w:val="Sinespaciado"/>
              <w:jc w:val="both"/>
            </w:pPr>
            <w:r>
              <w:t>M</w:t>
            </w:r>
            <w:r w:rsidRPr="00C96242">
              <w:t xml:space="preserve">aneja la creación de un canal de invitado. Verifica la existencia del canal y la autorización del usuario para crear canales de invitados en función de su rol. Luego, valida el formato del ID del usuario y verifica si el usuario está intentando otorgarse acceso a sí mismo. Después de verificar si el usuario ya tiene acceso al canal y si la clave de acceso ha expirado, se genera una nueva clave de acceso y se almacena en la base de datos. Finalmente, se </w:t>
            </w:r>
            <w:r w:rsidRPr="00C96242">
              <w:lastRenderedPageBreak/>
              <w:t>responde con un mensaje indicando que se ha otorgado acceso al usuario al canal.</w:t>
            </w:r>
          </w:p>
        </w:tc>
      </w:tr>
      <w:tr w:rsidR="00C96242" w14:paraId="0A9D96A7" w14:textId="77777777" w:rsidTr="00310FB8">
        <w:trPr>
          <w:trHeight w:val="351"/>
        </w:trPr>
        <w:tc>
          <w:tcPr>
            <w:tcW w:w="1980" w:type="dxa"/>
            <w:shd w:val="clear" w:color="auto" w:fill="4472C4" w:themeFill="accent1"/>
          </w:tcPr>
          <w:p w14:paraId="3906A929" w14:textId="77777777" w:rsidR="00C96242" w:rsidRPr="00AB42CA" w:rsidRDefault="00C96242" w:rsidP="00B56361">
            <w:pPr>
              <w:rPr>
                <w:color w:val="FFFFFF" w:themeColor="background1"/>
              </w:rPr>
            </w:pPr>
            <w:r w:rsidRPr="00AB42CA">
              <w:rPr>
                <w:color w:val="FFFFFF" w:themeColor="background1"/>
              </w:rPr>
              <w:lastRenderedPageBreak/>
              <w:t>Ejemplo</w:t>
            </w:r>
          </w:p>
        </w:tc>
        <w:tc>
          <w:tcPr>
            <w:tcW w:w="6847" w:type="dxa"/>
          </w:tcPr>
          <w:p w14:paraId="4F9462C2" w14:textId="1DCE2E70" w:rsidR="00C96242" w:rsidRPr="00493090" w:rsidRDefault="00C96242" w:rsidP="005C279F">
            <w:pPr>
              <w:jc w:val="both"/>
            </w:pPr>
            <w:r>
              <w:t>El anexo 22 muestra el funcionamiento del controlador.</w:t>
            </w:r>
          </w:p>
        </w:tc>
      </w:tr>
    </w:tbl>
    <w:p w14:paraId="668D7450" w14:textId="616DD830" w:rsidR="00E401CB" w:rsidRDefault="00E401CB" w:rsidP="00930827">
      <w:pPr>
        <w:pStyle w:val="Sinespaciado"/>
      </w:pPr>
    </w:p>
    <w:p w14:paraId="38CFD65B" w14:textId="29D7BB32" w:rsidR="004E640F" w:rsidRDefault="004E640F" w:rsidP="004E640F">
      <w:pPr>
        <w:pStyle w:val="Ttulo3"/>
      </w:pPr>
      <w:r>
        <w:t>Documentación de la API</w:t>
      </w:r>
    </w:p>
    <w:p w14:paraId="54354607" w14:textId="79BABB03" w:rsidR="004E640F" w:rsidRDefault="006C42A4" w:rsidP="006C42A4">
      <w:pPr>
        <w:jc w:val="both"/>
      </w:pPr>
      <w:r>
        <w:t>La documentación de la API constituye un aspecto crítico en el desarrollo de sistemas, ya que proporciona una guía completa sobre cómo interactuar con los servicios ofrecidos. En esta sección, se abordará en detalle la importancia de la documentación de la API, así como el proceso de integración de Swagger para generarla de manera automatizada. Además, se presentarán ejemplos concretos de la documentación generada, ilustrando su estructura y utilidad práctica.</w:t>
      </w:r>
    </w:p>
    <w:p w14:paraId="0BA565AB" w14:textId="633A0319" w:rsidR="004471C9" w:rsidRDefault="004471C9" w:rsidP="004471C9">
      <w:pPr>
        <w:pStyle w:val="Sinespaciado"/>
      </w:pPr>
    </w:p>
    <w:p w14:paraId="4395B5D7" w14:textId="77777777" w:rsidR="004471C9" w:rsidRPr="004471C9" w:rsidRDefault="004471C9" w:rsidP="004471C9">
      <w:pPr>
        <w:pStyle w:val="Sinespaciado"/>
      </w:pPr>
    </w:p>
    <w:p w14:paraId="7372D305" w14:textId="07A77A65" w:rsidR="006C42A4" w:rsidRDefault="006C42A4" w:rsidP="006C42A4">
      <w:pPr>
        <w:pStyle w:val="Ttulo4"/>
      </w:pPr>
      <w:r>
        <w:t>Configuración de Swagger</w:t>
      </w:r>
    </w:p>
    <w:p w14:paraId="198B504C" w14:textId="2674E128" w:rsidR="00A219E2" w:rsidRDefault="00A219E2" w:rsidP="00A219E2">
      <w:pPr>
        <w:jc w:val="both"/>
      </w:pPr>
      <w:r>
        <w:t>El archivo "swagger.js"</w:t>
      </w:r>
      <w:r w:rsidR="00164CB2">
        <w:t xml:space="preserve"> </w:t>
      </w:r>
      <w:r>
        <w:t>(</w:t>
      </w:r>
      <w:r w:rsidR="00164CB2">
        <w:t>A</w:t>
      </w:r>
      <w:r>
        <w:t>nexo 23) es una parte crucial de nuestra configuración para la documentación de la API. En este archivo, establecemos metadatos importantes sobre nuestra API, como el título, la versión y una descripción general. Esto ayuda a los desarrolladores a comprender rápidamente qué ofrece nuestra API y cómo pueden interactuar con ella.</w:t>
      </w:r>
    </w:p>
    <w:p w14:paraId="21108D1F" w14:textId="77777777" w:rsidR="00A219E2" w:rsidRDefault="00A219E2" w:rsidP="00A219E2">
      <w:pPr>
        <w:jc w:val="both"/>
      </w:pPr>
      <w:r>
        <w:t>Una sección clave en este archivo es la definición de los esquemas de seguridad. Aquí, especificamos un esquema de seguridad denominado "</w:t>
      </w:r>
      <w:proofErr w:type="spellStart"/>
      <w:r>
        <w:t>ApiKeyAuth</w:t>
      </w:r>
      <w:proofErr w:type="spellEnd"/>
      <w:r>
        <w:t>", que utiliza tokens de tipo "</w:t>
      </w:r>
      <w:proofErr w:type="spellStart"/>
      <w:r>
        <w:t>Bearer</w:t>
      </w:r>
      <w:proofErr w:type="spellEnd"/>
      <w:r>
        <w:t>" para la autorización. Esto es útil para proteger nuestras rutas de API y garantizar que solo los usuarios autorizados puedan acceder a ciertas funcionalidades.</w:t>
      </w:r>
    </w:p>
    <w:p w14:paraId="653BEA38" w14:textId="77777777" w:rsidR="00A219E2" w:rsidRDefault="00A219E2" w:rsidP="00A219E2">
      <w:pPr>
        <w:jc w:val="both"/>
      </w:pPr>
      <w:r>
        <w:t>También configuramos los servidores en los que se puede encontrar nuestra API, tanto en el entorno local como en el servidor en vivo. Esto ayuda a los desarrolladores a comprender dónde pueden probar y acceder a la API en diferentes contextos.</w:t>
      </w:r>
    </w:p>
    <w:p w14:paraId="3F0F209A" w14:textId="6741F771" w:rsidR="006C42A4" w:rsidRPr="006C42A4" w:rsidRDefault="00A219E2" w:rsidP="00A219E2">
      <w:pPr>
        <w:jc w:val="both"/>
      </w:pPr>
      <w:r>
        <w:t xml:space="preserve">Finalmente, utilizamos Swagger </w:t>
      </w:r>
      <w:proofErr w:type="spellStart"/>
      <w:r>
        <w:t>JSDoc</w:t>
      </w:r>
      <w:proofErr w:type="spellEnd"/>
      <w:r>
        <w:t xml:space="preserve"> para generar automáticamente la documentación en formato JSON utilizando las opciones que hemos definido anteriormente. Luego, configuramos las rutas en nuestra aplicación Express para que sirvan la interfaz de usuario de Swagger, lo que permite a los desarrolladores visualizar y explorar la documentación de manera interactiva. Esto facilita enormemente el proceso de comprensión y uso de nuestra API.</w:t>
      </w:r>
    </w:p>
    <w:p w14:paraId="0771B232" w14:textId="6E619B1B" w:rsidR="00E401CB" w:rsidRDefault="00E401CB" w:rsidP="00930827">
      <w:pPr>
        <w:pStyle w:val="Sinespaciado"/>
      </w:pPr>
    </w:p>
    <w:p w14:paraId="31884DD3" w14:textId="1A5FA89B" w:rsidR="00CB6CA3" w:rsidRDefault="00CB6CA3" w:rsidP="00CB6CA3">
      <w:pPr>
        <w:pStyle w:val="Ttulo4"/>
      </w:pPr>
      <w:r>
        <w:t>Incorporación y uso</w:t>
      </w:r>
    </w:p>
    <w:p w14:paraId="36926C9A" w14:textId="4BF7EA22" w:rsidR="00CB6CA3" w:rsidRDefault="00CB6CA3" w:rsidP="004471C9">
      <w:pPr>
        <w:pStyle w:val="Sinespaciado"/>
        <w:jc w:val="both"/>
      </w:pPr>
      <w:r w:rsidRPr="00CB6CA3">
        <w:t>Una vez que hemos definido la configuración de Swagger en el archivo 'swagger.js', debemos incorporarla a nuestra aplicación Expres</w:t>
      </w:r>
      <w:r w:rsidR="005A25F6">
        <w:t>s</w:t>
      </w:r>
      <w:r w:rsidR="00164CB2">
        <w:t xml:space="preserve"> (Fig.</w:t>
      </w:r>
      <w:r w:rsidR="005A25F6">
        <w:t xml:space="preserve"> 17</w:t>
      </w:r>
      <w:r w:rsidR="00164CB2">
        <w:t>)</w:t>
      </w:r>
      <w:r w:rsidRPr="00CB6CA3">
        <w:t>. Esto se logra mediante la invocación de la función '</w:t>
      </w:r>
      <w:r>
        <w:t>V1S</w:t>
      </w:r>
      <w:r w:rsidRPr="00CB6CA3">
        <w:t>waggerDocs', que toma la aplicación Express y el puerto como parámetros. Dentro de esta función, especificamos las rutas donde se servirá la documentación de Swagger y el formato en el que estará disponible. Además, imprimimos un mensaje en la consola para informar a los desarrolladores dónde pueden encontrar la documentación de la API.</w:t>
      </w:r>
    </w:p>
    <w:p w14:paraId="5C4C1430" w14:textId="77777777" w:rsidR="00CB6CA3" w:rsidRDefault="00CB6CA3" w:rsidP="004471C9">
      <w:pPr>
        <w:pStyle w:val="Sinespaciado"/>
        <w:jc w:val="both"/>
        <w:rPr>
          <w:noProof/>
        </w:rPr>
      </w:pPr>
    </w:p>
    <w:p w14:paraId="4ED92A41" w14:textId="77777777" w:rsidR="00164CB2" w:rsidRDefault="00CB6CA3" w:rsidP="00164CB2">
      <w:pPr>
        <w:pStyle w:val="Sinespaciado"/>
        <w:keepNext/>
        <w:jc w:val="center"/>
      </w:pPr>
      <w:r>
        <w:rPr>
          <w:noProof/>
        </w:rPr>
        <w:drawing>
          <wp:inline distT="0" distB="0" distL="0" distR="0" wp14:anchorId="08EE1FD4" wp14:editId="3B23392F">
            <wp:extent cx="2105401" cy="6708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32" cstate="print">
                      <a:extLst>
                        <a:ext uri="{28A0092B-C50C-407E-A947-70E740481C1C}">
                          <a14:useLocalDpi xmlns:a14="http://schemas.microsoft.com/office/drawing/2010/main" val="0"/>
                        </a:ext>
                      </a:extLst>
                    </a:blip>
                    <a:srcRect l="12298" t="27880" r="12526" b="24997"/>
                    <a:stretch/>
                  </pic:blipFill>
                  <pic:spPr bwMode="auto">
                    <a:xfrm>
                      <a:off x="0" y="0"/>
                      <a:ext cx="2143602" cy="683030"/>
                    </a:xfrm>
                    <a:prstGeom prst="rect">
                      <a:avLst/>
                    </a:prstGeom>
                    <a:ln>
                      <a:noFill/>
                    </a:ln>
                    <a:extLst>
                      <a:ext uri="{53640926-AAD7-44D8-BBD7-CCE9431645EC}">
                        <a14:shadowObscured xmlns:a14="http://schemas.microsoft.com/office/drawing/2010/main"/>
                      </a:ext>
                    </a:extLst>
                  </pic:spPr>
                </pic:pic>
              </a:graphicData>
            </a:graphic>
          </wp:inline>
        </w:drawing>
      </w:r>
    </w:p>
    <w:p w14:paraId="6C2E5AB6" w14:textId="185CDCA3" w:rsidR="00CB6CA3" w:rsidRPr="00164CB2" w:rsidRDefault="00164CB2" w:rsidP="00164CB2">
      <w:pPr>
        <w:pStyle w:val="Descripcin"/>
        <w:jc w:val="center"/>
        <w:rPr>
          <w:sz w:val="20"/>
          <w:szCs w:val="20"/>
        </w:rPr>
      </w:pPr>
      <w:bookmarkStart w:id="38" w:name="_Toc160577891"/>
      <w:r w:rsidRPr="00164CB2">
        <w:rPr>
          <w:sz w:val="20"/>
          <w:szCs w:val="20"/>
        </w:rPr>
        <w:t xml:space="preserve">Figura </w:t>
      </w:r>
      <w:r w:rsidRPr="00164CB2">
        <w:rPr>
          <w:sz w:val="20"/>
          <w:szCs w:val="20"/>
        </w:rPr>
        <w:fldChar w:fldCharType="begin"/>
      </w:r>
      <w:r w:rsidRPr="00164CB2">
        <w:rPr>
          <w:sz w:val="20"/>
          <w:szCs w:val="20"/>
        </w:rPr>
        <w:instrText xml:space="preserve"> SEQ Figura \* ARABIC </w:instrText>
      </w:r>
      <w:r w:rsidRPr="00164CB2">
        <w:rPr>
          <w:sz w:val="20"/>
          <w:szCs w:val="20"/>
        </w:rPr>
        <w:fldChar w:fldCharType="separate"/>
      </w:r>
      <w:r w:rsidR="00054D62">
        <w:rPr>
          <w:noProof/>
          <w:sz w:val="20"/>
          <w:szCs w:val="20"/>
        </w:rPr>
        <w:t>17</w:t>
      </w:r>
      <w:r w:rsidRPr="00164CB2">
        <w:rPr>
          <w:sz w:val="20"/>
          <w:szCs w:val="20"/>
        </w:rPr>
        <w:fldChar w:fldCharType="end"/>
      </w:r>
      <w:r w:rsidRPr="00164CB2">
        <w:rPr>
          <w:sz w:val="20"/>
          <w:szCs w:val="20"/>
        </w:rPr>
        <w:t xml:space="preserve"> - Middleware para Swagger</w:t>
      </w:r>
      <w:bookmarkEnd w:id="38"/>
    </w:p>
    <w:p w14:paraId="53080949" w14:textId="765925D6" w:rsidR="00485503" w:rsidRDefault="00485503" w:rsidP="004471C9">
      <w:pPr>
        <w:jc w:val="both"/>
      </w:pPr>
      <w:r w:rsidRPr="00485503">
        <w:t>Ahora que el middleware está en funcionamiento y se ha asegurado una gestión eficiente de las solicitudes entrantes en la API, es el momento de documentarla adecuadamente. Una herramienta comúnmente utilizada para este propósito es Swagger. Lo que hace que Swagger sea especialmente ventajoso es su enfoque intuitivo y sencillo para documentar rutas en una API. En muchos aspectos, se asemeja a la documentación de código estándar, lo que facilita a los desarrolladores entender y utilizar la API de manera efectiva.</w:t>
      </w:r>
    </w:p>
    <w:p w14:paraId="61BA4F31" w14:textId="06BDC6D1" w:rsidR="00485503" w:rsidRDefault="00485503" w:rsidP="005A25F6">
      <w:pPr>
        <w:jc w:val="both"/>
      </w:pPr>
      <w:r w:rsidRPr="00485503">
        <w:t xml:space="preserve">Un ejemplo de este proceso </w:t>
      </w:r>
      <w:r w:rsidR="00164CB2">
        <w:t>se presenta en la Figura</w:t>
      </w:r>
      <w:r w:rsidR="00A832B1">
        <w:t xml:space="preserve"> 18</w:t>
      </w:r>
      <w:r w:rsidRPr="00485503">
        <w:t>:</w:t>
      </w:r>
    </w:p>
    <w:p w14:paraId="0E798646" w14:textId="77777777" w:rsidR="00164CB2" w:rsidRDefault="00485503" w:rsidP="00164CB2">
      <w:pPr>
        <w:pStyle w:val="Sinespaciado"/>
        <w:keepNext/>
        <w:jc w:val="center"/>
      </w:pPr>
      <w:r>
        <w:rPr>
          <w:noProof/>
        </w:rPr>
        <w:lastRenderedPageBreak/>
        <w:drawing>
          <wp:inline distT="0" distB="0" distL="0" distR="0" wp14:anchorId="00138543" wp14:editId="6A18096B">
            <wp:extent cx="3456296" cy="730657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3" cstate="print">
                      <a:extLst>
                        <a:ext uri="{28A0092B-C50C-407E-A947-70E740481C1C}">
                          <a14:useLocalDpi xmlns:a14="http://schemas.microsoft.com/office/drawing/2010/main" val="0"/>
                        </a:ext>
                      </a:extLst>
                    </a:blip>
                    <a:srcRect l="5534" t="2553" r="5447" b="2727"/>
                    <a:stretch/>
                  </pic:blipFill>
                  <pic:spPr bwMode="auto">
                    <a:xfrm>
                      <a:off x="0" y="0"/>
                      <a:ext cx="3475113" cy="7346354"/>
                    </a:xfrm>
                    <a:prstGeom prst="rect">
                      <a:avLst/>
                    </a:prstGeom>
                    <a:ln>
                      <a:noFill/>
                    </a:ln>
                    <a:extLst>
                      <a:ext uri="{53640926-AAD7-44D8-BBD7-CCE9431645EC}">
                        <a14:shadowObscured xmlns:a14="http://schemas.microsoft.com/office/drawing/2010/main"/>
                      </a:ext>
                    </a:extLst>
                  </pic:spPr>
                </pic:pic>
              </a:graphicData>
            </a:graphic>
          </wp:inline>
        </w:drawing>
      </w:r>
    </w:p>
    <w:p w14:paraId="4377AF18" w14:textId="66210B2F" w:rsidR="005A25F6" w:rsidRPr="00164CB2" w:rsidRDefault="00164CB2" w:rsidP="00164CB2">
      <w:pPr>
        <w:pStyle w:val="Descripcin"/>
        <w:jc w:val="center"/>
        <w:rPr>
          <w:sz w:val="20"/>
          <w:szCs w:val="20"/>
        </w:rPr>
      </w:pPr>
      <w:bookmarkStart w:id="39" w:name="_Toc160577892"/>
      <w:r w:rsidRPr="00164CB2">
        <w:rPr>
          <w:sz w:val="20"/>
          <w:szCs w:val="20"/>
        </w:rPr>
        <w:t xml:space="preserve">Figura </w:t>
      </w:r>
      <w:r w:rsidRPr="00164CB2">
        <w:rPr>
          <w:sz w:val="20"/>
          <w:szCs w:val="20"/>
        </w:rPr>
        <w:fldChar w:fldCharType="begin"/>
      </w:r>
      <w:r w:rsidRPr="00164CB2">
        <w:rPr>
          <w:sz w:val="20"/>
          <w:szCs w:val="20"/>
        </w:rPr>
        <w:instrText xml:space="preserve"> SEQ Figura \* ARABIC </w:instrText>
      </w:r>
      <w:r w:rsidRPr="00164CB2">
        <w:rPr>
          <w:sz w:val="20"/>
          <w:szCs w:val="20"/>
        </w:rPr>
        <w:fldChar w:fldCharType="separate"/>
      </w:r>
      <w:r w:rsidR="00054D62">
        <w:rPr>
          <w:noProof/>
          <w:sz w:val="20"/>
          <w:szCs w:val="20"/>
        </w:rPr>
        <w:t>18</w:t>
      </w:r>
      <w:r w:rsidRPr="00164CB2">
        <w:rPr>
          <w:sz w:val="20"/>
          <w:szCs w:val="20"/>
        </w:rPr>
        <w:fldChar w:fldCharType="end"/>
      </w:r>
      <w:r w:rsidRPr="00164CB2">
        <w:rPr>
          <w:sz w:val="20"/>
          <w:szCs w:val="20"/>
        </w:rPr>
        <w:t xml:space="preserve"> - Estructura de documentación de </w:t>
      </w:r>
      <w:proofErr w:type="spellStart"/>
      <w:r w:rsidRPr="00164CB2">
        <w:rPr>
          <w:sz w:val="20"/>
          <w:szCs w:val="20"/>
        </w:rPr>
        <w:t>Endpoint</w:t>
      </w:r>
      <w:bookmarkEnd w:id="39"/>
      <w:proofErr w:type="spellEnd"/>
    </w:p>
    <w:p w14:paraId="25554CC4" w14:textId="1B7BCD48" w:rsidR="00CB6CA3" w:rsidRDefault="00CB6CA3" w:rsidP="00930827">
      <w:pPr>
        <w:pStyle w:val="Sinespaciado"/>
      </w:pPr>
    </w:p>
    <w:p w14:paraId="593E274D" w14:textId="686D782A" w:rsidR="00485503" w:rsidRDefault="00485503" w:rsidP="00046745">
      <w:pPr>
        <w:jc w:val="both"/>
      </w:pPr>
      <w:r>
        <w:t xml:space="preserve">El código proporcionado es una especificación de una ruta de la API utilizando </w:t>
      </w:r>
      <w:proofErr w:type="spellStart"/>
      <w:r>
        <w:t>OpenAPI</w:t>
      </w:r>
      <w:proofErr w:type="spellEnd"/>
      <w:r>
        <w:t xml:space="preserve">. </w:t>
      </w:r>
      <w:proofErr w:type="spellStart"/>
      <w:r>
        <w:t>OpenAPI</w:t>
      </w:r>
      <w:proofErr w:type="spellEnd"/>
      <w:r>
        <w:t xml:space="preserve"> es un estándar que permite describir y documentar </w:t>
      </w:r>
      <w:proofErr w:type="spellStart"/>
      <w:r>
        <w:t>APIs</w:t>
      </w:r>
      <w:proofErr w:type="spellEnd"/>
      <w:r>
        <w:t xml:space="preserve"> de manera estructurada y comprensible.</w:t>
      </w:r>
    </w:p>
    <w:p w14:paraId="231767C8" w14:textId="127556A6" w:rsidR="00485503" w:rsidRDefault="00485503" w:rsidP="00046745">
      <w:pPr>
        <w:jc w:val="both"/>
      </w:pPr>
      <w:r>
        <w:t>En este ejemplo específico, se describe la ruta "/data" utilizando la operación HTTP GET. A continuación, se detallan los aspectos clave de esta ruta:</w:t>
      </w:r>
    </w:p>
    <w:p w14:paraId="01A9C9CC" w14:textId="4C2FB6E6" w:rsidR="00485503" w:rsidRDefault="00485503" w:rsidP="00842C81">
      <w:pPr>
        <w:pStyle w:val="Prrafodelista"/>
        <w:numPr>
          <w:ilvl w:val="0"/>
          <w:numId w:val="45"/>
        </w:numPr>
        <w:jc w:val="both"/>
      </w:pPr>
      <w:proofErr w:type="spellStart"/>
      <w:r w:rsidRPr="00485503">
        <w:rPr>
          <w:b/>
          <w:bCs/>
        </w:rPr>
        <w:t>Summary</w:t>
      </w:r>
      <w:proofErr w:type="spellEnd"/>
      <w:r w:rsidR="004E69C7">
        <w:rPr>
          <w:b/>
          <w:bCs/>
        </w:rPr>
        <w:t xml:space="preserve"> - línea 5</w:t>
      </w:r>
      <w:r w:rsidRPr="00485503">
        <w:rPr>
          <w:b/>
          <w:bCs/>
        </w:rPr>
        <w:t>:</w:t>
      </w:r>
      <w:r>
        <w:t xml:space="preserve"> Proporciona un resumen breve y claro de lo que hace la ruta. En este caso, la ruta obtiene todos los datos de todos los dispositivos y requiere autenticación de nivel 2.</w:t>
      </w:r>
    </w:p>
    <w:p w14:paraId="48BC39EB" w14:textId="19C3F5CF" w:rsidR="00485503" w:rsidRDefault="00485503" w:rsidP="00842C81">
      <w:pPr>
        <w:pStyle w:val="Prrafodelista"/>
        <w:numPr>
          <w:ilvl w:val="0"/>
          <w:numId w:val="45"/>
        </w:numPr>
        <w:jc w:val="both"/>
      </w:pPr>
      <w:r w:rsidRPr="00485503">
        <w:rPr>
          <w:b/>
          <w:bCs/>
        </w:rPr>
        <w:t>Tags</w:t>
      </w:r>
      <w:r w:rsidR="004E69C7">
        <w:rPr>
          <w:b/>
          <w:bCs/>
        </w:rPr>
        <w:t xml:space="preserve"> - línea 6</w:t>
      </w:r>
      <w:r w:rsidRPr="00485503">
        <w:rPr>
          <w:b/>
          <w:bCs/>
        </w:rPr>
        <w:t>:</w:t>
      </w:r>
      <w:r>
        <w:t xml:space="preserve"> Se asigna la etiqueta "Data" a esta ruta para organizar y categorizar las operaciones relacionadas con los datos.</w:t>
      </w:r>
    </w:p>
    <w:p w14:paraId="396CFA94" w14:textId="0BD4E214" w:rsidR="00485503" w:rsidRDefault="00485503" w:rsidP="00842C81">
      <w:pPr>
        <w:pStyle w:val="Prrafodelista"/>
        <w:numPr>
          <w:ilvl w:val="0"/>
          <w:numId w:val="45"/>
        </w:numPr>
        <w:jc w:val="both"/>
      </w:pPr>
      <w:r w:rsidRPr="00485503">
        <w:rPr>
          <w:b/>
          <w:bCs/>
        </w:rPr>
        <w:t>Security</w:t>
      </w:r>
      <w:r w:rsidR="004E69C7">
        <w:rPr>
          <w:b/>
          <w:bCs/>
        </w:rPr>
        <w:t xml:space="preserve"> - línea 8</w:t>
      </w:r>
      <w:r w:rsidRPr="00485503">
        <w:rPr>
          <w:b/>
          <w:bCs/>
        </w:rPr>
        <w:t>:</w:t>
      </w:r>
      <w:r>
        <w:t xml:space="preserve"> Especifica el esquema de seguridad que se debe seguir para acceder a esta ruta. En este caso, se requiere autenticación utilizando un token de API</w:t>
      </w:r>
    </w:p>
    <w:p w14:paraId="3BD8D7AB" w14:textId="37A71B00" w:rsidR="00485503" w:rsidRDefault="00485503" w:rsidP="00842C81">
      <w:pPr>
        <w:pStyle w:val="Prrafodelista"/>
        <w:numPr>
          <w:ilvl w:val="0"/>
          <w:numId w:val="45"/>
        </w:numPr>
        <w:jc w:val="both"/>
      </w:pPr>
      <w:proofErr w:type="spellStart"/>
      <w:r w:rsidRPr="00485503">
        <w:rPr>
          <w:b/>
          <w:bCs/>
        </w:rPr>
        <w:t>Parameters</w:t>
      </w:r>
      <w:proofErr w:type="spellEnd"/>
      <w:r w:rsidR="004E69C7">
        <w:rPr>
          <w:b/>
          <w:bCs/>
        </w:rPr>
        <w:t xml:space="preserve"> - línea 10</w:t>
      </w:r>
      <w:r w:rsidRPr="00485503">
        <w:rPr>
          <w:b/>
          <w:bCs/>
        </w:rPr>
        <w:t>:</w:t>
      </w:r>
      <w:r>
        <w:t xml:space="preserve"> Define los parámetros de consulta que se pueden incluir en la solicitud. Esto incluye elementos como la paginación, el orden de los datos y la variable para filtrar los datos.</w:t>
      </w:r>
    </w:p>
    <w:p w14:paraId="2C93223A" w14:textId="4EEA86AF" w:rsidR="00485503" w:rsidRDefault="00485503" w:rsidP="00842C81">
      <w:pPr>
        <w:pStyle w:val="Prrafodelista"/>
        <w:numPr>
          <w:ilvl w:val="0"/>
          <w:numId w:val="45"/>
        </w:numPr>
        <w:jc w:val="both"/>
      </w:pPr>
      <w:r w:rsidRPr="00485503">
        <w:rPr>
          <w:b/>
          <w:bCs/>
        </w:rPr>
        <w:lastRenderedPageBreak/>
        <w:t>Responses</w:t>
      </w:r>
      <w:r w:rsidR="004E69C7">
        <w:rPr>
          <w:b/>
          <w:bCs/>
        </w:rPr>
        <w:t xml:space="preserve"> – línea 35</w:t>
      </w:r>
      <w:r w:rsidRPr="00485503">
        <w:rPr>
          <w:b/>
          <w:bCs/>
        </w:rPr>
        <w:t>:</w:t>
      </w:r>
      <w:r>
        <w:t xml:space="preserve"> Describe las posibles respuestas que la ruta puede devolver. Esto incluye códigos de estado HTTP como 200, 404 y 500, junto con descripciones detalladas y ejemplos de los posibles cuerpos de respuesta en formato JSON.</w:t>
      </w:r>
    </w:p>
    <w:p w14:paraId="777EFE32" w14:textId="43FA95FF" w:rsidR="00485503" w:rsidRDefault="00046745" w:rsidP="00046745">
      <w:pPr>
        <w:jc w:val="both"/>
      </w:pPr>
      <w:r>
        <w:t xml:space="preserve">La información proporcionada anteriormente </w:t>
      </w:r>
      <w:r w:rsidR="00485503">
        <w:t>es fundamental para que los desarrolladores comprendan cómo utilizar esta ruta de la API de manera efectiva.</w:t>
      </w:r>
    </w:p>
    <w:p w14:paraId="47A60EFF" w14:textId="77777777" w:rsidR="00046745" w:rsidRPr="00046745" w:rsidRDefault="00046745" w:rsidP="00046745">
      <w:pPr>
        <w:pStyle w:val="Sinespaciado"/>
      </w:pPr>
    </w:p>
    <w:p w14:paraId="133F931B" w14:textId="0021BF04" w:rsidR="00485503" w:rsidRDefault="00046745" w:rsidP="00046745">
      <w:pPr>
        <w:pStyle w:val="Ttulo4"/>
      </w:pPr>
      <w:r>
        <w:t>Documentación Final</w:t>
      </w:r>
    </w:p>
    <w:p w14:paraId="2BB48F22" w14:textId="2538A275" w:rsidR="006A11CE" w:rsidRDefault="006A11CE" w:rsidP="006A11CE">
      <w:pPr>
        <w:jc w:val="both"/>
      </w:pPr>
      <w:r>
        <w:t>El código proporcionado se refiere a la finalización de la documentación de los diversos puntos finales (</w:t>
      </w:r>
      <w:proofErr w:type="spellStart"/>
      <w:r>
        <w:t>endpoints</w:t>
      </w:r>
      <w:proofErr w:type="spellEnd"/>
      <w:r>
        <w:t>) de la API. Una vez que se ha completado la documentación utilizando los usuarios pueden acceder a ella ingresando a la ruta específica de la API designada para la documentación, que en este caso es "/api/v1/</w:t>
      </w:r>
      <w:proofErr w:type="spellStart"/>
      <w:r>
        <w:t>docs</w:t>
      </w:r>
      <w:proofErr w:type="spellEnd"/>
      <w:r>
        <w:t>".</w:t>
      </w:r>
    </w:p>
    <w:p w14:paraId="675E372E" w14:textId="41C39D4C" w:rsidR="006A11CE" w:rsidRDefault="006A11CE" w:rsidP="006A11CE">
      <w:pPr>
        <w:jc w:val="both"/>
      </w:pPr>
      <w:r>
        <w:t xml:space="preserve">Una vez que los usuarios acceden a esta ruta, se presenta la documentación de forma gráfica a través de una interfaz de usuario intuitiva proporcionada por Swagger UI. Esta interfaz permite a los usuarios explorar de manera interactiva los diferentes </w:t>
      </w:r>
      <w:proofErr w:type="spellStart"/>
      <w:r>
        <w:t>endpoints</w:t>
      </w:r>
      <w:proofErr w:type="spellEnd"/>
      <w:r>
        <w:t xml:space="preserve"> de la API, sus descripciones, los parámetros que aceptan y las posibles respuestas que pueden obtener</w:t>
      </w:r>
      <w:r w:rsidR="00164CB2">
        <w:t xml:space="preserve"> (Fig. 19 y 20)</w:t>
      </w:r>
      <w:r>
        <w:t>.</w:t>
      </w:r>
    </w:p>
    <w:p w14:paraId="5C3CEA9C" w14:textId="5C1FCEF7" w:rsidR="006A11CE" w:rsidRDefault="006A11CE" w:rsidP="006A11CE">
      <w:pPr>
        <w:pStyle w:val="Sinespaciado"/>
      </w:pPr>
      <w:r>
        <w:t>A continuación, un ejemplo de lo anterior</w:t>
      </w:r>
      <w:r w:rsidR="0059594C">
        <w:t xml:space="preserve"> (ver ilustraciones </w:t>
      </w:r>
      <w:r w:rsidR="00CC7498">
        <w:t>19</w:t>
      </w:r>
      <w:r w:rsidR="0059594C">
        <w:t xml:space="preserve"> y </w:t>
      </w:r>
      <w:r w:rsidR="00CC7498">
        <w:t>20</w:t>
      </w:r>
      <w:r w:rsidR="0059594C">
        <w:t>)</w:t>
      </w:r>
      <w:r>
        <w:t>:</w:t>
      </w:r>
    </w:p>
    <w:p w14:paraId="12A82F3B" w14:textId="59289ECF" w:rsidR="006A11CE" w:rsidRDefault="006A11CE" w:rsidP="006A11CE">
      <w:pPr>
        <w:pStyle w:val="Sinespaciado"/>
      </w:pPr>
    </w:p>
    <w:p w14:paraId="5EF0E7E8" w14:textId="77777777" w:rsidR="00164CB2" w:rsidRDefault="006A11CE" w:rsidP="00164CB2">
      <w:pPr>
        <w:pStyle w:val="Sinespaciado"/>
        <w:keepNext/>
        <w:jc w:val="center"/>
      </w:pPr>
      <w:r w:rsidRPr="006A11CE">
        <w:rPr>
          <w:noProof/>
        </w:rPr>
        <w:drawing>
          <wp:inline distT="0" distB="0" distL="0" distR="0" wp14:anchorId="7AA64921" wp14:editId="593EC84A">
            <wp:extent cx="4111566" cy="2009955"/>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0175" cy="2028829"/>
                    </a:xfrm>
                    <a:prstGeom prst="rect">
                      <a:avLst/>
                    </a:prstGeom>
                  </pic:spPr>
                </pic:pic>
              </a:graphicData>
            </a:graphic>
          </wp:inline>
        </w:drawing>
      </w:r>
    </w:p>
    <w:p w14:paraId="0EBEF58C" w14:textId="46E238C6" w:rsidR="006A11CE" w:rsidRDefault="00164CB2" w:rsidP="00164CB2">
      <w:pPr>
        <w:pStyle w:val="Descripcin"/>
        <w:jc w:val="center"/>
        <w:rPr>
          <w:sz w:val="20"/>
          <w:szCs w:val="20"/>
        </w:rPr>
      </w:pPr>
      <w:bookmarkStart w:id="40" w:name="_Toc160577893"/>
      <w:r w:rsidRPr="00164CB2">
        <w:rPr>
          <w:sz w:val="20"/>
          <w:szCs w:val="20"/>
        </w:rPr>
        <w:t xml:space="preserve">Figura </w:t>
      </w:r>
      <w:r w:rsidRPr="00164CB2">
        <w:rPr>
          <w:sz w:val="20"/>
          <w:szCs w:val="20"/>
        </w:rPr>
        <w:fldChar w:fldCharType="begin"/>
      </w:r>
      <w:r w:rsidRPr="00164CB2">
        <w:rPr>
          <w:sz w:val="20"/>
          <w:szCs w:val="20"/>
        </w:rPr>
        <w:instrText xml:space="preserve"> SEQ Figura \* ARABIC </w:instrText>
      </w:r>
      <w:r w:rsidRPr="00164CB2">
        <w:rPr>
          <w:sz w:val="20"/>
          <w:szCs w:val="20"/>
        </w:rPr>
        <w:fldChar w:fldCharType="separate"/>
      </w:r>
      <w:r w:rsidR="00054D62">
        <w:rPr>
          <w:noProof/>
          <w:sz w:val="20"/>
          <w:szCs w:val="20"/>
        </w:rPr>
        <w:t>19</w:t>
      </w:r>
      <w:r w:rsidRPr="00164CB2">
        <w:rPr>
          <w:sz w:val="20"/>
          <w:szCs w:val="20"/>
        </w:rPr>
        <w:fldChar w:fldCharType="end"/>
      </w:r>
      <w:r w:rsidRPr="00164CB2">
        <w:rPr>
          <w:sz w:val="20"/>
          <w:szCs w:val="20"/>
        </w:rPr>
        <w:t xml:space="preserve"> - Documentación de los </w:t>
      </w:r>
      <w:proofErr w:type="spellStart"/>
      <w:r w:rsidRPr="00164CB2">
        <w:rPr>
          <w:sz w:val="20"/>
          <w:szCs w:val="20"/>
        </w:rPr>
        <w:t>endpoints</w:t>
      </w:r>
      <w:proofErr w:type="spellEnd"/>
      <w:r w:rsidRPr="00164CB2">
        <w:rPr>
          <w:sz w:val="20"/>
          <w:szCs w:val="20"/>
        </w:rPr>
        <w:t xml:space="preserve"> vista gráfica</w:t>
      </w:r>
      <w:bookmarkEnd w:id="40"/>
    </w:p>
    <w:p w14:paraId="6C1E2CD0" w14:textId="77777777" w:rsidR="00164CB2" w:rsidRPr="00164CB2" w:rsidRDefault="00164CB2" w:rsidP="00164CB2"/>
    <w:p w14:paraId="4094EFBB" w14:textId="77777777" w:rsidR="00164CB2" w:rsidRDefault="006A11CE" w:rsidP="00164CB2">
      <w:pPr>
        <w:keepNext/>
        <w:spacing w:after="0"/>
        <w:jc w:val="center"/>
      </w:pPr>
      <w:r w:rsidRPr="006A11CE">
        <w:rPr>
          <w:noProof/>
        </w:rPr>
        <w:drawing>
          <wp:inline distT="0" distB="0" distL="0" distR="0" wp14:anchorId="2093010F" wp14:editId="3635017C">
            <wp:extent cx="3856902" cy="4107423"/>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4865" cy="4115903"/>
                    </a:xfrm>
                    <a:prstGeom prst="rect">
                      <a:avLst/>
                    </a:prstGeom>
                  </pic:spPr>
                </pic:pic>
              </a:graphicData>
            </a:graphic>
          </wp:inline>
        </w:drawing>
      </w:r>
    </w:p>
    <w:p w14:paraId="072AAD53" w14:textId="03832890" w:rsidR="006A11CE" w:rsidRPr="00164CB2" w:rsidRDefault="00164CB2" w:rsidP="00164CB2">
      <w:pPr>
        <w:pStyle w:val="Descripcin"/>
        <w:jc w:val="center"/>
        <w:rPr>
          <w:sz w:val="20"/>
          <w:szCs w:val="20"/>
        </w:rPr>
      </w:pPr>
      <w:bookmarkStart w:id="41" w:name="_Toc160577894"/>
      <w:r w:rsidRPr="00164CB2">
        <w:rPr>
          <w:sz w:val="20"/>
          <w:szCs w:val="20"/>
        </w:rPr>
        <w:t xml:space="preserve">Figura </w:t>
      </w:r>
      <w:r w:rsidRPr="00164CB2">
        <w:rPr>
          <w:sz w:val="20"/>
          <w:szCs w:val="20"/>
        </w:rPr>
        <w:fldChar w:fldCharType="begin"/>
      </w:r>
      <w:r w:rsidRPr="00164CB2">
        <w:rPr>
          <w:sz w:val="20"/>
          <w:szCs w:val="20"/>
        </w:rPr>
        <w:instrText xml:space="preserve"> SEQ Figura \* ARABIC </w:instrText>
      </w:r>
      <w:r w:rsidRPr="00164CB2">
        <w:rPr>
          <w:sz w:val="20"/>
          <w:szCs w:val="20"/>
        </w:rPr>
        <w:fldChar w:fldCharType="separate"/>
      </w:r>
      <w:r w:rsidR="00054D62">
        <w:rPr>
          <w:noProof/>
          <w:sz w:val="20"/>
          <w:szCs w:val="20"/>
        </w:rPr>
        <w:t>20</w:t>
      </w:r>
      <w:r w:rsidRPr="00164CB2">
        <w:rPr>
          <w:sz w:val="20"/>
          <w:szCs w:val="20"/>
        </w:rPr>
        <w:fldChar w:fldCharType="end"/>
      </w:r>
      <w:r w:rsidRPr="00164CB2">
        <w:rPr>
          <w:sz w:val="20"/>
          <w:szCs w:val="20"/>
        </w:rPr>
        <w:t xml:space="preserve"> - Documentación detallada de un </w:t>
      </w:r>
      <w:proofErr w:type="spellStart"/>
      <w:r w:rsidRPr="00164CB2">
        <w:rPr>
          <w:sz w:val="20"/>
          <w:szCs w:val="20"/>
        </w:rPr>
        <w:t>endpoint</w:t>
      </w:r>
      <w:bookmarkEnd w:id="41"/>
      <w:proofErr w:type="spellEnd"/>
    </w:p>
    <w:p w14:paraId="59AA7AE9" w14:textId="2ADD01AD" w:rsidR="004471C9" w:rsidRDefault="004471C9" w:rsidP="004471C9">
      <w:pPr>
        <w:pStyle w:val="Ttulo3"/>
      </w:pPr>
      <w:r>
        <w:lastRenderedPageBreak/>
        <w:t>C</w:t>
      </w:r>
      <w:r w:rsidR="0059594C">
        <w:t>l</w:t>
      </w:r>
      <w:r>
        <w:t>iente MQTT</w:t>
      </w:r>
    </w:p>
    <w:p w14:paraId="66978334" w14:textId="2D7F6E6A" w:rsidR="00046745" w:rsidRDefault="004471C9" w:rsidP="004471C9">
      <w:pPr>
        <w:pStyle w:val="Sinespaciado"/>
      </w:pPr>
      <w:r>
        <w:t>En esta sección se abordará en detalle la implementación del cliente MQTT para la recepción de datos provenientes de los dispositivos. Se explorará cómo se construye y configura este cliente para establecer una conexión bidireccional con el servidor MQTT, permitiendo así la suscripción a los distintos tópicos donde se publican los datos de los dispositivos. Se analizarán aspectos como la gestión de la conexión, la suscripción a los temas, el procesamiento de los mensajes recibidos y la gestión de posibles errores o interrupciones en la comunicación.</w:t>
      </w:r>
    </w:p>
    <w:p w14:paraId="3B393029" w14:textId="16CDAD76" w:rsidR="004471C9" w:rsidRDefault="004471C9" w:rsidP="004471C9">
      <w:pPr>
        <w:pStyle w:val="Sinespaciado"/>
      </w:pPr>
    </w:p>
    <w:p w14:paraId="4820363D" w14:textId="565964CD" w:rsidR="004471C9" w:rsidRDefault="001C616C" w:rsidP="001C616C">
      <w:pPr>
        <w:pStyle w:val="Ttulo4"/>
      </w:pPr>
      <w:r w:rsidRPr="001C616C">
        <w:t>Construcción del cliente MQTT:</w:t>
      </w:r>
    </w:p>
    <w:p w14:paraId="6711166B" w14:textId="77777777" w:rsidR="009B2EC1" w:rsidRDefault="009B2EC1" w:rsidP="007D03EE">
      <w:pPr>
        <w:jc w:val="both"/>
      </w:pPr>
      <w:r w:rsidRPr="009B2EC1">
        <w:t>Para la implementación del cliente MQTT, se ha optado por utilizar una biblioteca ampliamente adoptada en entornos Node.js, conocida como MQTT.js. Esta biblioteca proporciona una gama completa de funcionalidades robustas diseñadas específicamente para establecer conexiones MQTT de manera eficiente y confiable.</w:t>
      </w:r>
    </w:p>
    <w:p w14:paraId="20ED4406" w14:textId="314DBEB6" w:rsidR="001C616C" w:rsidRDefault="009B2EC1" w:rsidP="007D03EE">
      <w:pPr>
        <w:jc w:val="both"/>
      </w:pPr>
      <w:r w:rsidRPr="009B2EC1">
        <w:t xml:space="preserve">El primer paso esencial en el proceso de establecer una conexión con un broker MQTT es identificar la dirección del mismo. Además, se requiere la disponibilidad de un nombre de usuario y una contraseña válidos para autenticarse con el broker MQTT. En el caso específico de nuestra implementación, el uso del </w:t>
      </w:r>
      <w:r w:rsidR="007D03EE">
        <w:t>plugin</w:t>
      </w:r>
      <w:r w:rsidRPr="009B2EC1">
        <w:t xml:space="preserve"> "</w:t>
      </w:r>
      <w:proofErr w:type="spellStart"/>
      <w:r w:rsidRPr="009B2EC1">
        <w:t>Mosquitto-Go-Auth</w:t>
      </w:r>
      <w:proofErr w:type="spellEnd"/>
      <w:r w:rsidRPr="009B2EC1">
        <w:t>" hace necesaria la provisión de estas credenciales para una conexión exitosa.</w:t>
      </w:r>
    </w:p>
    <w:p w14:paraId="29E6E63D" w14:textId="1975BFBE" w:rsidR="007D03EE" w:rsidRDefault="007D03EE" w:rsidP="00D474D6">
      <w:pPr>
        <w:jc w:val="both"/>
      </w:pPr>
      <w:r w:rsidRPr="007D03EE">
        <w:t xml:space="preserve">Para facilitar este proceso, se ha desarrollado la clase </w:t>
      </w:r>
      <w:r>
        <w:t>“</w:t>
      </w:r>
      <w:proofErr w:type="spellStart"/>
      <w:r w:rsidRPr="007D03EE">
        <w:rPr>
          <w:i/>
          <w:iCs/>
        </w:rPr>
        <w:t>MqttHandler</w:t>
      </w:r>
      <w:proofErr w:type="spellEnd"/>
      <w:r>
        <w:t>”</w:t>
      </w:r>
      <w:r w:rsidRPr="007D03EE">
        <w:t xml:space="preserve">, la cual acepta los parámetros esenciales en su constructor, incluyendo el "host", el nombre de usuario y la contraseña. Esta clase encapsula la lógica necesaria para configurar la conexión con el broker MQTT de manera adecuada. A continuación, se muestra una representación visual de esta </w:t>
      </w:r>
      <w:r w:rsidR="00164CB2" w:rsidRPr="007D03EE">
        <w:t>implementación</w:t>
      </w:r>
      <w:r w:rsidR="00164CB2">
        <w:t xml:space="preserve"> (Figura</w:t>
      </w:r>
      <w:r w:rsidR="00E61913">
        <w:t xml:space="preserve"> </w:t>
      </w:r>
      <w:r w:rsidR="00471ECB">
        <w:t>2</w:t>
      </w:r>
      <w:r w:rsidR="00CC7498">
        <w:t>1</w:t>
      </w:r>
      <w:r w:rsidR="00471ECB">
        <w:t>)</w:t>
      </w:r>
      <w:r w:rsidRPr="007D03EE">
        <w:t>:</w:t>
      </w:r>
    </w:p>
    <w:p w14:paraId="77C720E7" w14:textId="77777777" w:rsidR="00164CB2" w:rsidRDefault="007D03EE" w:rsidP="00164CB2">
      <w:pPr>
        <w:pStyle w:val="Sinespaciado"/>
        <w:keepNext/>
        <w:jc w:val="center"/>
      </w:pPr>
      <w:r>
        <w:rPr>
          <w:noProof/>
        </w:rPr>
        <w:drawing>
          <wp:inline distT="0" distB="0" distL="0" distR="0" wp14:anchorId="612E3718" wp14:editId="106661DD">
            <wp:extent cx="3004681" cy="188618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36" cstate="print">
                      <a:extLst>
                        <a:ext uri="{28A0092B-C50C-407E-A947-70E740481C1C}">
                          <a14:useLocalDpi xmlns:a14="http://schemas.microsoft.com/office/drawing/2010/main" val="0"/>
                        </a:ext>
                      </a:extLst>
                    </a:blip>
                    <a:srcRect l="7935" t="12071" r="8312" b="13280"/>
                    <a:stretch/>
                  </pic:blipFill>
                  <pic:spPr bwMode="auto">
                    <a:xfrm>
                      <a:off x="0" y="0"/>
                      <a:ext cx="3023755" cy="1898161"/>
                    </a:xfrm>
                    <a:prstGeom prst="rect">
                      <a:avLst/>
                    </a:prstGeom>
                    <a:ln>
                      <a:noFill/>
                    </a:ln>
                    <a:extLst>
                      <a:ext uri="{53640926-AAD7-44D8-BBD7-CCE9431645EC}">
                        <a14:shadowObscured xmlns:a14="http://schemas.microsoft.com/office/drawing/2010/main"/>
                      </a:ext>
                    </a:extLst>
                  </pic:spPr>
                </pic:pic>
              </a:graphicData>
            </a:graphic>
          </wp:inline>
        </w:drawing>
      </w:r>
    </w:p>
    <w:p w14:paraId="550CC5B0" w14:textId="75DCD351" w:rsidR="007D03EE" w:rsidRPr="00164CB2" w:rsidRDefault="00164CB2" w:rsidP="00164CB2">
      <w:pPr>
        <w:pStyle w:val="Descripcin"/>
        <w:jc w:val="center"/>
        <w:rPr>
          <w:sz w:val="20"/>
          <w:szCs w:val="20"/>
        </w:rPr>
      </w:pPr>
      <w:bookmarkStart w:id="42" w:name="_Toc160577895"/>
      <w:r w:rsidRPr="00164CB2">
        <w:rPr>
          <w:sz w:val="20"/>
          <w:szCs w:val="20"/>
        </w:rPr>
        <w:t xml:space="preserve">Figura </w:t>
      </w:r>
      <w:r w:rsidRPr="00164CB2">
        <w:rPr>
          <w:sz w:val="20"/>
          <w:szCs w:val="20"/>
        </w:rPr>
        <w:fldChar w:fldCharType="begin"/>
      </w:r>
      <w:r w:rsidRPr="00164CB2">
        <w:rPr>
          <w:sz w:val="20"/>
          <w:szCs w:val="20"/>
        </w:rPr>
        <w:instrText xml:space="preserve"> SEQ Figura \* ARABIC </w:instrText>
      </w:r>
      <w:r w:rsidRPr="00164CB2">
        <w:rPr>
          <w:sz w:val="20"/>
          <w:szCs w:val="20"/>
        </w:rPr>
        <w:fldChar w:fldCharType="separate"/>
      </w:r>
      <w:r w:rsidR="00054D62">
        <w:rPr>
          <w:noProof/>
          <w:sz w:val="20"/>
          <w:szCs w:val="20"/>
        </w:rPr>
        <w:t>21</w:t>
      </w:r>
      <w:r w:rsidRPr="00164CB2">
        <w:rPr>
          <w:sz w:val="20"/>
          <w:szCs w:val="20"/>
        </w:rPr>
        <w:fldChar w:fldCharType="end"/>
      </w:r>
      <w:r w:rsidRPr="00164CB2">
        <w:rPr>
          <w:sz w:val="20"/>
          <w:szCs w:val="20"/>
        </w:rPr>
        <w:t xml:space="preserve"> - Clase manejadora del cliente MQT</w:t>
      </w:r>
      <w:bookmarkEnd w:id="42"/>
    </w:p>
    <w:p w14:paraId="30FBC8A7" w14:textId="72B697FE" w:rsidR="007D03EE" w:rsidRDefault="007D03EE" w:rsidP="007D03EE">
      <w:pPr>
        <w:jc w:val="both"/>
      </w:pPr>
      <w:r w:rsidRPr="007D03EE">
        <w:t>Al instanciar esta clase en nuestro código, garantizamos una conexión hacia el broker MQTT, lo que sienta las bases para una comunicación efectiva con los dispositivos y la recepción de datos de los sensores de manera oportuna.</w:t>
      </w:r>
    </w:p>
    <w:p w14:paraId="334E5BAF" w14:textId="14ED58D0" w:rsidR="0029720D" w:rsidRDefault="00CC29E2" w:rsidP="00CC29E2">
      <w:pPr>
        <w:pStyle w:val="Ttulo4"/>
      </w:pPr>
      <w:r>
        <w:t>Gestión de eventos</w:t>
      </w:r>
    </w:p>
    <w:p w14:paraId="182B5848" w14:textId="4EDF62D9" w:rsidR="0029720D" w:rsidRDefault="0029720D" w:rsidP="007852F2">
      <w:pPr>
        <w:pStyle w:val="Sinespaciado"/>
        <w:jc w:val="both"/>
      </w:pPr>
      <w:r>
        <w:t>Como se mencionó anteriormente, la biblioteca MQTT.js ofrece una serie de funcionalidades llamadas "eventos" que se activan en respuesta a diversas acciones durante la comunicación con el broker. A continuación, se detallan los eventos utilizados en la implementación:</w:t>
      </w:r>
    </w:p>
    <w:p w14:paraId="51E677E1" w14:textId="77777777" w:rsidR="0029720D" w:rsidRDefault="0029720D" w:rsidP="007852F2">
      <w:pPr>
        <w:pStyle w:val="Sinespaciado"/>
        <w:jc w:val="both"/>
      </w:pPr>
    </w:p>
    <w:p w14:paraId="1191D5A6" w14:textId="38B59C10" w:rsidR="0029720D" w:rsidRDefault="0029720D" w:rsidP="00842C81">
      <w:pPr>
        <w:pStyle w:val="Sinespaciado"/>
        <w:numPr>
          <w:ilvl w:val="0"/>
          <w:numId w:val="46"/>
        </w:numPr>
        <w:jc w:val="both"/>
      </w:pPr>
      <w:proofErr w:type="spellStart"/>
      <w:r w:rsidRPr="0029720D">
        <w:rPr>
          <w:b/>
          <w:bCs/>
        </w:rPr>
        <w:t>connect</w:t>
      </w:r>
      <w:proofErr w:type="spellEnd"/>
      <w:r w:rsidRPr="0029720D">
        <w:rPr>
          <w:b/>
          <w:bCs/>
        </w:rPr>
        <w:t>:</w:t>
      </w:r>
      <w:r>
        <w:t xml:space="preserve"> Este evento se activa cuando el cliente MQTT se conecta al servidor con éxito. En esta implementación, se muestra un mensaje indicando que se ha establecido la conexión con el broker </w:t>
      </w:r>
      <w:proofErr w:type="spellStart"/>
      <w:r>
        <w:t>Mosquitto</w:t>
      </w:r>
      <w:proofErr w:type="spellEnd"/>
      <w:r>
        <w:t>.</w:t>
      </w:r>
    </w:p>
    <w:p w14:paraId="22BDEBCB" w14:textId="77777777" w:rsidR="0029720D" w:rsidRDefault="0029720D" w:rsidP="007852F2">
      <w:pPr>
        <w:pStyle w:val="Sinespaciado"/>
        <w:jc w:val="both"/>
      </w:pPr>
    </w:p>
    <w:p w14:paraId="6B0B7DD8" w14:textId="4716E141" w:rsidR="0029720D" w:rsidRDefault="0029720D" w:rsidP="00842C81">
      <w:pPr>
        <w:pStyle w:val="Sinespaciado"/>
        <w:numPr>
          <w:ilvl w:val="0"/>
          <w:numId w:val="46"/>
        </w:numPr>
        <w:jc w:val="both"/>
      </w:pPr>
      <w:r w:rsidRPr="0029720D">
        <w:rPr>
          <w:b/>
          <w:bCs/>
        </w:rPr>
        <w:t>error:</w:t>
      </w:r>
      <w:r>
        <w:t xml:space="preserve"> Se desencadena cuando ocurre un error durante la conexión con el servidor MQTT. Aquí, se registra el error específico que ha ocurrido.</w:t>
      </w:r>
    </w:p>
    <w:p w14:paraId="32E7C307" w14:textId="77777777" w:rsidR="0029720D" w:rsidRDefault="0029720D" w:rsidP="007852F2">
      <w:pPr>
        <w:pStyle w:val="Sinespaciado"/>
        <w:jc w:val="both"/>
      </w:pPr>
    </w:p>
    <w:p w14:paraId="0031AB41" w14:textId="2D2EE99C" w:rsidR="0029720D" w:rsidRDefault="0029720D" w:rsidP="00842C81">
      <w:pPr>
        <w:pStyle w:val="Sinespaciado"/>
        <w:numPr>
          <w:ilvl w:val="0"/>
          <w:numId w:val="46"/>
        </w:numPr>
        <w:jc w:val="both"/>
      </w:pPr>
      <w:proofErr w:type="spellStart"/>
      <w:r w:rsidRPr="0029720D">
        <w:rPr>
          <w:b/>
          <w:bCs/>
        </w:rPr>
        <w:t>reconnect</w:t>
      </w:r>
      <w:proofErr w:type="spellEnd"/>
      <w:r w:rsidRPr="0029720D">
        <w:rPr>
          <w:b/>
          <w:bCs/>
        </w:rPr>
        <w:t>:</w:t>
      </w:r>
      <w:r>
        <w:t xml:space="preserve"> Se produce cuando el cliente MQTT intenta reconectarse al servidor después de perder la conexión.</w:t>
      </w:r>
    </w:p>
    <w:p w14:paraId="0C838993" w14:textId="77777777" w:rsidR="0029720D" w:rsidRDefault="0029720D" w:rsidP="007852F2">
      <w:pPr>
        <w:pStyle w:val="Sinespaciado"/>
        <w:jc w:val="both"/>
      </w:pPr>
    </w:p>
    <w:p w14:paraId="2D417F48" w14:textId="22B68C43" w:rsidR="0029720D" w:rsidRDefault="0029720D" w:rsidP="00842C81">
      <w:pPr>
        <w:pStyle w:val="Sinespaciado"/>
        <w:numPr>
          <w:ilvl w:val="0"/>
          <w:numId w:val="46"/>
        </w:numPr>
        <w:jc w:val="both"/>
      </w:pPr>
      <w:proofErr w:type="spellStart"/>
      <w:r w:rsidRPr="0029720D">
        <w:rPr>
          <w:b/>
          <w:bCs/>
        </w:rPr>
        <w:t>close</w:t>
      </w:r>
      <w:proofErr w:type="spellEnd"/>
      <w:r w:rsidRPr="0029720D">
        <w:rPr>
          <w:b/>
          <w:bCs/>
        </w:rPr>
        <w:t>:</w:t>
      </w:r>
      <w:r>
        <w:t xml:space="preserve"> Se activa cuando se cierra la conexión con el servidor MQTT. Además de imprimir un mensaje indicando el cierre de la conexión, esta función también envía los datos pendientes al servidor antes de cerrar la conexión.</w:t>
      </w:r>
    </w:p>
    <w:p w14:paraId="177E4D9B" w14:textId="0BD7A8F9" w:rsidR="0029720D" w:rsidRDefault="0029720D" w:rsidP="00842C81">
      <w:pPr>
        <w:pStyle w:val="Sinespaciado"/>
        <w:numPr>
          <w:ilvl w:val="0"/>
          <w:numId w:val="46"/>
        </w:numPr>
        <w:jc w:val="both"/>
      </w:pPr>
      <w:proofErr w:type="spellStart"/>
      <w:r w:rsidRPr="0029720D">
        <w:rPr>
          <w:b/>
          <w:bCs/>
        </w:rPr>
        <w:lastRenderedPageBreak/>
        <w:t>message</w:t>
      </w:r>
      <w:proofErr w:type="spellEnd"/>
      <w:r w:rsidRPr="0029720D">
        <w:rPr>
          <w:b/>
          <w:bCs/>
        </w:rPr>
        <w:t>:</w:t>
      </w:r>
      <w:r>
        <w:t xml:space="preserve"> Este evento se desencadena cuando el cliente MQTT recibe un mensaje del servidor. En esta implementación, el método </w:t>
      </w:r>
      <w:r w:rsidRPr="0029720D">
        <w:rPr>
          <w:i/>
          <w:iCs/>
        </w:rPr>
        <w:t>“</w:t>
      </w:r>
      <w:proofErr w:type="spellStart"/>
      <w:r w:rsidRPr="0029720D">
        <w:rPr>
          <w:i/>
          <w:iCs/>
        </w:rPr>
        <w:t>handleMqttMessage</w:t>
      </w:r>
      <w:proofErr w:type="spellEnd"/>
      <w:r w:rsidRPr="0029720D">
        <w:rPr>
          <w:i/>
          <w:iCs/>
        </w:rPr>
        <w:t>”</w:t>
      </w:r>
      <w:r>
        <w:t xml:space="preserve"> se encarga de procesar el mensaje recibido.</w:t>
      </w:r>
    </w:p>
    <w:p w14:paraId="6B79FD65" w14:textId="77777777" w:rsidR="004268A9" w:rsidRDefault="004268A9" w:rsidP="007852F2">
      <w:pPr>
        <w:pStyle w:val="Sinespaciado"/>
        <w:jc w:val="both"/>
      </w:pPr>
    </w:p>
    <w:p w14:paraId="6373FB17" w14:textId="77777777" w:rsidR="0029720D" w:rsidRDefault="0029720D" w:rsidP="007852F2">
      <w:pPr>
        <w:pStyle w:val="Sinespaciado"/>
        <w:jc w:val="both"/>
      </w:pPr>
    </w:p>
    <w:p w14:paraId="56B83E0F" w14:textId="30A3DA55" w:rsidR="0029720D" w:rsidRDefault="0029720D" w:rsidP="007852F2">
      <w:pPr>
        <w:pStyle w:val="Sinespaciado"/>
        <w:jc w:val="both"/>
      </w:pPr>
      <w:r>
        <w:t xml:space="preserve">La función </w:t>
      </w:r>
      <w:r w:rsidRPr="0029720D">
        <w:rPr>
          <w:i/>
          <w:iCs/>
        </w:rPr>
        <w:t>“</w:t>
      </w:r>
      <w:proofErr w:type="spellStart"/>
      <w:r w:rsidRPr="0029720D">
        <w:rPr>
          <w:i/>
          <w:iCs/>
        </w:rPr>
        <w:t>handleMqttMessage</w:t>
      </w:r>
      <w:proofErr w:type="spellEnd"/>
      <w:r w:rsidRPr="0029720D">
        <w:rPr>
          <w:i/>
          <w:iCs/>
        </w:rPr>
        <w:t>”</w:t>
      </w:r>
      <w:r>
        <w:t xml:space="preserve"> realiza varias tareas:</w:t>
      </w:r>
    </w:p>
    <w:p w14:paraId="18FBB83D" w14:textId="77777777" w:rsidR="004268A9" w:rsidRDefault="004268A9" w:rsidP="007852F2">
      <w:pPr>
        <w:pStyle w:val="Sinespaciado"/>
        <w:jc w:val="both"/>
      </w:pPr>
    </w:p>
    <w:p w14:paraId="7531AC79" w14:textId="1C67AD40" w:rsidR="0029720D" w:rsidRDefault="0029720D" w:rsidP="00842C81">
      <w:pPr>
        <w:pStyle w:val="Sinespaciado"/>
        <w:numPr>
          <w:ilvl w:val="0"/>
          <w:numId w:val="47"/>
        </w:numPr>
        <w:jc w:val="both"/>
      </w:pPr>
      <w:r w:rsidRPr="004268A9">
        <w:rPr>
          <w:b/>
          <w:bCs/>
        </w:rPr>
        <w:t>Validación del mensaje:</w:t>
      </w:r>
      <w:r>
        <w:t xml:space="preserve"> Se utiliza la función </w:t>
      </w:r>
      <w:r w:rsidR="004268A9" w:rsidRPr="00B41843">
        <w:rPr>
          <w:i/>
          <w:iCs/>
        </w:rPr>
        <w:t>“</w:t>
      </w:r>
      <w:proofErr w:type="spellStart"/>
      <w:r w:rsidRPr="00B41843">
        <w:rPr>
          <w:i/>
          <w:iCs/>
        </w:rPr>
        <w:t>validateTopicStructure</w:t>
      </w:r>
      <w:proofErr w:type="spellEnd"/>
      <w:r w:rsidR="004268A9" w:rsidRPr="00B41843">
        <w:rPr>
          <w:i/>
          <w:iCs/>
        </w:rPr>
        <w:t>”</w:t>
      </w:r>
      <w:r>
        <w:t xml:space="preserve"> para validar la estructura del mensaje MQTT, asegurando que cumpla con un formato específico.</w:t>
      </w:r>
    </w:p>
    <w:p w14:paraId="0DB294CC" w14:textId="77777777" w:rsidR="0029720D" w:rsidRDefault="0029720D" w:rsidP="007852F2">
      <w:pPr>
        <w:pStyle w:val="Sinespaciado"/>
        <w:jc w:val="both"/>
      </w:pPr>
    </w:p>
    <w:p w14:paraId="17030CE3" w14:textId="67D28740" w:rsidR="0029720D" w:rsidRDefault="0029720D" w:rsidP="00842C81">
      <w:pPr>
        <w:pStyle w:val="Sinespaciado"/>
        <w:numPr>
          <w:ilvl w:val="0"/>
          <w:numId w:val="47"/>
        </w:numPr>
        <w:jc w:val="both"/>
      </w:pPr>
      <w:r w:rsidRPr="004268A9">
        <w:rPr>
          <w:b/>
          <w:bCs/>
        </w:rPr>
        <w:t>Extracción de datos:</w:t>
      </w:r>
      <w:r>
        <w:t xml:space="preserve"> Se extraen los datos relevantes del mensaje, como el identificador del dispositivo y los datos de medición.</w:t>
      </w:r>
    </w:p>
    <w:p w14:paraId="6B120B79" w14:textId="77777777" w:rsidR="0029720D" w:rsidRDefault="0029720D" w:rsidP="007852F2">
      <w:pPr>
        <w:pStyle w:val="Sinespaciado"/>
        <w:jc w:val="both"/>
      </w:pPr>
    </w:p>
    <w:p w14:paraId="2E4F04D6" w14:textId="7E77D10C" w:rsidR="0029720D" w:rsidRDefault="0029720D" w:rsidP="00842C81">
      <w:pPr>
        <w:pStyle w:val="Sinespaciado"/>
        <w:numPr>
          <w:ilvl w:val="0"/>
          <w:numId w:val="47"/>
        </w:numPr>
        <w:jc w:val="both"/>
      </w:pPr>
      <w:r w:rsidRPr="004268A9">
        <w:rPr>
          <w:b/>
          <w:bCs/>
        </w:rPr>
        <w:t xml:space="preserve">Validación de la estructura del </w:t>
      </w:r>
      <w:proofErr w:type="spellStart"/>
      <w:r w:rsidRPr="004268A9">
        <w:rPr>
          <w:b/>
          <w:bCs/>
        </w:rPr>
        <w:t>payload</w:t>
      </w:r>
      <w:proofErr w:type="spellEnd"/>
      <w:r w:rsidRPr="004268A9">
        <w:rPr>
          <w:b/>
          <w:bCs/>
        </w:rPr>
        <w:t>:</w:t>
      </w:r>
      <w:r>
        <w:t xml:space="preserve"> La función </w:t>
      </w:r>
      <w:r w:rsidR="004268A9" w:rsidRPr="00B41843">
        <w:rPr>
          <w:i/>
          <w:iCs/>
        </w:rPr>
        <w:t>“</w:t>
      </w:r>
      <w:proofErr w:type="spellStart"/>
      <w:r w:rsidRPr="00B41843">
        <w:rPr>
          <w:i/>
          <w:iCs/>
        </w:rPr>
        <w:t>validatePayloadStructure</w:t>
      </w:r>
      <w:proofErr w:type="spellEnd"/>
      <w:r w:rsidR="004268A9" w:rsidRPr="00B41843">
        <w:rPr>
          <w:i/>
          <w:iCs/>
        </w:rPr>
        <w:t>”</w:t>
      </w:r>
      <w:r>
        <w:t xml:space="preserve"> se emplea para validar la estructura del </w:t>
      </w:r>
      <w:proofErr w:type="spellStart"/>
      <w:r>
        <w:t>payload</w:t>
      </w:r>
      <w:proofErr w:type="spellEnd"/>
      <w:r>
        <w:t xml:space="preserve"> del mensaje, asegurando que contenga el campo "data" y que este sea un array.</w:t>
      </w:r>
    </w:p>
    <w:p w14:paraId="28796487" w14:textId="77777777" w:rsidR="0029720D" w:rsidRDefault="0029720D" w:rsidP="007852F2">
      <w:pPr>
        <w:pStyle w:val="Sinespaciado"/>
        <w:jc w:val="both"/>
      </w:pPr>
    </w:p>
    <w:p w14:paraId="54126044" w14:textId="4A544A99" w:rsidR="0029720D" w:rsidRDefault="0029720D" w:rsidP="00842C81">
      <w:pPr>
        <w:pStyle w:val="Sinespaciado"/>
        <w:numPr>
          <w:ilvl w:val="0"/>
          <w:numId w:val="47"/>
        </w:numPr>
        <w:jc w:val="both"/>
      </w:pPr>
      <w:r w:rsidRPr="004268A9">
        <w:rPr>
          <w:b/>
          <w:bCs/>
        </w:rPr>
        <w:t xml:space="preserve">Validación de la estructura de los elementos del </w:t>
      </w:r>
      <w:proofErr w:type="spellStart"/>
      <w:r w:rsidRPr="004268A9">
        <w:rPr>
          <w:b/>
          <w:bCs/>
        </w:rPr>
        <w:t>payload</w:t>
      </w:r>
      <w:proofErr w:type="spellEnd"/>
      <w:r w:rsidRPr="004268A9">
        <w:rPr>
          <w:b/>
          <w:bCs/>
        </w:rPr>
        <w:t>:</w:t>
      </w:r>
      <w:r>
        <w:t xml:space="preserve"> La función </w:t>
      </w:r>
      <w:r w:rsidR="004268A9" w:rsidRPr="004268A9">
        <w:rPr>
          <w:i/>
          <w:iCs/>
        </w:rPr>
        <w:t>“</w:t>
      </w:r>
      <w:proofErr w:type="spellStart"/>
      <w:r w:rsidRPr="004268A9">
        <w:rPr>
          <w:i/>
          <w:iCs/>
        </w:rPr>
        <w:t>validateItemStructure</w:t>
      </w:r>
      <w:proofErr w:type="spellEnd"/>
      <w:r w:rsidR="004268A9" w:rsidRPr="004268A9">
        <w:rPr>
          <w:i/>
          <w:iCs/>
        </w:rPr>
        <w:t>”</w:t>
      </w:r>
      <w:r>
        <w:t xml:space="preserve"> se utiliza para validar cada elemento del </w:t>
      </w:r>
      <w:proofErr w:type="spellStart"/>
      <w:r>
        <w:t>payload</w:t>
      </w:r>
      <w:proofErr w:type="spellEnd"/>
      <w:r>
        <w:t xml:space="preserve"> del mensaje, asegurando que contenga los campos </w:t>
      </w:r>
      <w:r w:rsidRPr="00B41843">
        <w:rPr>
          <w:i/>
          <w:iCs/>
        </w:rPr>
        <w:t>"</w:t>
      </w:r>
      <w:proofErr w:type="spellStart"/>
      <w:r w:rsidRPr="00B41843">
        <w:rPr>
          <w:i/>
          <w:iCs/>
        </w:rPr>
        <w:t>measurement</w:t>
      </w:r>
      <w:proofErr w:type="spellEnd"/>
      <w:r w:rsidRPr="00B41843">
        <w:rPr>
          <w:i/>
          <w:iCs/>
        </w:rPr>
        <w:t>"</w:t>
      </w:r>
      <w:r>
        <w:t xml:space="preserve">, </w:t>
      </w:r>
      <w:r w:rsidRPr="00B41843">
        <w:rPr>
          <w:i/>
          <w:iCs/>
        </w:rPr>
        <w:t>"</w:t>
      </w:r>
      <w:proofErr w:type="spellStart"/>
      <w:r w:rsidRPr="00B41843">
        <w:rPr>
          <w:i/>
          <w:iCs/>
        </w:rPr>
        <w:t>value</w:t>
      </w:r>
      <w:proofErr w:type="spellEnd"/>
      <w:r w:rsidRPr="00B41843">
        <w:rPr>
          <w:i/>
          <w:iCs/>
        </w:rPr>
        <w:t>"</w:t>
      </w:r>
      <w:r>
        <w:t xml:space="preserve"> y </w:t>
      </w:r>
      <w:r w:rsidRPr="00B41843">
        <w:rPr>
          <w:i/>
          <w:iCs/>
        </w:rPr>
        <w:t>"</w:t>
      </w:r>
      <w:proofErr w:type="spellStart"/>
      <w:r w:rsidRPr="00B41843">
        <w:rPr>
          <w:i/>
          <w:iCs/>
        </w:rPr>
        <w:t>timestamp</w:t>
      </w:r>
      <w:proofErr w:type="spellEnd"/>
      <w:r w:rsidRPr="00B41843">
        <w:rPr>
          <w:i/>
          <w:iCs/>
        </w:rPr>
        <w:t>".</w:t>
      </w:r>
    </w:p>
    <w:p w14:paraId="6003E6A5" w14:textId="77777777" w:rsidR="0029720D" w:rsidRDefault="0029720D" w:rsidP="007852F2">
      <w:pPr>
        <w:pStyle w:val="Sinespaciado"/>
        <w:jc w:val="both"/>
      </w:pPr>
    </w:p>
    <w:p w14:paraId="10B42EE5" w14:textId="6B710EE2" w:rsidR="0029720D" w:rsidRDefault="0029720D" w:rsidP="00842C81">
      <w:pPr>
        <w:pStyle w:val="Sinespaciado"/>
        <w:numPr>
          <w:ilvl w:val="0"/>
          <w:numId w:val="47"/>
        </w:numPr>
        <w:jc w:val="both"/>
      </w:pPr>
      <w:r w:rsidRPr="004268A9">
        <w:rPr>
          <w:b/>
          <w:bCs/>
        </w:rPr>
        <w:t>Almacenamiento de datos en el búfer:</w:t>
      </w:r>
      <w:r>
        <w:t xml:space="preserve"> Los datos se almacenan temporalmente en un búfer de datos utilizando un objeto </w:t>
      </w:r>
      <w:r w:rsidR="004268A9" w:rsidRPr="00B41843">
        <w:rPr>
          <w:i/>
          <w:iCs/>
        </w:rPr>
        <w:t>“</w:t>
      </w:r>
      <w:proofErr w:type="spellStart"/>
      <w:r w:rsidRPr="00B41843">
        <w:rPr>
          <w:i/>
          <w:iCs/>
        </w:rPr>
        <w:t>dataBatches</w:t>
      </w:r>
      <w:proofErr w:type="spellEnd"/>
      <w:r w:rsidR="004268A9" w:rsidRPr="00B41843">
        <w:rPr>
          <w:i/>
          <w:iCs/>
        </w:rPr>
        <w:t>”</w:t>
      </w:r>
      <w:r>
        <w:t>, que se inicializa con el identificador del dispositivo como clave.</w:t>
      </w:r>
    </w:p>
    <w:p w14:paraId="6B77D0B2" w14:textId="77777777" w:rsidR="0029720D" w:rsidRDefault="0029720D" w:rsidP="007852F2">
      <w:pPr>
        <w:pStyle w:val="Sinespaciado"/>
        <w:jc w:val="both"/>
      </w:pPr>
    </w:p>
    <w:p w14:paraId="6E8E1DC5" w14:textId="3ED4A278" w:rsidR="0029720D" w:rsidRDefault="0029720D" w:rsidP="00842C81">
      <w:pPr>
        <w:pStyle w:val="Sinespaciado"/>
        <w:numPr>
          <w:ilvl w:val="0"/>
          <w:numId w:val="47"/>
        </w:numPr>
        <w:jc w:val="both"/>
      </w:pPr>
      <w:r w:rsidRPr="004268A9">
        <w:rPr>
          <w:b/>
          <w:bCs/>
        </w:rPr>
        <w:t>Envío de datos al servidor:</w:t>
      </w:r>
      <w:r>
        <w:t xml:space="preserve"> </w:t>
      </w:r>
      <w:r w:rsidR="00B41843" w:rsidRPr="00B41843">
        <w:t xml:space="preserve">El envío de datos al servidor se realiza cuando el búfer de datos alcanza un tamaño específico, determinado por la constante "MQTT_BATCH_SIZE". En este caso, se establece en 15. Cuando se alcanza este límite, se utiliza la función </w:t>
      </w:r>
      <w:r w:rsidR="00B41843" w:rsidRPr="00B41843">
        <w:rPr>
          <w:i/>
          <w:iCs/>
        </w:rPr>
        <w:t>"</w:t>
      </w:r>
      <w:proofErr w:type="spellStart"/>
      <w:r w:rsidR="00B41843" w:rsidRPr="00B41843">
        <w:rPr>
          <w:i/>
          <w:iCs/>
        </w:rPr>
        <w:t>insertDataBatch</w:t>
      </w:r>
      <w:proofErr w:type="spellEnd"/>
      <w:r w:rsidR="00B41843" w:rsidRPr="00B41843">
        <w:rPr>
          <w:i/>
          <w:iCs/>
        </w:rPr>
        <w:t>"</w:t>
      </w:r>
      <w:r w:rsidR="00B41843" w:rsidRPr="00B41843">
        <w:t xml:space="preserve"> para enviar un lote de datos al servidor MongoDB. Por otro lado, si el búfer no alcanza el tamaño máximo, se activa la función </w:t>
      </w:r>
      <w:r w:rsidR="00B41843" w:rsidRPr="00B41843">
        <w:rPr>
          <w:i/>
          <w:iCs/>
        </w:rPr>
        <w:t>"</w:t>
      </w:r>
      <w:proofErr w:type="spellStart"/>
      <w:r w:rsidR="00B41843" w:rsidRPr="00B41843">
        <w:rPr>
          <w:i/>
          <w:iCs/>
        </w:rPr>
        <w:t>restartSendTimer</w:t>
      </w:r>
      <w:proofErr w:type="spellEnd"/>
      <w:r w:rsidR="00B41843" w:rsidRPr="00B41843">
        <w:rPr>
          <w:i/>
          <w:iCs/>
        </w:rPr>
        <w:t>".</w:t>
      </w:r>
      <w:r w:rsidR="00B41843" w:rsidRPr="00B41843">
        <w:t xml:space="preserve"> Esta función inicia un temporizador de 160 segundos si la variable de control de tiempo no existe. Cuando transcurre este período de inactividad, los datos almacenados en el búfer se envían automáticamente al servidor, en caso de que existan</w:t>
      </w:r>
      <w:r w:rsidR="00B41843">
        <w:t>.</w:t>
      </w:r>
    </w:p>
    <w:p w14:paraId="4035AD36" w14:textId="77777777" w:rsidR="004268A9" w:rsidRDefault="004268A9" w:rsidP="007852F2">
      <w:pPr>
        <w:pStyle w:val="Sinespaciado"/>
        <w:jc w:val="both"/>
      </w:pPr>
    </w:p>
    <w:p w14:paraId="5D18F7FD" w14:textId="77777777" w:rsidR="0029720D" w:rsidRDefault="0029720D" w:rsidP="007852F2">
      <w:pPr>
        <w:pStyle w:val="Sinespaciado"/>
        <w:jc w:val="both"/>
      </w:pPr>
    </w:p>
    <w:p w14:paraId="21EE94A1" w14:textId="77777777" w:rsidR="0029720D" w:rsidRDefault="0029720D" w:rsidP="007852F2">
      <w:pPr>
        <w:pStyle w:val="Sinespaciado"/>
        <w:jc w:val="both"/>
      </w:pPr>
      <w:r>
        <w:t>Además de estas funciones, se han implementado otras para tareas adicionales:</w:t>
      </w:r>
    </w:p>
    <w:p w14:paraId="58C8B7A8" w14:textId="77777777" w:rsidR="0029720D" w:rsidRDefault="0029720D" w:rsidP="007852F2">
      <w:pPr>
        <w:pStyle w:val="Sinespaciado"/>
        <w:jc w:val="both"/>
      </w:pPr>
    </w:p>
    <w:p w14:paraId="273A99B3" w14:textId="0054D6AC" w:rsidR="0029720D" w:rsidRDefault="0029720D" w:rsidP="00842C81">
      <w:pPr>
        <w:pStyle w:val="Sinespaciado"/>
        <w:numPr>
          <w:ilvl w:val="0"/>
          <w:numId w:val="48"/>
        </w:numPr>
        <w:jc w:val="both"/>
      </w:pPr>
      <w:r w:rsidRPr="004268A9">
        <w:rPr>
          <w:b/>
          <w:bCs/>
        </w:rPr>
        <w:t>Envío de datos pendientes al servidor:</w:t>
      </w:r>
      <w:r>
        <w:t xml:space="preserve"> </w:t>
      </w:r>
      <w:r w:rsidR="002E1F3D" w:rsidRPr="002E1F3D">
        <w:t xml:space="preserve">La función </w:t>
      </w:r>
      <w:r w:rsidR="002E1F3D" w:rsidRPr="002E1F3D">
        <w:rPr>
          <w:i/>
          <w:iCs/>
        </w:rPr>
        <w:t>“</w:t>
      </w:r>
      <w:proofErr w:type="spellStart"/>
      <w:r w:rsidR="002E1F3D" w:rsidRPr="002E1F3D">
        <w:rPr>
          <w:i/>
          <w:iCs/>
        </w:rPr>
        <w:t>sendPendingData</w:t>
      </w:r>
      <w:proofErr w:type="spellEnd"/>
      <w:r w:rsidR="002E1F3D" w:rsidRPr="002E1F3D">
        <w:rPr>
          <w:i/>
          <w:iCs/>
        </w:rPr>
        <w:t>”</w:t>
      </w:r>
      <w:r w:rsidR="002E1F3D" w:rsidRPr="002E1F3D">
        <w:t xml:space="preserve"> procesa y envía los datos pendientes al servidor MongoDB. Se activa cuando se cierra la conexión con el broker MQTT, asegurándose de que los datos almacenados en el </w:t>
      </w:r>
      <w:proofErr w:type="spellStart"/>
      <w:r w:rsidR="002E1F3D" w:rsidRPr="002E1F3D">
        <w:t>batch</w:t>
      </w:r>
      <w:proofErr w:type="spellEnd"/>
      <w:r w:rsidR="002E1F3D" w:rsidRPr="002E1F3D">
        <w:t xml:space="preserve"> se envíen al servidor antes de cerrar la conexión</w:t>
      </w:r>
      <w:r>
        <w:t>.</w:t>
      </w:r>
    </w:p>
    <w:p w14:paraId="0E273090" w14:textId="77777777" w:rsidR="0029720D" w:rsidRDefault="0029720D" w:rsidP="007852F2">
      <w:pPr>
        <w:pStyle w:val="Sinespaciado"/>
        <w:jc w:val="both"/>
      </w:pPr>
    </w:p>
    <w:p w14:paraId="107EB133" w14:textId="5980A0E8" w:rsidR="0029720D" w:rsidRDefault="0029720D" w:rsidP="00842C81">
      <w:pPr>
        <w:pStyle w:val="Sinespaciado"/>
        <w:numPr>
          <w:ilvl w:val="0"/>
          <w:numId w:val="48"/>
        </w:numPr>
        <w:jc w:val="both"/>
      </w:pPr>
      <w:r w:rsidRPr="004268A9">
        <w:rPr>
          <w:b/>
          <w:bCs/>
        </w:rPr>
        <w:t>Inserción de un lote de datos en la base de datos:</w:t>
      </w:r>
      <w:r>
        <w:t xml:space="preserve"> La función </w:t>
      </w:r>
      <w:r w:rsidR="004268A9">
        <w:t>“</w:t>
      </w:r>
      <w:proofErr w:type="spellStart"/>
      <w:r>
        <w:t>insertDataBatch</w:t>
      </w:r>
      <w:proofErr w:type="spellEnd"/>
      <w:r w:rsidR="004268A9">
        <w:t>”</w:t>
      </w:r>
      <w:r>
        <w:t xml:space="preserve"> se encarga de insertar un lote de datos en la base de datos MongoDB.</w:t>
      </w:r>
    </w:p>
    <w:p w14:paraId="67609D6F" w14:textId="77777777" w:rsidR="0029720D" w:rsidRDefault="0029720D" w:rsidP="007852F2">
      <w:pPr>
        <w:pStyle w:val="Sinespaciado"/>
        <w:jc w:val="both"/>
      </w:pPr>
    </w:p>
    <w:p w14:paraId="0084961A" w14:textId="32D1EEC2" w:rsidR="0029720D" w:rsidRDefault="0029720D" w:rsidP="00842C81">
      <w:pPr>
        <w:pStyle w:val="Sinespaciado"/>
        <w:numPr>
          <w:ilvl w:val="0"/>
          <w:numId w:val="48"/>
        </w:numPr>
        <w:jc w:val="both"/>
      </w:pPr>
      <w:r w:rsidRPr="004268A9">
        <w:rPr>
          <w:b/>
          <w:bCs/>
        </w:rPr>
        <w:t>Reinicio del temporizador de envío:</w:t>
      </w:r>
      <w:r>
        <w:t xml:space="preserve"> La función </w:t>
      </w:r>
      <w:r w:rsidR="004268A9">
        <w:t>“</w:t>
      </w:r>
      <w:proofErr w:type="spellStart"/>
      <w:r>
        <w:t>restartSendTimer</w:t>
      </w:r>
      <w:proofErr w:type="spellEnd"/>
      <w:r w:rsidR="004268A9">
        <w:t>”</w:t>
      </w:r>
      <w:r>
        <w:t xml:space="preserve"> reinicia el temporizador para enviar datos pendientes al servidor de manera periódica.</w:t>
      </w:r>
      <w:r w:rsidR="00B41843">
        <w:t xml:space="preserve"> </w:t>
      </w:r>
    </w:p>
    <w:p w14:paraId="2379020E" w14:textId="77777777" w:rsidR="00FF0BA0" w:rsidRDefault="00FF0BA0" w:rsidP="007852F2">
      <w:pPr>
        <w:pStyle w:val="Prrafodelista"/>
        <w:jc w:val="both"/>
      </w:pPr>
    </w:p>
    <w:p w14:paraId="3AC144CB" w14:textId="1ECAA367" w:rsidR="00FF0BA0" w:rsidRDefault="00FF0BA0" w:rsidP="007852F2">
      <w:pPr>
        <w:pStyle w:val="Sinespaciado"/>
        <w:jc w:val="both"/>
      </w:pPr>
      <w:r w:rsidRPr="00FF0BA0">
        <w:t>Por último, para obtener una comprensión más detallada de la implementación de las funciones mencionadas anteriormente, se puede consultar el código completo en el Anexo 2</w:t>
      </w:r>
      <w:r w:rsidR="007852F2">
        <w:t>4</w:t>
      </w:r>
      <w:r>
        <w:t>.</w:t>
      </w:r>
    </w:p>
    <w:p w14:paraId="23F3873B" w14:textId="64028A6F" w:rsidR="00FF0BA0" w:rsidRDefault="00FF0BA0" w:rsidP="00FF0BA0">
      <w:pPr>
        <w:pStyle w:val="Sinespaciado"/>
      </w:pPr>
    </w:p>
    <w:p w14:paraId="5085A9DA" w14:textId="5CECF841" w:rsidR="00FF0BA0" w:rsidRDefault="00D14E10" w:rsidP="00D14E10">
      <w:pPr>
        <w:pStyle w:val="Ttulo4"/>
      </w:pPr>
      <w:proofErr w:type="spellStart"/>
      <w:r>
        <w:t>Modularización</w:t>
      </w:r>
      <w:proofErr w:type="spellEnd"/>
      <w:r>
        <w:t xml:space="preserve"> del cliente</w:t>
      </w:r>
    </w:p>
    <w:p w14:paraId="56044714" w14:textId="1C57EA7F" w:rsidR="00D14E10" w:rsidRDefault="00D14E10" w:rsidP="00D474D6">
      <w:pPr>
        <w:jc w:val="both"/>
      </w:pPr>
      <w:r>
        <w:t>Se ha desarrollado un archivo de exportación destinado al objeto "</w:t>
      </w:r>
      <w:proofErr w:type="spellStart"/>
      <w:r>
        <w:t>MqttHandler</w:t>
      </w:r>
      <w:proofErr w:type="spellEnd"/>
      <w:r>
        <w:t>", el cual se encarga de configurar la instancia del cliente MQTT con los parámetros esenciales, incluyendo el host, el nombre de usuario y la contraseña. La creación de este archivo simplifica la gestión de la conexión en todos los componentes del proyecto. A continuación,</w:t>
      </w:r>
      <w:r w:rsidR="00471ECB">
        <w:t xml:space="preserve"> </w:t>
      </w:r>
      <w:r>
        <w:t xml:space="preserve">se </w:t>
      </w:r>
      <w:r w:rsidR="00164CB2">
        <w:t>presenta</w:t>
      </w:r>
      <w:r w:rsidR="00471ECB">
        <w:t xml:space="preserve"> </w:t>
      </w:r>
      <w:r>
        <w:t>una representación gráfica que ilustra la estructura del objeto</w:t>
      </w:r>
      <w:r w:rsidR="00164CB2">
        <w:t xml:space="preserve"> (Fig. 22)</w:t>
      </w:r>
      <w:r>
        <w:t>:</w:t>
      </w:r>
    </w:p>
    <w:p w14:paraId="7D279E42" w14:textId="77777777" w:rsidR="00D14E10" w:rsidRDefault="00D14E10" w:rsidP="00D14E10"/>
    <w:p w14:paraId="59975E0A" w14:textId="77777777" w:rsidR="00D14E10" w:rsidRDefault="00D14E10" w:rsidP="00D14E10">
      <w:pPr>
        <w:rPr>
          <w:noProof/>
        </w:rPr>
      </w:pPr>
    </w:p>
    <w:p w14:paraId="4E1A4ECC" w14:textId="77777777" w:rsidR="00164CB2" w:rsidRDefault="00D14E10" w:rsidP="00164CB2">
      <w:pPr>
        <w:keepNext/>
        <w:jc w:val="center"/>
      </w:pPr>
      <w:r>
        <w:rPr>
          <w:noProof/>
        </w:rPr>
        <w:lastRenderedPageBreak/>
        <w:drawing>
          <wp:inline distT="0" distB="0" distL="0" distR="0" wp14:anchorId="6308C309" wp14:editId="34001F2B">
            <wp:extent cx="4898004" cy="110523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37" cstate="print">
                      <a:extLst>
                        <a:ext uri="{28A0092B-C50C-407E-A947-70E740481C1C}">
                          <a14:useLocalDpi xmlns:a14="http://schemas.microsoft.com/office/drawing/2010/main" val="0"/>
                        </a:ext>
                      </a:extLst>
                    </a:blip>
                    <a:srcRect l="6092" t="19144" r="6616" b="20375"/>
                    <a:stretch/>
                  </pic:blipFill>
                  <pic:spPr bwMode="auto">
                    <a:xfrm>
                      <a:off x="0" y="0"/>
                      <a:ext cx="4898338" cy="1105307"/>
                    </a:xfrm>
                    <a:prstGeom prst="rect">
                      <a:avLst/>
                    </a:prstGeom>
                    <a:ln>
                      <a:noFill/>
                    </a:ln>
                    <a:extLst>
                      <a:ext uri="{53640926-AAD7-44D8-BBD7-CCE9431645EC}">
                        <a14:shadowObscured xmlns:a14="http://schemas.microsoft.com/office/drawing/2010/main"/>
                      </a:ext>
                    </a:extLst>
                  </pic:spPr>
                </pic:pic>
              </a:graphicData>
            </a:graphic>
          </wp:inline>
        </w:drawing>
      </w:r>
    </w:p>
    <w:p w14:paraId="3ADF57AD" w14:textId="1822CF36" w:rsidR="00D14E10" w:rsidRPr="00164CB2" w:rsidRDefault="00164CB2" w:rsidP="00164CB2">
      <w:pPr>
        <w:pStyle w:val="Descripcin"/>
        <w:jc w:val="center"/>
        <w:rPr>
          <w:sz w:val="20"/>
          <w:szCs w:val="20"/>
        </w:rPr>
      </w:pPr>
      <w:bookmarkStart w:id="43" w:name="_Toc160577896"/>
      <w:r w:rsidRPr="00164CB2">
        <w:rPr>
          <w:sz w:val="20"/>
          <w:szCs w:val="20"/>
        </w:rPr>
        <w:t xml:space="preserve">Figura </w:t>
      </w:r>
      <w:r w:rsidRPr="00164CB2">
        <w:rPr>
          <w:sz w:val="20"/>
          <w:szCs w:val="20"/>
        </w:rPr>
        <w:fldChar w:fldCharType="begin"/>
      </w:r>
      <w:r w:rsidRPr="00164CB2">
        <w:rPr>
          <w:sz w:val="20"/>
          <w:szCs w:val="20"/>
        </w:rPr>
        <w:instrText xml:space="preserve"> SEQ Figura \* ARABIC </w:instrText>
      </w:r>
      <w:r w:rsidRPr="00164CB2">
        <w:rPr>
          <w:sz w:val="20"/>
          <w:szCs w:val="20"/>
        </w:rPr>
        <w:fldChar w:fldCharType="separate"/>
      </w:r>
      <w:r w:rsidR="00054D62">
        <w:rPr>
          <w:noProof/>
          <w:sz w:val="20"/>
          <w:szCs w:val="20"/>
        </w:rPr>
        <w:t>22</w:t>
      </w:r>
      <w:r w:rsidRPr="00164CB2">
        <w:rPr>
          <w:sz w:val="20"/>
          <w:szCs w:val="20"/>
        </w:rPr>
        <w:fldChar w:fldCharType="end"/>
      </w:r>
      <w:r w:rsidRPr="00164CB2">
        <w:rPr>
          <w:sz w:val="20"/>
          <w:szCs w:val="20"/>
        </w:rPr>
        <w:t xml:space="preserve"> - Archivo de exportación del cliente MQTT: </w:t>
      </w:r>
      <w:proofErr w:type="spellStart"/>
      <w:r w:rsidRPr="00164CB2">
        <w:rPr>
          <w:sz w:val="20"/>
          <w:szCs w:val="20"/>
        </w:rPr>
        <w:t>MqttHandler</w:t>
      </w:r>
      <w:bookmarkEnd w:id="43"/>
      <w:proofErr w:type="spellEnd"/>
    </w:p>
    <w:p w14:paraId="09FCB2E7" w14:textId="740FF476" w:rsidR="00D14E10" w:rsidRDefault="00D14E10" w:rsidP="00D474D6">
      <w:pPr>
        <w:jc w:val="both"/>
      </w:pPr>
      <w:r>
        <w:t>La exportación de este objeto posibilita el acceso y la utilización del cliente MQTT en distintas secciones del proyecto, fomentando así una arquitectura modular y adaptable.</w:t>
      </w:r>
    </w:p>
    <w:p w14:paraId="23224C1A" w14:textId="75CE5763" w:rsidR="00045732" w:rsidRDefault="00045732" w:rsidP="00D474D6">
      <w:pPr>
        <w:pStyle w:val="Sinespaciado"/>
        <w:jc w:val="both"/>
      </w:pPr>
    </w:p>
    <w:p w14:paraId="3EB28E4A" w14:textId="5BFD23B2" w:rsidR="00045732" w:rsidRDefault="00045732" w:rsidP="00D474D6">
      <w:pPr>
        <w:pStyle w:val="Sinespaciado"/>
        <w:jc w:val="both"/>
      </w:pPr>
      <w:r>
        <w:t>Al tener modularizado el cliente MQTT permite su fácil integración en la inicialización de la API. Esto nos brinda la capacidad de suscribirnos a un tópico específico durante el arranque del sistema</w:t>
      </w:r>
      <w:r w:rsidR="006166C3">
        <w:t xml:space="preserve"> (Fig. 23)</w:t>
      </w:r>
      <w:r>
        <w:t xml:space="preserve">. </w:t>
      </w:r>
    </w:p>
    <w:p w14:paraId="1F90B9A4" w14:textId="77777777" w:rsidR="00045732" w:rsidRDefault="00045732" w:rsidP="00045732">
      <w:pPr>
        <w:pStyle w:val="Sinespaciado"/>
        <w:rPr>
          <w:noProof/>
        </w:rPr>
      </w:pPr>
    </w:p>
    <w:p w14:paraId="7E95C47D" w14:textId="77777777" w:rsidR="006166C3" w:rsidRDefault="00045732" w:rsidP="006166C3">
      <w:pPr>
        <w:pStyle w:val="Sinespaciado"/>
        <w:keepNext/>
        <w:jc w:val="center"/>
      </w:pPr>
      <w:r>
        <w:rPr>
          <w:noProof/>
        </w:rPr>
        <w:drawing>
          <wp:inline distT="0" distB="0" distL="0" distR="0" wp14:anchorId="1614009A" wp14:editId="73E96713">
            <wp:extent cx="4953663" cy="93030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38" cstate="print">
                      <a:extLst>
                        <a:ext uri="{28A0092B-C50C-407E-A947-70E740481C1C}">
                          <a14:useLocalDpi xmlns:a14="http://schemas.microsoft.com/office/drawing/2010/main" val="0"/>
                        </a:ext>
                      </a:extLst>
                    </a:blip>
                    <a:srcRect l="5667" t="20651" r="6027" b="20399"/>
                    <a:stretch/>
                  </pic:blipFill>
                  <pic:spPr bwMode="auto">
                    <a:xfrm>
                      <a:off x="0" y="0"/>
                      <a:ext cx="4955194" cy="930590"/>
                    </a:xfrm>
                    <a:prstGeom prst="rect">
                      <a:avLst/>
                    </a:prstGeom>
                    <a:ln>
                      <a:noFill/>
                    </a:ln>
                    <a:extLst>
                      <a:ext uri="{53640926-AAD7-44D8-BBD7-CCE9431645EC}">
                        <a14:shadowObscured xmlns:a14="http://schemas.microsoft.com/office/drawing/2010/main"/>
                      </a:ext>
                    </a:extLst>
                  </pic:spPr>
                </pic:pic>
              </a:graphicData>
            </a:graphic>
          </wp:inline>
        </w:drawing>
      </w:r>
    </w:p>
    <w:p w14:paraId="5A747184" w14:textId="64481CFF" w:rsidR="00045732" w:rsidRPr="006166C3" w:rsidRDefault="006166C3" w:rsidP="006166C3">
      <w:pPr>
        <w:pStyle w:val="Descripcin"/>
        <w:jc w:val="center"/>
        <w:rPr>
          <w:sz w:val="20"/>
          <w:szCs w:val="20"/>
        </w:rPr>
      </w:pPr>
      <w:bookmarkStart w:id="44" w:name="_Toc160577897"/>
      <w:r w:rsidRPr="006166C3">
        <w:rPr>
          <w:sz w:val="20"/>
          <w:szCs w:val="20"/>
        </w:rPr>
        <w:t xml:space="preserve">Figura </w:t>
      </w:r>
      <w:r w:rsidRPr="006166C3">
        <w:rPr>
          <w:sz w:val="20"/>
          <w:szCs w:val="20"/>
        </w:rPr>
        <w:fldChar w:fldCharType="begin"/>
      </w:r>
      <w:r w:rsidRPr="006166C3">
        <w:rPr>
          <w:sz w:val="20"/>
          <w:szCs w:val="20"/>
        </w:rPr>
        <w:instrText xml:space="preserve"> SEQ Figura \* ARABIC </w:instrText>
      </w:r>
      <w:r w:rsidRPr="006166C3">
        <w:rPr>
          <w:sz w:val="20"/>
          <w:szCs w:val="20"/>
        </w:rPr>
        <w:fldChar w:fldCharType="separate"/>
      </w:r>
      <w:r w:rsidR="00054D62">
        <w:rPr>
          <w:noProof/>
          <w:sz w:val="20"/>
          <w:szCs w:val="20"/>
        </w:rPr>
        <w:t>23</w:t>
      </w:r>
      <w:r w:rsidRPr="006166C3">
        <w:rPr>
          <w:sz w:val="20"/>
          <w:szCs w:val="20"/>
        </w:rPr>
        <w:fldChar w:fldCharType="end"/>
      </w:r>
      <w:r w:rsidRPr="006166C3">
        <w:rPr>
          <w:sz w:val="20"/>
          <w:szCs w:val="20"/>
        </w:rPr>
        <w:t xml:space="preserve"> - Suscripción a un tópico al iniciar la API</w:t>
      </w:r>
      <w:bookmarkEnd w:id="44"/>
    </w:p>
    <w:p w14:paraId="3E1E3E1B" w14:textId="77777777" w:rsidR="00045732" w:rsidRDefault="00045732" w:rsidP="00D474D6">
      <w:pPr>
        <w:pStyle w:val="Sinespaciado"/>
        <w:jc w:val="both"/>
      </w:pPr>
      <w:r>
        <w:t xml:space="preserve">Como se puede observar, después de importar el módulo correspondiente, podemos suscribirnos al tópico </w:t>
      </w:r>
      <w:r w:rsidRPr="00D474D6">
        <w:rPr>
          <w:i/>
          <w:iCs/>
        </w:rPr>
        <w:t>"/</w:t>
      </w:r>
      <w:proofErr w:type="spellStart"/>
      <w:r w:rsidRPr="00D474D6">
        <w:rPr>
          <w:i/>
          <w:iCs/>
        </w:rPr>
        <w:t>devices</w:t>
      </w:r>
      <w:proofErr w:type="spellEnd"/>
      <w:r w:rsidRPr="00D474D6">
        <w:rPr>
          <w:i/>
          <w:iCs/>
        </w:rPr>
        <w:t>/#"</w:t>
      </w:r>
      <w:r>
        <w:t>. Esto nos permite recibir todos los datos provenientes de los dispositivos de manera eficiente.</w:t>
      </w:r>
    </w:p>
    <w:p w14:paraId="29417970" w14:textId="77777777" w:rsidR="00045732" w:rsidRDefault="00045732" w:rsidP="00D474D6">
      <w:pPr>
        <w:pStyle w:val="Sinespaciado"/>
        <w:jc w:val="both"/>
      </w:pPr>
    </w:p>
    <w:p w14:paraId="5821BC17" w14:textId="5005E74F" w:rsidR="00045732" w:rsidRDefault="00045732" w:rsidP="00D474D6">
      <w:pPr>
        <w:pStyle w:val="Sinespaciado"/>
        <w:jc w:val="both"/>
      </w:pPr>
      <w:r>
        <w:t>Otro escenario de aplicación del módulo es durante la actualización del estado de un dispositivo. Al modificar una propiedad del dispositivo, como activarlo o desactivarlo, es necesario acceder a la instancia del módulo</w:t>
      </w:r>
      <w:r w:rsidR="006166C3">
        <w:t xml:space="preserve"> (Fig. 24)</w:t>
      </w:r>
      <w:r>
        <w:t>. Esta instancia envía un mensaje al dispositivo mediante un tópico específico para activar o desactivar el dispositivo según corresponda.</w:t>
      </w:r>
    </w:p>
    <w:p w14:paraId="48645328" w14:textId="77777777" w:rsidR="00D474D6" w:rsidRDefault="00D474D6" w:rsidP="00045732">
      <w:pPr>
        <w:pStyle w:val="Sinespaciado"/>
        <w:rPr>
          <w:noProof/>
        </w:rPr>
      </w:pPr>
    </w:p>
    <w:p w14:paraId="1C1B5E5C" w14:textId="77777777" w:rsidR="006166C3" w:rsidRDefault="00D474D6" w:rsidP="006166C3">
      <w:pPr>
        <w:pStyle w:val="Sinespaciado"/>
        <w:keepNext/>
        <w:jc w:val="center"/>
      </w:pPr>
      <w:r>
        <w:rPr>
          <w:noProof/>
        </w:rPr>
        <w:drawing>
          <wp:inline distT="0" distB="0" distL="0" distR="0" wp14:anchorId="5880AA7B" wp14:editId="1DC70D98">
            <wp:extent cx="5001371" cy="4420925"/>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rotWithShape="1">
                    <a:blip r:embed="rId39" cstate="print">
                      <a:extLst>
                        <a:ext uri="{28A0092B-C50C-407E-A947-70E740481C1C}">
                          <a14:useLocalDpi xmlns:a14="http://schemas.microsoft.com/office/drawing/2010/main" val="0"/>
                        </a:ext>
                      </a:extLst>
                    </a:blip>
                    <a:srcRect l="4960" t="5539" r="5904" b="6458"/>
                    <a:stretch/>
                  </pic:blipFill>
                  <pic:spPr bwMode="auto">
                    <a:xfrm>
                      <a:off x="0" y="0"/>
                      <a:ext cx="5001866" cy="4421363"/>
                    </a:xfrm>
                    <a:prstGeom prst="rect">
                      <a:avLst/>
                    </a:prstGeom>
                    <a:ln>
                      <a:noFill/>
                    </a:ln>
                    <a:extLst>
                      <a:ext uri="{53640926-AAD7-44D8-BBD7-CCE9431645EC}">
                        <a14:shadowObscured xmlns:a14="http://schemas.microsoft.com/office/drawing/2010/main"/>
                      </a:ext>
                    </a:extLst>
                  </pic:spPr>
                </pic:pic>
              </a:graphicData>
            </a:graphic>
          </wp:inline>
        </w:drawing>
      </w:r>
    </w:p>
    <w:p w14:paraId="2842EA83" w14:textId="13A1DA94" w:rsidR="00F56CDF" w:rsidRDefault="006166C3" w:rsidP="006166C3">
      <w:pPr>
        <w:pStyle w:val="Descripcin"/>
        <w:jc w:val="center"/>
      </w:pPr>
      <w:bookmarkStart w:id="45" w:name="_Toc160577898"/>
      <w:r>
        <w:t xml:space="preserve">Figura </w:t>
      </w:r>
      <w:fldSimple w:instr=" SEQ Figura \* ARABIC ">
        <w:r w:rsidR="00054D62">
          <w:rPr>
            <w:noProof/>
          </w:rPr>
          <w:t>24</w:t>
        </w:r>
      </w:fldSimple>
      <w:r w:rsidRPr="00240BF3">
        <w:t xml:space="preserve"> - Controlador de actualización de un dispositivo</w:t>
      </w:r>
      <w:bookmarkEnd w:id="45"/>
    </w:p>
    <w:p w14:paraId="07FB57EC" w14:textId="744E9C77" w:rsidR="00045732" w:rsidRPr="00045732" w:rsidRDefault="00045732" w:rsidP="00D474D6">
      <w:pPr>
        <w:pStyle w:val="Sinespaciado"/>
        <w:jc w:val="both"/>
      </w:pPr>
      <w:r>
        <w:t xml:space="preserve">La </w:t>
      </w:r>
      <w:proofErr w:type="spellStart"/>
      <w:r>
        <w:t>modularización</w:t>
      </w:r>
      <w:proofErr w:type="spellEnd"/>
      <w:r>
        <w:t xml:space="preserve"> del cliente MQTT facilita la implementación de estas funcionalidades, contribuyendo así a una arquitectura flexible y adaptable.</w:t>
      </w:r>
    </w:p>
    <w:p w14:paraId="73F38450" w14:textId="4A04797B" w:rsidR="007D03EE" w:rsidRPr="007D03EE" w:rsidRDefault="007D03EE" w:rsidP="007D03EE">
      <w:pPr>
        <w:pStyle w:val="Sinespaciado"/>
      </w:pPr>
    </w:p>
    <w:p w14:paraId="1EEC4B9A" w14:textId="62AB1D8D" w:rsidR="009B2EC1" w:rsidRDefault="00D10B56" w:rsidP="00D10B56">
      <w:pPr>
        <w:pStyle w:val="Ttulo3"/>
      </w:pPr>
      <w:r>
        <w:lastRenderedPageBreak/>
        <w:t>Módulo de integración</w:t>
      </w:r>
      <w:r w:rsidR="008F008F">
        <w:t xml:space="preserve"> de dispositivos</w:t>
      </w:r>
    </w:p>
    <w:p w14:paraId="331FC606" w14:textId="20D1FD85" w:rsidR="00D10B56" w:rsidRDefault="00D10B56" w:rsidP="00D660D7">
      <w:pPr>
        <w:jc w:val="both"/>
      </w:pPr>
      <w:r>
        <w:t>En esta sección, se analizará el funcionamiento</w:t>
      </w:r>
      <w:r w:rsidR="00721155">
        <w:t xml:space="preserve"> y adaptación</w:t>
      </w:r>
      <w:r>
        <w:t xml:space="preserve"> del módulo de integración</w:t>
      </w:r>
      <w:r w:rsidR="00721155">
        <w:t xml:space="preserve"> para los </w:t>
      </w:r>
      <w:r w:rsidR="00045C3B">
        <w:t>dispositivos,</w:t>
      </w:r>
      <w:r>
        <w:t xml:space="preserve"> </w:t>
      </w:r>
      <w:r w:rsidR="00045C3B" w:rsidRPr="00045C3B">
        <w:t>el cual desempeña un papel fundamental en la interacción de estos dispositivos dentro del marco de la API</w:t>
      </w:r>
      <w:r>
        <w:t>. Es importante destacar que este módulo no se construyó completamente desde cero, sino que se basó en un proyecto previamente desarrollado</w:t>
      </w:r>
      <w:r w:rsidR="00D660D7">
        <w:t xml:space="preserve"> [</w:t>
      </w:r>
      <w:r w:rsidR="00D205A1">
        <w:t>51</w:t>
      </w:r>
      <w:r w:rsidR="00D660D7">
        <w:t>]</w:t>
      </w:r>
      <w:r>
        <w:t xml:space="preserve"> por un compañero de carrera que también trabajaba con sensores ambientales. El proyecto original proporcionó los fundamentos esenciales para esta implementación, aunque se realizaron</w:t>
      </w:r>
      <w:r w:rsidR="00471ECB">
        <w:t xml:space="preserve"> las</w:t>
      </w:r>
      <w:r>
        <w:t xml:space="preserve"> modificaciones necesarias para adaptarlo a </w:t>
      </w:r>
      <w:r w:rsidR="00471ECB">
        <w:t xml:space="preserve">las </w:t>
      </w:r>
      <w:r>
        <w:t>necesidades específicas</w:t>
      </w:r>
      <w:r w:rsidR="00471ECB">
        <w:t xml:space="preserve"> del proyecto</w:t>
      </w:r>
      <w:r>
        <w:t>.</w:t>
      </w:r>
    </w:p>
    <w:p w14:paraId="0CC86BF0" w14:textId="52BDD912" w:rsidR="00D10B56" w:rsidRPr="00D10B56" w:rsidRDefault="00D10B56" w:rsidP="00D660D7">
      <w:pPr>
        <w:jc w:val="both"/>
      </w:pPr>
      <w:r>
        <w:t>A partir de esta base, se explorará cómo el módulo de integración se incorpora en la arquitectura general de la API y cómo se adapta para cumplir con los requerimientos del proyecto actual.</w:t>
      </w:r>
    </w:p>
    <w:p w14:paraId="7AE77CB9" w14:textId="537635F1" w:rsidR="009B2EC1" w:rsidRDefault="009B2EC1" w:rsidP="009B2EC1">
      <w:pPr>
        <w:pStyle w:val="Sinespaciado"/>
      </w:pPr>
    </w:p>
    <w:p w14:paraId="79004606" w14:textId="392EC6D6" w:rsidR="00875863" w:rsidRDefault="006D5A9B" w:rsidP="00875863">
      <w:pPr>
        <w:pStyle w:val="Ttulo4"/>
      </w:pPr>
      <w:r>
        <w:t>Adaptación</w:t>
      </w:r>
      <w:r w:rsidR="00875863">
        <w:t xml:space="preserve"> de librería</w:t>
      </w:r>
    </w:p>
    <w:p w14:paraId="3054F308" w14:textId="77777777" w:rsidR="00875863" w:rsidRDefault="00875863" w:rsidP="000B500A">
      <w:pPr>
        <w:jc w:val="both"/>
      </w:pPr>
      <w:r>
        <w:t>La integración de dispositivos con la API implica la necesidad de establecer una comunicación fluida y eficiente entre el dispositivo y el servidor MQTT que actúa como intermediario para el intercambio de datos. Para facilitar esta tarea, es esencial contar con una biblioteca que simplifique y estandarice el proceso de envío y recepción de información.</w:t>
      </w:r>
    </w:p>
    <w:p w14:paraId="7A2BAED1" w14:textId="71E83C0E" w:rsidR="00875863" w:rsidRDefault="00875863" w:rsidP="000B500A">
      <w:pPr>
        <w:jc w:val="both"/>
      </w:pPr>
      <w:r>
        <w:t xml:space="preserve">Si bien es factible desarrollar esta biblioteca directamente desde el entorno de desarrollo integrado (IDE) de Arduino, se tomó la decisión de emplear </w:t>
      </w:r>
      <w:proofErr w:type="spellStart"/>
      <w:r>
        <w:t>PlatformIO</w:t>
      </w:r>
      <w:proofErr w:type="spellEnd"/>
      <w:r>
        <w:t xml:space="preserve"> debido a sus ventajas y características. </w:t>
      </w:r>
      <w:r w:rsidR="00F437DF">
        <w:t>E</w:t>
      </w:r>
      <w:r>
        <w:t xml:space="preserve">s un entorno de desarrollo compatible con Visual Studio </w:t>
      </w:r>
      <w:proofErr w:type="spellStart"/>
      <w:r>
        <w:t>Code</w:t>
      </w:r>
      <w:proofErr w:type="spellEnd"/>
      <w:r>
        <w:t xml:space="preserve"> que ofrece una amplia gama de herramientas y funcionalidades diseñadas específicamente para el desarrollo de software destinado a microcontroladores como Arduino, ESP32 y otros dispositivos similares.</w:t>
      </w:r>
    </w:p>
    <w:p w14:paraId="4B40E85E" w14:textId="6B9F98F1" w:rsidR="00F437DF" w:rsidRDefault="00875863" w:rsidP="000B500A">
      <w:pPr>
        <w:jc w:val="both"/>
      </w:pPr>
      <w:r>
        <w:t>Además, facilita la gestión de dependencias, la compilación de código y la depuración, lo que agiliza el proceso de desarrollo y reduce la complejidad técnica asociada con la creación de bibliotecas personalizadas.</w:t>
      </w:r>
    </w:p>
    <w:p w14:paraId="5071899C" w14:textId="2BAC5E68" w:rsidR="006D5A9B" w:rsidRDefault="006D5A9B" w:rsidP="000B500A">
      <w:pPr>
        <w:jc w:val="both"/>
      </w:pPr>
      <w:r>
        <w:t xml:space="preserve">Para comenzar con el </w:t>
      </w:r>
      <w:r w:rsidR="000820C7">
        <w:t xml:space="preserve">proceso de adaptación </w:t>
      </w:r>
      <w:r>
        <w:t xml:space="preserve">de la biblioteca de integración, es esencial comprender la estructura y la lógica del proyecto existente, que sirve como punto de partida. Aunque este proyecto ya tiene implementados dispositivos, es importante tener en cuenta que los dispositivos utilizados por LIITEC </w:t>
      </w:r>
      <w:r w:rsidR="000820C7">
        <w:t>son</w:t>
      </w:r>
      <w:r>
        <w:t xml:space="preserve"> diferentes. Por lo tanto, se necesita una adaptación específica para cada dispositivo que se utilizará en la implementación de la API.</w:t>
      </w:r>
    </w:p>
    <w:p w14:paraId="0A714A4B" w14:textId="77777777" w:rsidR="006D5A9B" w:rsidRDefault="006D5A9B" w:rsidP="000B500A">
      <w:pPr>
        <w:jc w:val="both"/>
      </w:pPr>
      <w:r>
        <w:t>Una de las ventajas más destacadas del proyecto previo es su organización modular, que separa claramente la lógica del microcontrolador de la del sensor. Esta separación se logra mediante las clases "</w:t>
      </w:r>
      <w:proofErr w:type="spellStart"/>
      <w:r>
        <w:t>device</w:t>
      </w:r>
      <w:proofErr w:type="spellEnd"/>
      <w:r>
        <w:t>" y "sensor". La clase "</w:t>
      </w:r>
      <w:proofErr w:type="spellStart"/>
      <w:r>
        <w:t>device</w:t>
      </w:r>
      <w:proofErr w:type="spellEnd"/>
      <w:r>
        <w:t>" representa el microcontrolador y la conexión física con los sensores, mientras que la clase "sensor" se centra en las funcionalidades específicas del sensor en sí. Esta estructura facilita enormemente la extensión del sistema para incluir nuevos tipos de sensores en el futuro.</w:t>
      </w:r>
    </w:p>
    <w:p w14:paraId="3B022562" w14:textId="64BB572D" w:rsidR="006D5A9B" w:rsidRDefault="006D5A9B" w:rsidP="000B500A">
      <w:pPr>
        <w:jc w:val="both"/>
      </w:pPr>
      <w:r>
        <w:t>Al heredar propiedades comunes de la clase "sensor", se evita la duplicación de código y se simplifica el proceso de integración de nuevos sensores. Esto resulta especialmente útil en el contexto de LIITEC, donde se requiere implementar varios sensores diferentes.</w:t>
      </w:r>
    </w:p>
    <w:p w14:paraId="181EAB55" w14:textId="020C3C7B" w:rsidR="000B500A" w:rsidRDefault="000275FF" w:rsidP="000B500A">
      <w:pPr>
        <w:jc w:val="both"/>
      </w:pPr>
      <w:r w:rsidRPr="000275FF">
        <w:t xml:space="preserve">Para adaptar la biblioteca existente a las necesidades de LIITEC, se requiere la creación de archivos de funcionalidad dedicados para los sensores específicos que se utilizarán, tales como el DHT22, MQ135 y GYML8511. Estos archivos contienen todas las funciones necesarias para interactuar con cada sensor, capturar los datos y darles el formato necesario para su envío hacia el broker MQTT. </w:t>
      </w:r>
      <w:proofErr w:type="gramStart"/>
      <w:r w:rsidRPr="000275FF">
        <w:t>La modularidad</w:t>
      </w:r>
      <w:proofErr w:type="gramEnd"/>
      <w:r w:rsidRPr="000275FF">
        <w:t xml:space="preserve"> de la biblioteca permite agregar fácilmente soporte para nuevos sensores en el futuro, lo que garantiza la escalabilidad y la flexibilidad del sistema para adaptarse a diferentes dispositivos y necesidades.</w:t>
      </w:r>
    </w:p>
    <w:p w14:paraId="6DB51F7A" w14:textId="24F11F9E" w:rsidR="00F437DF" w:rsidRDefault="006D5A9B" w:rsidP="000B500A">
      <w:pPr>
        <w:jc w:val="both"/>
      </w:pPr>
      <w:r>
        <w:t xml:space="preserve">Los detalles de cada sensor, incluidos los encabezados y las funciones necesarias, se </w:t>
      </w:r>
      <w:r w:rsidR="000820C7">
        <w:t xml:space="preserve">encuentran en </w:t>
      </w:r>
      <w:r>
        <w:t xml:space="preserve">los </w:t>
      </w:r>
      <w:r w:rsidR="006166C3">
        <w:t>A</w:t>
      </w:r>
      <w:r>
        <w:t xml:space="preserve">nexos </w:t>
      </w:r>
      <w:r w:rsidR="000820C7">
        <w:t>25, 26 y 27.</w:t>
      </w:r>
    </w:p>
    <w:p w14:paraId="3CC15A25" w14:textId="1855000B" w:rsidR="00A1691B" w:rsidRDefault="00A1691B" w:rsidP="00A1691B">
      <w:pPr>
        <w:pStyle w:val="Sinespaciado"/>
      </w:pPr>
    </w:p>
    <w:p w14:paraId="0FEF6ADC" w14:textId="6EE32A9F" w:rsidR="007B02E4" w:rsidRDefault="007B02E4" w:rsidP="00A1691B">
      <w:pPr>
        <w:pStyle w:val="Sinespaciado"/>
      </w:pPr>
    </w:p>
    <w:p w14:paraId="1BE71884" w14:textId="0BA43215" w:rsidR="007B02E4" w:rsidRDefault="007B02E4" w:rsidP="00A1691B">
      <w:pPr>
        <w:pStyle w:val="Sinespaciado"/>
      </w:pPr>
    </w:p>
    <w:p w14:paraId="352216F6" w14:textId="77777777" w:rsidR="007B02E4" w:rsidRPr="00A1691B" w:rsidRDefault="007B02E4" w:rsidP="00A1691B">
      <w:pPr>
        <w:pStyle w:val="Sinespaciado"/>
      </w:pPr>
    </w:p>
    <w:p w14:paraId="6C3D3303" w14:textId="2871B893" w:rsidR="000B500A" w:rsidRDefault="000B500A" w:rsidP="00D621E5">
      <w:pPr>
        <w:pStyle w:val="Ttulo4"/>
        <w:jc w:val="both"/>
      </w:pPr>
      <w:r>
        <w:lastRenderedPageBreak/>
        <w:t>Nuevas funcionalidades</w:t>
      </w:r>
    </w:p>
    <w:p w14:paraId="7A26B9AE" w14:textId="24CBB7A8" w:rsidR="00FA2CE0" w:rsidRDefault="00FA2CE0" w:rsidP="00D621E5">
      <w:pPr>
        <w:jc w:val="both"/>
      </w:pPr>
      <w:r>
        <w:t>Incorporadas a la librería, se describen las nuevas funcionalidades en la</w:t>
      </w:r>
      <w:r w:rsidR="00C57F19">
        <w:t>s</w:t>
      </w:r>
      <w:r>
        <w:t xml:space="preserve"> siguiente</w:t>
      </w:r>
      <w:r w:rsidR="00C57F19">
        <w:t>s</w:t>
      </w:r>
      <w:r>
        <w:t xml:space="preserve"> </w:t>
      </w:r>
      <w:r w:rsidR="00C57F19">
        <w:t>secciones</w:t>
      </w:r>
      <w:r>
        <w:t>:</w:t>
      </w:r>
    </w:p>
    <w:p w14:paraId="7FE1E4C5" w14:textId="7275A2C6" w:rsidR="00C57F19" w:rsidRDefault="00C57F19" w:rsidP="00842C81">
      <w:pPr>
        <w:pStyle w:val="Subtitulo2"/>
        <w:numPr>
          <w:ilvl w:val="0"/>
          <w:numId w:val="49"/>
        </w:numPr>
        <w:jc w:val="both"/>
      </w:pPr>
      <w:r>
        <w:t>Agregaciones al módulo de conectividad</w:t>
      </w:r>
    </w:p>
    <w:p w14:paraId="25F2714E" w14:textId="08688945" w:rsidR="00C57F19" w:rsidRPr="00C57F19" w:rsidRDefault="001F7635" w:rsidP="00D621E5">
      <w:pPr>
        <w:jc w:val="both"/>
      </w:pPr>
      <w:r w:rsidRPr="001F7635">
        <w:t>Aunque la librería predeterminada ofrece conectividad MQTT con un broker, es necesario agregar otras funcionalidades para mejorar la robustez de la autenticación y garantizar la precisión en el muestreo de datos.</w:t>
      </w:r>
      <w:r w:rsidR="00CC7498">
        <w:t xml:space="preserve"> Estas se pueden apreciar a continuación en la tabla 9.</w:t>
      </w:r>
    </w:p>
    <w:tbl>
      <w:tblPr>
        <w:tblStyle w:val="Tablaconcuadrcula"/>
        <w:tblW w:w="0" w:type="auto"/>
        <w:tblLook w:val="04A0" w:firstRow="1" w:lastRow="0" w:firstColumn="1" w:lastColumn="0" w:noHBand="0" w:noVBand="1"/>
      </w:tblPr>
      <w:tblGrid>
        <w:gridCol w:w="1696"/>
        <w:gridCol w:w="4188"/>
        <w:gridCol w:w="2943"/>
      </w:tblGrid>
      <w:tr w:rsidR="00FA2CE0" w14:paraId="253A449C" w14:textId="77777777" w:rsidTr="003944EC">
        <w:trPr>
          <w:trHeight w:val="417"/>
        </w:trPr>
        <w:tc>
          <w:tcPr>
            <w:tcW w:w="1696" w:type="dxa"/>
            <w:shd w:val="clear" w:color="auto" w:fill="4472C4" w:themeFill="accent1"/>
          </w:tcPr>
          <w:p w14:paraId="022D9D5A" w14:textId="1DCFB229" w:rsidR="00FA2CE0" w:rsidRPr="003944EC" w:rsidRDefault="00FA2CE0" w:rsidP="00FA2CE0">
            <w:pPr>
              <w:pStyle w:val="Sinespaciado"/>
              <w:rPr>
                <w:color w:val="FFFFFF" w:themeColor="background1"/>
              </w:rPr>
            </w:pPr>
            <w:r w:rsidRPr="003944EC">
              <w:rPr>
                <w:color w:val="FFFFFF" w:themeColor="background1"/>
              </w:rPr>
              <w:t>Archivo</w:t>
            </w:r>
          </w:p>
        </w:tc>
        <w:tc>
          <w:tcPr>
            <w:tcW w:w="4188" w:type="dxa"/>
            <w:shd w:val="clear" w:color="auto" w:fill="4472C4" w:themeFill="accent1"/>
          </w:tcPr>
          <w:p w14:paraId="2AFA32E1" w14:textId="560E5B37" w:rsidR="00FA2CE0" w:rsidRPr="003944EC" w:rsidRDefault="00FA2CE0" w:rsidP="00FA2CE0">
            <w:pPr>
              <w:pStyle w:val="Sinespaciado"/>
              <w:rPr>
                <w:color w:val="FFFFFF" w:themeColor="background1"/>
              </w:rPr>
            </w:pPr>
            <w:r w:rsidRPr="003944EC">
              <w:rPr>
                <w:color w:val="FFFFFF" w:themeColor="background1"/>
              </w:rPr>
              <w:t>Funcionalidad</w:t>
            </w:r>
          </w:p>
        </w:tc>
        <w:tc>
          <w:tcPr>
            <w:tcW w:w="2943" w:type="dxa"/>
            <w:shd w:val="clear" w:color="auto" w:fill="4472C4" w:themeFill="accent1"/>
          </w:tcPr>
          <w:p w14:paraId="5B7EA985" w14:textId="5680FF0E" w:rsidR="00FA2CE0" w:rsidRPr="003944EC" w:rsidRDefault="00FA2CE0" w:rsidP="00FA2CE0">
            <w:pPr>
              <w:pStyle w:val="Sinespaciado"/>
              <w:rPr>
                <w:color w:val="FFFFFF" w:themeColor="background1"/>
              </w:rPr>
            </w:pPr>
            <w:r w:rsidRPr="003944EC">
              <w:rPr>
                <w:color w:val="FFFFFF" w:themeColor="background1"/>
              </w:rPr>
              <w:t>Descripción</w:t>
            </w:r>
          </w:p>
        </w:tc>
      </w:tr>
      <w:tr w:rsidR="00FA2CE0" w14:paraId="4652A663" w14:textId="77777777" w:rsidTr="00FA2CE0">
        <w:tc>
          <w:tcPr>
            <w:tcW w:w="1696" w:type="dxa"/>
            <w:vMerge w:val="restart"/>
          </w:tcPr>
          <w:p w14:paraId="50E52530" w14:textId="5D1FBB4A" w:rsidR="00FA2CE0" w:rsidRDefault="00FA2CE0" w:rsidP="00FA2CE0">
            <w:pPr>
              <w:pStyle w:val="Sinespaciado"/>
            </w:pPr>
            <w:proofErr w:type="spellStart"/>
            <w:r>
              <w:t>mqttManager.h</w:t>
            </w:r>
            <w:proofErr w:type="spellEnd"/>
          </w:p>
        </w:tc>
        <w:tc>
          <w:tcPr>
            <w:tcW w:w="4188" w:type="dxa"/>
          </w:tcPr>
          <w:p w14:paraId="01D07BC2" w14:textId="09207489" w:rsidR="00FA2CE0" w:rsidRPr="00FA2CE0" w:rsidRDefault="00FA2CE0" w:rsidP="00FA2CE0">
            <w:pPr>
              <w:pStyle w:val="Sinespaciado"/>
              <w:rPr>
                <w:i/>
                <w:iCs/>
              </w:rPr>
            </w:pPr>
            <w:r w:rsidRPr="00FA2CE0">
              <w:rPr>
                <w:i/>
                <w:iCs/>
              </w:rPr>
              <w:t>“</w:t>
            </w:r>
            <w:proofErr w:type="spellStart"/>
            <w:proofErr w:type="gramStart"/>
            <w:r w:rsidRPr="00FA2CE0">
              <w:rPr>
                <w:i/>
                <w:iCs/>
              </w:rPr>
              <w:t>connectServer</w:t>
            </w:r>
            <w:proofErr w:type="spellEnd"/>
            <w:r w:rsidRPr="00FA2CE0">
              <w:rPr>
                <w:i/>
                <w:iCs/>
              </w:rPr>
              <w:t>(</w:t>
            </w:r>
            <w:proofErr w:type="spellStart"/>
            <w:proofErr w:type="gramEnd"/>
            <w:r w:rsidRPr="00FA2CE0">
              <w:rPr>
                <w:i/>
                <w:iCs/>
              </w:rPr>
              <w:t>const</w:t>
            </w:r>
            <w:proofErr w:type="spellEnd"/>
            <w:r w:rsidRPr="00FA2CE0">
              <w:rPr>
                <w:i/>
                <w:iCs/>
              </w:rPr>
              <w:t xml:space="preserve"> </w:t>
            </w:r>
            <w:proofErr w:type="spellStart"/>
            <w:r w:rsidRPr="00FA2CE0">
              <w:rPr>
                <w:i/>
                <w:iCs/>
              </w:rPr>
              <w:t>char</w:t>
            </w:r>
            <w:proofErr w:type="spellEnd"/>
            <w:r w:rsidRPr="00FA2CE0">
              <w:rPr>
                <w:i/>
                <w:iCs/>
              </w:rPr>
              <w:t xml:space="preserve">* </w:t>
            </w:r>
            <w:proofErr w:type="spellStart"/>
            <w:r w:rsidRPr="00FA2CE0">
              <w:rPr>
                <w:i/>
                <w:iCs/>
              </w:rPr>
              <w:t>ntpServer</w:t>
            </w:r>
            <w:proofErr w:type="spellEnd"/>
            <w:r w:rsidRPr="00FA2CE0">
              <w:rPr>
                <w:i/>
                <w:iCs/>
              </w:rPr>
              <w:t>)”</w:t>
            </w:r>
          </w:p>
        </w:tc>
        <w:tc>
          <w:tcPr>
            <w:tcW w:w="2943" w:type="dxa"/>
          </w:tcPr>
          <w:p w14:paraId="3628625F" w14:textId="56BC09AC" w:rsidR="00660E0E" w:rsidRDefault="00C57F19" w:rsidP="005C279F">
            <w:pPr>
              <w:pStyle w:val="Sinespaciado"/>
              <w:jc w:val="both"/>
            </w:pPr>
            <w:r w:rsidRPr="00C57F19">
              <w:t>Esta función establece una conexión con un servidor NTP para obtener la hora exacta. Es especialmente útil en microcontroladores ESP</w:t>
            </w:r>
            <w:r>
              <w:t>32</w:t>
            </w:r>
            <w:r w:rsidRPr="00C57F19">
              <w:t xml:space="preserve"> que carecen de un módulo RTC incorporado para la medición del tiempo. Si no se especifica un servidor NTP en el parámetro, se utiliza uno por defecto.</w:t>
            </w:r>
          </w:p>
        </w:tc>
      </w:tr>
      <w:tr w:rsidR="00FA2CE0" w14:paraId="7AB228F3" w14:textId="77777777" w:rsidTr="00FA2CE0">
        <w:tc>
          <w:tcPr>
            <w:tcW w:w="1696" w:type="dxa"/>
            <w:vMerge/>
          </w:tcPr>
          <w:p w14:paraId="6F1FA8C4" w14:textId="77777777" w:rsidR="00FA2CE0" w:rsidRDefault="00FA2CE0" w:rsidP="00FA2CE0">
            <w:pPr>
              <w:pStyle w:val="Sinespaciado"/>
            </w:pPr>
          </w:p>
        </w:tc>
        <w:tc>
          <w:tcPr>
            <w:tcW w:w="4188" w:type="dxa"/>
          </w:tcPr>
          <w:p w14:paraId="2C9A5486" w14:textId="63CFC0A3" w:rsidR="00FA2CE0" w:rsidRPr="00FA2CE0" w:rsidRDefault="00FA2CE0" w:rsidP="00FA2CE0">
            <w:pPr>
              <w:pStyle w:val="Sinespaciado"/>
              <w:rPr>
                <w:i/>
                <w:iCs/>
              </w:rPr>
            </w:pPr>
            <w:r w:rsidRPr="00FA2CE0">
              <w:rPr>
                <w:i/>
                <w:iCs/>
              </w:rPr>
              <w:t>“</w:t>
            </w:r>
            <w:proofErr w:type="spellStart"/>
            <w:proofErr w:type="gramStart"/>
            <w:r w:rsidRPr="00FA2CE0">
              <w:rPr>
                <w:i/>
                <w:iCs/>
              </w:rPr>
              <w:t>isValidNtp</w:t>
            </w:r>
            <w:proofErr w:type="spellEnd"/>
            <w:r w:rsidRPr="00FA2CE0">
              <w:rPr>
                <w:i/>
                <w:iCs/>
              </w:rPr>
              <w:t>(</w:t>
            </w:r>
            <w:proofErr w:type="gramEnd"/>
            <w:r w:rsidRPr="00FA2CE0">
              <w:rPr>
                <w:i/>
                <w:iCs/>
              </w:rPr>
              <w:t>)”</w:t>
            </w:r>
          </w:p>
        </w:tc>
        <w:tc>
          <w:tcPr>
            <w:tcW w:w="2943" w:type="dxa"/>
          </w:tcPr>
          <w:p w14:paraId="37A9731E" w14:textId="2E9049BE" w:rsidR="00FA2CE0" w:rsidRDefault="00C57F19" w:rsidP="005C279F">
            <w:pPr>
              <w:pStyle w:val="Sinespaciado"/>
              <w:jc w:val="both"/>
            </w:pPr>
            <w:r w:rsidRPr="00C57F19">
              <w:t>Verifica la existencia y validez del servidor NTP.</w:t>
            </w:r>
          </w:p>
        </w:tc>
      </w:tr>
      <w:tr w:rsidR="00FA2CE0" w14:paraId="7A01A837" w14:textId="77777777" w:rsidTr="00FA2CE0">
        <w:tc>
          <w:tcPr>
            <w:tcW w:w="1696" w:type="dxa"/>
            <w:vMerge/>
          </w:tcPr>
          <w:p w14:paraId="6BC60691" w14:textId="77777777" w:rsidR="00FA2CE0" w:rsidRDefault="00FA2CE0" w:rsidP="00FA2CE0">
            <w:pPr>
              <w:pStyle w:val="Sinespaciado"/>
            </w:pPr>
          </w:p>
        </w:tc>
        <w:tc>
          <w:tcPr>
            <w:tcW w:w="4188" w:type="dxa"/>
          </w:tcPr>
          <w:p w14:paraId="26F6EA61" w14:textId="3A7F7EA9" w:rsidR="00FA2CE0" w:rsidRPr="00FA2CE0" w:rsidRDefault="00FA2CE0" w:rsidP="00FA2CE0">
            <w:pPr>
              <w:pStyle w:val="Sinespaciado"/>
              <w:rPr>
                <w:i/>
                <w:iCs/>
              </w:rPr>
            </w:pPr>
            <w:r w:rsidRPr="00FA2CE0">
              <w:rPr>
                <w:i/>
                <w:iCs/>
              </w:rPr>
              <w:t>“</w:t>
            </w:r>
            <w:proofErr w:type="spellStart"/>
            <w:proofErr w:type="gramStart"/>
            <w:r w:rsidRPr="00FA2CE0">
              <w:rPr>
                <w:i/>
                <w:iCs/>
              </w:rPr>
              <w:t>connectServer</w:t>
            </w:r>
            <w:proofErr w:type="spellEnd"/>
            <w:r w:rsidRPr="00FA2CE0">
              <w:rPr>
                <w:i/>
                <w:iCs/>
              </w:rPr>
              <w:t>(</w:t>
            </w:r>
            <w:proofErr w:type="gramEnd"/>
            <w:r w:rsidRPr="00FA2CE0">
              <w:rPr>
                <w:i/>
                <w:iCs/>
              </w:rPr>
              <w:t>)”</w:t>
            </w:r>
          </w:p>
        </w:tc>
        <w:tc>
          <w:tcPr>
            <w:tcW w:w="2943" w:type="dxa"/>
          </w:tcPr>
          <w:p w14:paraId="698A4EE5" w14:textId="64A3F71C" w:rsidR="00FA2CE0" w:rsidRDefault="00C57F19" w:rsidP="005C279F">
            <w:pPr>
              <w:pStyle w:val="Sinespaciado"/>
              <w:jc w:val="both"/>
            </w:pPr>
            <w:r w:rsidRPr="00C57F19">
              <w:t>Inicia la conexión con el servidor y valida las credenciales de usuario. Si son correctas, devuelve un objeto de usuario con propiedades básicas.</w:t>
            </w:r>
          </w:p>
        </w:tc>
      </w:tr>
      <w:tr w:rsidR="00FA2CE0" w14:paraId="0281E2E1" w14:textId="77777777" w:rsidTr="00FA2CE0">
        <w:tc>
          <w:tcPr>
            <w:tcW w:w="1696" w:type="dxa"/>
            <w:vMerge/>
          </w:tcPr>
          <w:p w14:paraId="132949AF" w14:textId="77777777" w:rsidR="00FA2CE0" w:rsidRDefault="00FA2CE0" w:rsidP="00FA2CE0">
            <w:pPr>
              <w:pStyle w:val="Sinespaciado"/>
            </w:pPr>
          </w:p>
        </w:tc>
        <w:tc>
          <w:tcPr>
            <w:tcW w:w="4188" w:type="dxa"/>
          </w:tcPr>
          <w:p w14:paraId="31FC8A2E" w14:textId="249FF0E6" w:rsidR="00FA2CE0" w:rsidRPr="00FA2CE0" w:rsidRDefault="00FA2CE0" w:rsidP="00FA2CE0">
            <w:pPr>
              <w:pStyle w:val="Sinespaciado"/>
              <w:rPr>
                <w:i/>
                <w:iCs/>
              </w:rPr>
            </w:pPr>
            <w:r w:rsidRPr="00FA2CE0">
              <w:rPr>
                <w:i/>
                <w:iCs/>
              </w:rPr>
              <w:t>“</w:t>
            </w:r>
            <w:proofErr w:type="spellStart"/>
            <w:proofErr w:type="gramStart"/>
            <w:r w:rsidRPr="00FA2CE0">
              <w:rPr>
                <w:i/>
                <w:iCs/>
              </w:rPr>
              <w:t>setUser</w:t>
            </w:r>
            <w:proofErr w:type="spellEnd"/>
            <w:r w:rsidRPr="00FA2CE0">
              <w:rPr>
                <w:i/>
                <w:iCs/>
              </w:rPr>
              <w:t>(</w:t>
            </w:r>
            <w:proofErr w:type="spellStart"/>
            <w:proofErr w:type="gramEnd"/>
            <w:r w:rsidRPr="00FA2CE0">
              <w:rPr>
                <w:i/>
                <w:iCs/>
              </w:rPr>
              <w:t>StaticJsonDocument</w:t>
            </w:r>
            <w:proofErr w:type="spellEnd"/>
            <w:r w:rsidRPr="00FA2CE0">
              <w:rPr>
                <w:i/>
                <w:iCs/>
              </w:rPr>
              <w:t>&lt;1024&gt; user)”</w:t>
            </w:r>
          </w:p>
        </w:tc>
        <w:tc>
          <w:tcPr>
            <w:tcW w:w="2943" w:type="dxa"/>
          </w:tcPr>
          <w:p w14:paraId="404DC4C0" w14:textId="37516103" w:rsidR="00FA2CE0" w:rsidRDefault="00C57F19" w:rsidP="005C279F">
            <w:pPr>
              <w:pStyle w:val="Sinespaciado"/>
              <w:jc w:val="both"/>
            </w:pPr>
            <w:r w:rsidRPr="00C57F19">
              <w:t>Almacena el usuario devuelto al conectar con el servidor.</w:t>
            </w:r>
          </w:p>
        </w:tc>
      </w:tr>
      <w:tr w:rsidR="00FA2CE0" w14:paraId="1A71E58D" w14:textId="77777777" w:rsidTr="00FA2CE0">
        <w:tc>
          <w:tcPr>
            <w:tcW w:w="1696" w:type="dxa"/>
            <w:vMerge/>
          </w:tcPr>
          <w:p w14:paraId="4BE97F25" w14:textId="77777777" w:rsidR="00FA2CE0" w:rsidRDefault="00FA2CE0" w:rsidP="00FA2CE0">
            <w:pPr>
              <w:pStyle w:val="Sinespaciado"/>
            </w:pPr>
          </w:p>
        </w:tc>
        <w:tc>
          <w:tcPr>
            <w:tcW w:w="4188" w:type="dxa"/>
          </w:tcPr>
          <w:p w14:paraId="57BF8B21" w14:textId="6F4AAEAC" w:rsidR="00FA2CE0" w:rsidRPr="00FA2CE0" w:rsidRDefault="00FA2CE0" w:rsidP="00FA2CE0">
            <w:pPr>
              <w:pStyle w:val="Sinespaciado"/>
              <w:rPr>
                <w:i/>
                <w:iCs/>
              </w:rPr>
            </w:pPr>
            <w:r w:rsidRPr="00FA2CE0">
              <w:rPr>
                <w:i/>
                <w:iCs/>
              </w:rPr>
              <w:t>“</w:t>
            </w:r>
            <w:proofErr w:type="spellStart"/>
            <w:proofErr w:type="gramStart"/>
            <w:r w:rsidRPr="00FA2CE0">
              <w:rPr>
                <w:i/>
                <w:iCs/>
              </w:rPr>
              <w:t>getUser</w:t>
            </w:r>
            <w:proofErr w:type="spellEnd"/>
            <w:r w:rsidRPr="00FA2CE0">
              <w:rPr>
                <w:i/>
                <w:iCs/>
              </w:rPr>
              <w:t>(</w:t>
            </w:r>
            <w:proofErr w:type="gramEnd"/>
            <w:r w:rsidRPr="00FA2CE0">
              <w:rPr>
                <w:i/>
                <w:iCs/>
              </w:rPr>
              <w:t>)”</w:t>
            </w:r>
          </w:p>
        </w:tc>
        <w:tc>
          <w:tcPr>
            <w:tcW w:w="2943" w:type="dxa"/>
          </w:tcPr>
          <w:p w14:paraId="6A4955EA" w14:textId="2AF9370E" w:rsidR="00FA2CE0" w:rsidRDefault="00C57F19" w:rsidP="005C279F">
            <w:pPr>
              <w:pStyle w:val="Sinespaciado"/>
              <w:jc w:val="both"/>
            </w:pPr>
            <w:r w:rsidRPr="00C57F19">
              <w:t>Retorna el usuario almacenado en la memoria.</w:t>
            </w:r>
          </w:p>
        </w:tc>
      </w:tr>
      <w:tr w:rsidR="00FA2CE0" w14:paraId="2160996D" w14:textId="77777777" w:rsidTr="00FA2CE0">
        <w:tc>
          <w:tcPr>
            <w:tcW w:w="1696" w:type="dxa"/>
            <w:vMerge/>
          </w:tcPr>
          <w:p w14:paraId="1E800926" w14:textId="77777777" w:rsidR="00FA2CE0" w:rsidRDefault="00FA2CE0" w:rsidP="00FA2CE0">
            <w:pPr>
              <w:pStyle w:val="Sinespaciado"/>
            </w:pPr>
          </w:p>
        </w:tc>
        <w:tc>
          <w:tcPr>
            <w:tcW w:w="4188" w:type="dxa"/>
          </w:tcPr>
          <w:p w14:paraId="30EBAFC0" w14:textId="02958267" w:rsidR="00FA2CE0" w:rsidRDefault="00660E0E" w:rsidP="00FA2CE0">
            <w:pPr>
              <w:pStyle w:val="Sinespaciado"/>
            </w:pPr>
            <w:r w:rsidRPr="00FA2CE0">
              <w:rPr>
                <w:i/>
                <w:iCs/>
              </w:rPr>
              <w:t>“</w:t>
            </w:r>
            <w:proofErr w:type="spellStart"/>
            <w:proofErr w:type="gramStart"/>
            <w:r w:rsidRPr="00FA2CE0">
              <w:rPr>
                <w:i/>
                <w:iCs/>
              </w:rPr>
              <w:t>isEnabledSensor</w:t>
            </w:r>
            <w:proofErr w:type="spellEnd"/>
            <w:r w:rsidRPr="00FA2CE0">
              <w:rPr>
                <w:i/>
                <w:iCs/>
              </w:rPr>
              <w:t>(</w:t>
            </w:r>
            <w:proofErr w:type="spellStart"/>
            <w:proofErr w:type="gramEnd"/>
            <w:r w:rsidRPr="00FA2CE0">
              <w:rPr>
                <w:i/>
                <w:iCs/>
              </w:rPr>
              <w:t>const</w:t>
            </w:r>
            <w:proofErr w:type="spellEnd"/>
            <w:r w:rsidRPr="00FA2CE0">
              <w:rPr>
                <w:i/>
                <w:iCs/>
              </w:rPr>
              <w:t xml:space="preserve"> </w:t>
            </w:r>
            <w:proofErr w:type="spellStart"/>
            <w:r w:rsidRPr="00FA2CE0">
              <w:rPr>
                <w:i/>
                <w:iCs/>
              </w:rPr>
              <w:t>char</w:t>
            </w:r>
            <w:proofErr w:type="spellEnd"/>
            <w:r w:rsidRPr="00FA2CE0">
              <w:rPr>
                <w:i/>
                <w:iCs/>
              </w:rPr>
              <w:t xml:space="preserve">* </w:t>
            </w:r>
            <w:proofErr w:type="spellStart"/>
            <w:r w:rsidRPr="00FA2CE0">
              <w:rPr>
                <w:i/>
                <w:iCs/>
              </w:rPr>
              <w:t>name</w:t>
            </w:r>
            <w:proofErr w:type="spellEnd"/>
            <w:r w:rsidRPr="00FA2CE0">
              <w:rPr>
                <w:i/>
                <w:iCs/>
              </w:rPr>
              <w:t>)”</w:t>
            </w:r>
          </w:p>
        </w:tc>
        <w:tc>
          <w:tcPr>
            <w:tcW w:w="2943" w:type="dxa"/>
          </w:tcPr>
          <w:p w14:paraId="5CC23463" w14:textId="7CE50B1E" w:rsidR="00FA2CE0" w:rsidRDefault="00C57F19" w:rsidP="005C279F">
            <w:pPr>
              <w:pStyle w:val="Sinespaciado"/>
              <w:keepNext/>
              <w:jc w:val="both"/>
            </w:pPr>
            <w:r w:rsidRPr="00C57F19">
              <w:t>Consulta al servidor el estado de un sensor y desencadena acciones específicas dependiendo del resultado.</w:t>
            </w:r>
          </w:p>
        </w:tc>
      </w:tr>
    </w:tbl>
    <w:p w14:paraId="692B3CDD" w14:textId="1CC77120" w:rsidR="00E66C06" w:rsidRDefault="00E66C06" w:rsidP="00E66C06">
      <w:pPr>
        <w:pStyle w:val="Descripcin"/>
        <w:jc w:val="center"/>
      </w:pPr>
      <w:bookmarkStart w:id="46" w:name="_Toc160577834"/>
      <w:r>
        <w:t xml:space="preserve">Tabla </w:t>
      </w:r>
      <w:fldSimple w:instr=" SEQ Tabla \* ARABIC ">
        <w:r w:rsidR="00CA4EC0">
          <w:rPr>
            <w:noProof/>
          </w:rPr>
          <w:t>9</w:t>
        </w:r>
      </w:fldSimple>
      <w:r>
        <w:t xml:space="preserve"> – Detalle de las funciones agregadas en el módulo de conectividad</w:t>
      </w:r>
      <w:bookmarkEnd w:id="46"/>
    </w:p>
    <w:p w14:paraId="479924CF" w14:textId="759C8656" w:rsidR="00FA2CE0" w:rsidRDefault="00C57F19" w:rsidP="00842C81">
      <w:pPr>
        <w:pStyle w:val="Subtitulo2"/>
        <w:numPr>
          <w:ilvl w:val="0"/>
          <w:numId w:val="49"/>
        </w:numPr>
      </w:pPr>
      <w:r>
        <w:t>Soporte de tipos</w:t>
      </w:r>
    </w:p>
    <w:p w14:paraId="24723254" w14:textId="4A3F2499" w:rsidR="00D40C71" w:rsidRDefault="00D40C71" w:rsidP="00D40C71">
      <w:pPr>
        <w:jc w:val="both"/>
      </w:pPr>
      <w:r>
        <w:t>Al implementar los sensores en la librería, se consideraron las diversas variantes de los mismos debido a sus similitudes en funcionamiento. Durante la construcción de los archivos de funcionalidad de los sensores, se tuvo en cuenta esta diversidad. Por lo tanto, en cada constructor de sensor se incluyó un parámetro para especificar el "tipo" del sensor. Esta característica permite identificar el tipo de sensor en los registros de la consola al recibir mensajes del servidor relacionados con el sensor.</w:t>
      </w:r>
    </w:p>
    <w:p w14:paraId="6EC8C912" w14:textId="71D230A0" w:rsidR="00D40C71" w:rsidRDefault="00D40C71" w:rsidP="00D40C71">
      <w:pPr>
        <w:jc w:val="both"/>
      </w:pPr>
      <w:r>
        <w:t>En el caso de los sensores DHT, la biblioteca DHT nativa ya proporciona soporte tanto para el DHT11 como para el DHT22, por lo que la compatibilidad está garantizada para estos tipos de sensores. Sin embargo, para el sensor MQ, la biblioteca no ofrece soporte para las diferentes variantes de MQ. Para abordar esta limitación, se implementó una solución personalizada que permitiera gestionar los distintos modelos de sensores MQ.</w:t>
      </w:r>
      <w:r w:rsidR="003944EC">
        <w:t xml:space="preserve"> </w:t>
      </w:r>
      <w:r w:rsidR="00CA4EC0">
        <w:t xml:space="preserve">(para más detalles véase </w:t>
      </w:r>
      <w:r w:rsidR="003944EC">
        <w:t>anexos 2</w:t>
      </w:r>
      <w:r w:rsidR="00CA4EC0">
        <w:t>5</w:t>
      </w:r>
      <w:r w:rsidR="003944EC">
        <w:t>,</w:t>
      </w:r>
      <w:r w:rsidR="00CA4EC0">
        <w:t xml:space="preserve"> </w:t>
      </w:r>
      <w:r w:rsidR="003944EC">
        <w:t>27 y 28</w:t>
      </w:r>
      <w:r w:rsidR="00CA4EC0">
        <w:t>)</w:t>
      </w:r>
      <w:r w:rsidR="003944EC">
        <w:t>.</w:t>
      </w:r>
      <w:r>
        <w:t xml:space="preserve"> </w:t>
      </w:r>
    </w:p>
    <w:p w14:paraId="3060A3FC" w14:textId="60AC0C0A" w:rsidR="003944EC" w:rsidRDefault="00D40C71" w:rsidP="00A1691B">
      <w:pPr>
        <w:jc w:val="both"/>
      </w:pPr>
      <w:r>
        <w:t>Cabe destacar que no se consideró el caso del GYML8511, ya que no se encontraron variantes de este sensor que requirieran un tratamiento especial en la librería.</w:t>
      </w:r>
    </w:p>
    <w:p w14:paraId="7100CBC3" w14:textId="77D7B235" w:rsidR="003944EC" w:rsidRDefault="003944EC" w:rsidP="000275FF">
      <w:pPr>
        <w:pStyle w:val="Sinespaciado"/>
        <w:jc w:val="both"/>
      </w:pPr>
    </w:p>
    <w:p w14:paraId="28DC891A" w14:textId="2F846903" w:rsidR="007B02E4" w:rsidRDefault="007B02E4" w:rsidP="000275FF">
      <w:pPr>
        <w:pStyle w:val="Sinespaciado"/>
        <w:jc w:val="both"/>
      </w:pPr>
    </w:p>
    <w:p w14:paraId="05BD6545" w14:textId="77777777" w:rsidR="007B02E4" w:rsidRDefault="007B02E4" w:rsidP="000275FF">
      <w:pPr>
        <w:pStyle w:val="Sinespaciado"/>
        <w:jc w:val="both"/>
      </w:pPr>
    </w:p>
    <w:p w14:paraId="779005C0" w14:textId="07BCE31C" w:rsidR="003944EC" w:rsidRDefault="00247515" w:rsidP="00247515">
      <w:pPr>
        <w:pStyle w:val="Ttulo4"/>
      </w:pPr>
      <w:r>
        <w:lastRenderedPageBreak/>
        <w:t>Archivo de configuraciones</w:t>
      </w:r>
    </w:p>
    <w:p w14:paraId="6C8E4FEC" w14:textId="27FEB73C" w:rsidR="000B01B7" w:rsidRDefault="000B01B7" w:rsidP="006F75CC">
      <w:pPr>
        <w:jc w:val="both"/>
      </w:pPr>
      <w:r w:rsidRPr="000B01B7">
        <w:t xml:space="preserve">Con el objetivo de simplificar la configuración del módulo de integración de sensores, se diseñó un archivo específico para gestionar todas las configuraciones necesarias. Este archivo centraliza los datos esenciales requeridos para la conexión con el broker MQTT, el servidor y otras configuraciones relevantes. </w:t>
      </w:r>
      <w:r w:rsidR="00CA4EC0">
        <w:t xml:space="preserve">La Tabla </w:t>
      </w:r>
      <w:r w:rsidR="001863ED">
        <w:t>10</w:t>
      </w:r>
      <w:r w:rsidRPr="000B01B7">
        <w:t xml:space="preserve"> detalla los componentes y los datos que deben asignarse en este archivo:</w:t>
      </w:r>
    </w:p>
    <w:p w14:paraId="6D686338" w14:textId="0D1EC9CF" w:rsidR="00CA4EC0" w:rsidRPr="00CA4EC0" w:rsidRDefault="00CA4EC0" w:rsidP="00CA4EC0">
      <w:pPr>
        <w:pStyle w:val="Descripcin"/>
        <w:keepNext/>
        <w:jc w:val="center"/>
        <w:rPr>
          <w:sz w:val="20"/>
          <w:szCs w:val="20"/>
        </w:rPr>
      </w:pPr>
      <w:bookmarkStart w:id="47" w:name="_Toc160577835"/>
      <w:r w:rsidRPr="00CA4EC0">
        <w:rPr>
          <w:sz w:val="20"/>
          <w:szCs w:val="20"/>
        </w:rPr>
        <w:t xml:space="preserve">Tabla </w:t>
      </w:r>
      <w:r w:rsidRPr="00CA4EC0">
        <w:rPr>
          <w:sz w:val="20"/>
          <w:szCs w:val="20"/>
        </w:rPr>
        <w:fldChar w:fldCharType="begin"/>
      </w:r>
      <w:r w:rsidRPr="00CA4EC0">
        <w:rPr>
          <w:sz w:val="20"/>
          <w:szCs w:val="20"/>
        </w:rPr>
        <w:instrText xml:space="preserve"> SEQ Tabla \* ARABIC </w:instrText>
      </w:r>
      <w:r w:rsidRPr="00CA4EC0">
        <w:rPr>
          <w:sz w:val="20"/>
          <w:szCs w:val="20"/>
        </w:rPr>
        <w:fldChar w:fldCharType="separate"/>
      </w:r>
      <w:r w:rsidRPr="00CA4EC0">
        <w:rPr>
          <w:noProof/>
          <w:sz w:val="20"/>
          <w:szCs w:val="20"/>
        </w:rPr>
        <w:t>10</w:t>
      </w:r>
      <w:r w:rsidRPr="00CA4EC0">
        <w:rPr>
          <w:sz w:val="20"/>
          <w:szCs w:val="20"/>
        </w:rPr>
        <w:fldChar w:fldCharType="end"/>
      </w:r>
      <w:r w:rsidRPr="00CA4EC0">
        <w:rPr>
          <w:sz w:val="20"/>
          <w:szCs w:val="20"/>
        </w:rPr>
        <w:t xml:space="preserve"> - Detalle del archivo de configuraciones del Módulo de Integración para los Dispositivos</w:t>
      </w:r>
      <w:bookmarkEnd w:id="47"/>
    </w:p>
    <w:tbl>
      <w:tblPr>
        <w:tblStyle w:val="Tablaconcuadrcula"/>
        <w:tblW w:w="0" w:type="auto"/>
        <w:tblLayout w:type="fixed"/>
        <w:tblLook w:val="04A0" w:firstRow="1" w:lastRow="0" w:firstColumn="1" w:lastColumn="0" w:noHBand="0" w:noVBand="1"/>
      </w:tblPr>
      <w:tblGrid>
        <w:gridCol w:w="2263"/>
        <w:gridCol w:w="2127"/>
        <w:gridCol w:w="2313"/>
        <w:gridCol w:w="2124"/>
      </w:tblGrid>
      <w:tr w:rsidR="00507C44" w14:paraId="0C6B6C9A" w14:textId="77777777" w:rsidTr="005C279F">
        <w:tc>
          <w:tcPr>
            <w:tcW w:w="2263" w:type="dxa"/>
            <w:tcBorders>
              <w:bottom w:val="single" w:sz="4" w:space="0" w:color="auto"/>
            </w:tcBorders>
            <w:shd w:val="clear" w:color="auto" w:fill="4472C4" w:themeFill="accent1"/>
          </w:tcPr>
          <w:p w14:paraId="372FE0A1" w14:textId="649149E4" w:rsidR="00507C44" w:rsidRPr="00E66C06" w:rsidRDefault="00507C44" w:rsidP="000B01B7">
            <w:pPr>
              <w:pStyle w:val="Sinespaciado"/>
              <w:rPr>
                <w:color w:val="FFFFFF" w:themeColor="background1"/>
              </w:rPr>
            </w:pPr>
            <w:r w:rsidRPr="00E66C06">
              <w:rPr>
                <w:color w:val="FFFFFF" w:themeColor="background1"/>
              </w:rPr>
              <w:t>Sección</w:t>
            </w:r>
          </w:p>
        </w:tc>
        <w:tc>
          <w:tcPr>
            <w:tcW w:w="2127" w:type="dxa"/>
            <w:tcBorders>
              <w:bottom w:val="single" w:sz="4" w:space="0" w:color="auto"/>
            </w:tcBorders>
            <w:shd w:val="clear" w:color="auto" w:fill="4472C4" w:themeFill="accent1"/>
          </w:tcPr>
          <w:p w14:paraId="04D704A1" w14:textId="100066E5" w:rsidR="00507C44" w:rsidRPr="00E66C06" w:rsidRDefault="009919C8" w:rsidP="000B01B7">
            <w:pPr>
              <w:pStyle w:val="Sinespaciado"/>
              <w:rPr>
                <w:color w:val="FFFFFF" w:themeColor="background1"/>
              </w:rPr>
            </w:pPr>
            <w:r w:rsidRPr="00E66C06">
              <w:rPr>
                <w:color w:val="FFFFFF" w:themeColor="background1"/>
              </w:rPr>
              <w:t>Descripción</w:t>
            </w:r>
          </w:p>
        </w:tc>
        <w:tc>
          <w:tcPr>
            <w:tcW w:w="2313" w:type="dxa"/>
            <w:tcBorders>
              <w:bottom w:val="single" w:sz="4" w:space="0" w:color="auto"/>
            </w:tcBorders>
            <w:shd w:val="clear" w:color="auto" w:fill="4472C4" w:themeFill="accent1"/>
          </w:tcPr>
          <w:p w14:paraId="42C9474C" w14:textId="18FEDFA9" w:rsidR="00507C44" w:rsidRPr="00E66C06" w:rsidRDefault="00507C44" w:rsidP="000B01B7">
            <w:pPr>
              <w:pStyle w:val="Sinespaciado"/>
              <w:rPr>
                <w:color w:val="FFFFFF" w:themeColor="background1"/>
              </w:rPr>
            </w:pPr>
            <w:r w:rsidRPr="00E66C06">
              <w:rPr>
                <w:color w:val="FFFFFF" w:themeColor="background1"/>
              </w:rPr>
              <w:t>Configuración</w:t>
            </w:r>
          </w:p>
        </w:tc>
        <w:tc>
          <w:tcPr>
            <w:tcW w:w="2124" w:type="dxa"/>
            <w:tcBorders>
              <w:bottom w:val="single" w:sz="4" w:space="0" w:color="auto"/>
            </w:tcBorders>
            <w:shd w:val="clear" w:color="auto" w:fill="4472C4" w:themeFill="accent1"/>
          </w:tcPr>
          <w:p w14:paraId="3EC0FB09" w14:textId="284B9041" w:rsidR="00507C44" w:rsidRPr="00E66C06" w:rsidRDefault="00507C44" w:rsidP="000B01B7">
            <w:pPr>
              <w:pStyle w:val="Sinespaciado"/>
              <w:rPr>
                <w:color w:val="FFFFFF" w:themeColor="background1"/>
              </w:rPr>
            </w:pPr>
            <w:r w:rsidRPr="00E66C06">
              <w:rPr>
                <w:color w:val="FFFFFF" w:themeColor="background1"/>
              </w:rPr>
              <w:t>Descripción</w:t>
            </w:r>
          </w:p>
        </w:tc>
      </w:tr>
      <w:tr w:rsidR="00507C44" w14:paraId="09EE7338" w14:textId="77777777" w:rsidTr="005C279F">
        <w:tc>
          <w:tcPr>
            <w:tcW w:w="2263" w:type="dxa"/>
            <w:vMerge w:val="restart"/>
            <w:tcBorders>
              <w:top w:val="single" w:sz="4" w:space="0" w:color="auto"/>
              <w:left w:val="single" w:sz="4" w:space="0" w:color="auto"/>
            </w:tcBorders>
          </w:tcPr>
          <w:p w14:paraId="10320BBE" w14:textId="7FB789B9" w:rsidR="00507C44" w:rsidRDefault="00507C44" w:rsidP="000B01B7">
            <w:pPr>
              <w:pStyle w:val="Sinespaciado"/>
            </w:pPr>
            <w:r w:rsidRPr="00507C44">
              <w:t>CONFIGURACIÓN DE LOS SENSORES</w:t>
            </w:r>
          </w:p>
        </w:tc>
        <w:tc>
          <w:tcPr>
            <w:tcW w:w="2127" w:type="dxa"/>
            <w:vMerge w:val="restart"/>
            <w:tcBorders>
              <w:top w:val="single" w:sz="4" w:space="0" w:color="auto"/>
            </w:tcBorders>
          </w:tcPr>
          <w:p w14:paraId="22E6ECBD" w14:textId="4CAB1055" w:rsidR="00507C44" w:rsidRDefault="00507C44" w:rsidP="005C279F">
            <w:pPr>
              <w:pStyle w:val="Sinespaciado"/>
              <w:jc w:val="both"/>
            </w:pPr>
            <w:r>
              <w:t>Permite configurar los pines que utilizan los sensores en el sistema. Se pueden agregar tantos pines como se necesiten.</w:t>
            </w:r>
          </w:p>
          <w:p w14:paraId="7614FB9D" w14:textId="4B4EA398" w:rsidR="00507C44" w:rsidRPr="00507C44" w:rsidRDefault="00507C44" w:rsidP="005C279F">
            <w:pPr>
              <w:pStyle w:val="Sinespaciado"/>
              <w:jc w:val="both"/>
            </w:pPr>
          </w:p>
        </w:tc>
        <w:tc>
          <w:tcPr>
            <w:tcW w:w="2313" w:type="dxa"/>
            <w:tcBorders>
              <w:top w:val="single" w:sz="4" w:space="0" w:color="auto"/>
            </w:tcBorders>
          </w:tcPr>
          <w:p w14:paraId="6AF9298C" w14:textId="47D94ABC" w:rsidR="00507C44" w:rsidRDefault="00507C44" w:rsidP="000B01B7">
            <w:pPr>
              <w:pStyle w:val="Sinespaciado"/>
            </w:pPr>
            <w:proofErr w:type="spellStart"/>
            <w:r w:rsidRPr="00507C44">
              <w:t>dhtSensorPin</w:t>
            </w:r>
            <w:proofErr w:type="spellEnd"/>
          </w:p>
        </w:tc>
        <w:tc>
          <w:tcPr>
            <w:tcW w:w="2124" w:type="dxa"/>
            <w:tcBorders>
              <w:top w:val="single" w:sz="4" w:space="0" w:color="auto"/>
              <w:right w:val="single" w:sz="4" w:space="0" w:color="auto"/>
            </w:tcBorders>
          </w:tcPr>
          <w:p w14:paraId="73BBE288" w14:textId="0EA2C040" w:rsidR="00507C44" w:rsidRDefault="009919C8" w:rsidP="005C279F">
            <w:pPr>
              <w:pStyle w:val="Sinespaciado"/>
              <w:jc w:val="both"/>
            </w:pPr>
            <w:r w:rsidRPr="009919C8">
              <w:t>Pin utilizado para el sensor de humedad y temperatura DHT</w:t>
            </w:r>
            <w:r>
              <w:t>.</w:t>
            </w:r>
          </w:p>
        </w:tc>
      </w:tr>
      <w:tr w:rsidR="00507C44" w14:paraId="2E3113EF" w14:textId="77777777" w:rsidTr="005C279F">
        <w:tc>
          <w:tcPr>
            <w:tcW w:w="2263" w:type="dxa"/>
            <w:vMerge/>
            <w:tcBorders>
              <w:left w:val="single" w:sz="4" w:space="0" w:color="auto"/>
            </w:tcBorders>
          </w:tcPr>
          <w:p w14:paraId="1BC6EFE8" w14:textId="77777777" w:rsidR="00507C44" w:rsidRDefault="00507C44" w:rsidP="000B01B7">
            <w:pPr>
              <w:pStyle w:val="Sinespaciado"/>
            </w:pPr>
          </w:p>
        </w:tc>
        <w:tc>
          <w:tcPr>
            <w:tcW w:w="2127" w:type="dxa"/>
            <w:vMerge/>
          </w:tcPr>
          <w:p w14:paraId="5C413313" w14:textId="77777777" w:rsidR="00507C44" w:rsidRPr="00507C44" w:rsidRDefault="00507C44" w:rsidP="005C279F">
            <w:pPr>
              <w:pStyle w:val="Sinespaciado"/>
              <w:jc w:val="both"/>
            </w:pPr>
          </w:p>
        </w:tc>
        <w:tc>
          <w:tcPr>
            <w:tcW w:w="2313" w:type="dxa"/>
          </w:tcPr>
          <w:p w14:paraId="39EE527A" w14:textId="1E05B6C4" w:rsidR="00507C44" w:rsidRDefault="00507C44" w:rsidP="000B01B7">
            <w:pPr>
              <w:pStyle w:val="Sinespaciado"/>
            </w:pPr>
            <w:proofErr w:type="spellStart"/>
            <w:r w:rsidRPr="00507C44">
              <w:t>dhtSensorType</w:t>
            </w:r>
            <w:proofErr w:type="spellEnd"/>
          </w:p>
        </w:tc>
        <w:tc>
          <w:tcPr>
            <w:tcW w:w="2124" w:type="dxa"/>
            <w:tcBorders>
              <w:right w:val="single" w:sz="4" w:space="0" w:color="auto"/>
            </w:tcBorders>
          </w:tcPr>
          <w:p w14:paraId="06DED8D5" w14:textId="5CDFBEAC" w:rsidR="00507C44" w:rsidRDefault="009919C8" w:rsidP="005C279F">
            <w:pPr>
              <w:pStyle w:val="Sinespaciado"/>
              <w:jc w:val="both"/>
            </w:pPr>
            <w:r w:rsidRPr="009919C8">
              <w:t>Tipo de sensor DHT (DHT11 o DHT22)</w:t>
            </w:r>
            <w:r>
              <w:t>.</w:t>
            </w:r>
          </w:p>
        </w:tc>
      </w:tr>
      <w:tr w:rsidR="00507C44" w14:paraId="64F94519" w14:textId="77777777" w:rsidTr="005C279F">
        <w:tc>
          <w:tcPr>
            <w:tcW w:w="2263" w:type="dxa"/>
            <w:vMerge/>
            <w:tcBorders>
              <w:left w:val="single" w:sz="4" w:space="0" w:color="auto"/>
            </w:tcBorders>
          </w:tcPr>
          <w:p w14:paraId="2BD68647" w14:textId="77777777" w:rsidR="00507C44" w:rsidRDefault="00507C44" w:rsidP="000B01B7">
            <w:pPr>
              <w:pStyle w:val="Sinespaciado"/>
            </w:pPr>
          </w:p>
        </w:tc>
        <w:tc>
          <w:tcPr>
            <w:tcW w:w="2127" w:type="dxa"/>
            <w:vMerge/>
          </w:tcPr>
          <w:p w14:paraId="669377FD" w14:textId="77777777" w:rsidR="00507C44" w:rsidRPr="00507C44" w:rsidRDefault="00507C44" w:rsidP="005C279F">
            <w:pPr>
              <w:pStyle w:val="Sinespaciado"/>
              <w:jc w:val="both"/>
            </w:pPr>
          </w:p>
        </w:tc>
        <w:tc>
          <w:tcPr>
            <w:tcW w:w="2313" w:type="dxa"/>
          </w:tcPr>
          <w:p w14:paraId="5FEA0C16" w14:textId="4C5150BE" w:rsidR="00507C44" w:rsidRDefault="00507C44" w:rsidP="000B01B7">
            <w:pPr>
              <w:pStyle w:val="Sinespaciado"/>
            </w:pPr>
            <w:r w:rsidRPr="00507C44">
              <w:t>gyml8511SensorPin</w:t>
            </w:r>
          </w:p>
        </w:tc>
        <w:tc>
          <w:tcPr>
            <w:tcW w:w="2124" w:type="dxa"/>
            <w:tcBorders>
              <w:right w:val="single" w:sz="4" w:space="0" w:color="auto"/>
            </w:tcBorders>
          </w:tcPr>
          <w:p w14:paraId="30DE8DF9" w14:textId="3C211998" w:rsidR="00507C44" w:rsidRDefault="009919C8" w:rsidP="005C279F">
            <w:pPr>
              <w:pStyle w:val="Sinespaciado"/>
              <w:jc w:val="both"/>
            </w:pPr>
            <w:r w:rsidRPr="009919C8">
              <w:t>Pin utilizado para el sensor de radiación UV GYML8511</w:t>
            </w:r>
            <w:r>
              <w:t>.</w:t>
            </w:r>
          </w:p>
        </w:tc>
      </w:tr>
      <w:tr w:rsidR="00507C44" w14:paraId="272EEA0B" w14:textId="77777777" w:rsidTr="005C279F">
        <w:tc>
          <w:tcPr>
            <w:tcW w:w="2263" w:type="dxa"/>
            <w:vMerge/>
            <w:tcBorders>
              <w:left w:val="single" w:sz="4" w:space="0" w:color="auto"/>
            </w:tcBorders>
          </w:tcPr>
          <w:p w14:paraId="49DCC066" w14:textId="77777777" w:rsidR="00507C44" w:rsidRDefault="00507C44" w:rsidP="000B01B7">
            <w:pPr>
              <w:pStyle w:val="Sinespaciado"/>
            </w:pPr>
          </w:p>
        </w:tc>
        <w:tc>
          <w:tcPr>
            <w:tcW w:w="2127" w:type="dxa"/>
            <w:vMerge/>
          </w:tcPr>
          <w:p w14:paraId="3CFDFA90" w14:textId="77777777" w:rsidR="00507C44" w:rsidRPr="00507C44" w:rsidRDefault="00507C44" w:rsidP="005C279F">
            <w:pPr>
              <w:pStyle w:val="Sinespaciado"/>
              <w:jc w:val="both"/>
            </w:pPr>
          </w:p>
        </w:tc>
        <w:tc>
          <w:tcPr>
            <w:tcW w:w="2313" w:type="dxa"/>
          </w:tcPr>
          <w:p w14:paraId="34CDED9C" w14:textId="426F257D" w:rsidR="00507C44" w:rsidRDefault="00507C44" w:rsidP="000B01B7">
            <w:pPr>
              <w:pStyle w:val="Sinespaciado"/>
            </w:pPr>
            <w:r w:rsidRPr="00507C44">
              <w:t>gyml8511VoltagePin</w:t>
            </w:r>
          </w:p>
        </w:tc>
        <w:tc>
          <w:tcPr>
            <w:tcW w:w="2124" w:type="dxa"/>
            <w:tcBorders>
              <w:right w:val="single" w:sz="4" w:space="0" w:color="auto"/>
            </w:tcBorders>
          </w:tcPr>
          <w:p w14:paraId="5B214A5E" w14:textId="2060392E" w:rsidR="00507C44" w:rsidRDefault="009919C8" w:rsidP="005C279F">
            <w:pPr>
              <w:pStyle w:val="Sinespaciado"/>
              <w:jc w:val="both"/>
            </w:pPr>
            <w:r w:rsidRPr="009919C8">
              <w:t>Voltaje de referencia del sensor GYML8511</w:t>
            </w:r>
            <w:r>
              <w:t>.</w:t>
            </w:r>
          </w:p>
        </w:tc>
      </w:tr>
      <w:tr w:rsidR="00507C44" w14:paraId="39D896B2" w14:textId="77777777" w:rsidTr="005C279F">
        <w:tc>
          <w:tcPr>
            <w:tcW w:w="2263" w:type="dxa"/>
            <w:vMerge/>
            <w:tcBorders>
              <w:left w:val="single" w:sz="4" w:space="0" w:color="auto"/>
            </w:tcBorders>
          </w:tcPr>
          <w:p w14:paraId="4DD55F11" w14:textId="77777777" w:rsidR="00507C44" w:rsidRDefault="00507C44" w:rsidP="000B01B7">
            <w:pPr>
              <w:pStyle w:val="Sinespaciado"/>
            </w:pPr>
          </w:p>
        </w:tc>
        <w:tc>
          <w:tcPr>
            <w:tcW w:w="2127" w:type="dxa"/>
            <w:vMerge/>
          </w:tcPr>
          <w:p w14:paraId="7ABC2E2D" w14:textId="77777777" w:rsidR="00507C44" w:rsidRPr="00507C44" w:rsidRDefault="00507C44" w:rsidP="005C279F">
            <w:pPr>
              <w:pStyle w:val="Sinespaciado"/>
              <w:jc w:val="both"/>
            </w:pPr>
          </w:p>
        </w:tc>
        <w:tc>
          <w:tcPr>
            <w:tcW w:w="2313" w:type="dxa"/>
          </w:tcPr>
          <w:p w14:paraId="0DACFC6D" w14:textId="76822B18" w:rsidR="00507C44" w:rsidRDefault="00507C44" w:rsidP="000B01B7">
            <w:pPr>
              <w:pStyle w:val="Sinespaciado"/>
            </w:pPr>
            <w:proofErr w:type="spellStart"/>
            <w:r w:rsidRPr="00507C44">
              <w:t>mqSensorPin</w:t>
            </w:r>
            <w:proofErr w:type="spellEnd"/>
          </w:p>
        </w:tc>
        <w:tc>
          <w:tcPr>
            <w:tcW w:w="2124" w:type="dxa"/>
            <w:tcBorders>
              <w:right w:val="single" w:sz="4" w:space="0" w:color="auto"/>
            </w:tcBorders>
          </w:tcPr>
          <w:p w14:paraId="405C8EA1" w14:textId="428FC408" w:rsidR="00507C44" w:rsidRDefault="009919C8" w:rsidP="005C279F">
            <w:pPr>
              <w:pStyle w:val="Sinespaciado"/>
              <w:jc w:val="both"/>
            </w:pPr>
            <w:r w:rsidRPr="009919C8">
              <w:t>Pin utilizado para el sensor de gas MQ135</w:t>
            </w:r>
            <w:r>
              <w:t>.</w:t>
            </w:r>
          </w:p>
        </w:tc>
      </w:tr>
      <w:tr w:rsidR="00507C44" w14:paraId="441B71A4" w14:textId="77777777" w:rsidTr="005C279F">
        <w:tc>
          <w:tcPr>
            <w:tcW w:w="2263" w:type="dxa"/>
            <w:vMerge/>
            <w:tcBorders>
              <w:left w:val="single" w:sz="4" w:space="0" w:color="auto"/>
              <w:bottom w:val="single" w:sz="4" w:space="0" w:color="auto"/>
            </w:tcBorders>
          </w:tcPr>
          <w:p w14:paraId="451A0D32" w14:textId="77777777" w:rsidR="00507C44" w:rsidRDefault="00507C44" w:rsidP="000B01B7">
            <w:pPr>
              <w:pStyle w:val="Sinespaciado"/>
            </w:pPr>
          </w:p>
        </w:tc>
        <w:tc>
          <w:tcPr>
            <w:tcW w:w="2127" w:type="dxa"/>
            <w:vMerge/>
            <w:tcBorders>
              <w:bottom w:val="single" w:sz="4" w:space="0" w:color="auto"/>
            </w:tcBorders>
          </w:tcPr>
          <w:p w14:paraId="7E3ACB54" w14:textId="77777777" w:rsidR="00507C44" w:rsidRPr="00507C44" w:rsidRDefault="00507C44" w:rsidP="005C279F">
            <w:pPr>
              <w:pStyle w:val="Sinespaciado"/>
              <w:jc w:val="both"/>
            </w:pPr>
          </w:p>
        </w:tc>
        <w:tc>
          <w:tcPr>
            <w:tcW w:w="2313" w:type="dxa"/>
            <w:tcBorders>
              <w:bottom w:val="single" w:sz="4" w:space="0" w:color="auto"/>
            </w:tcBorders>
          </w:tcPr>
          <w:p w14:paraId="13790B89" w14:textId="20447B4C" w:rsidR="00507C44" w:rsidRDefault="00507C44" w:rsidP="000B01B7">
            <w:pPr>
              <w:pStyle w:val="Sinespaciado"/>
            </w:pPr>
            <w:proofErr w:type="spellStart"/>
            <w:r w:rsidRPr="00507C44">
              <w:t>mqSensorType</w:t>
            </w:r>
            <w:proofErr w:type="spellEnd"/>
          </w:p>
        </w:tc>
        <w:tc>
          <w:tcPr>
            <w:tcW w:w="2124" w:type="dxa"/>
            <w:tcBorders>
              <w:bottom w:val="single" w:sz="4" w:space="0" w:color="auto"/>
              <w:right w:val="single" w:sz="4" w:space="0" w:color="auto"/>
            </w:tcBorders>
          </w:tcPr>
          <w:p w14:paraId="25BC4E7A" w14:textId="67CF13B0" w:rsidR="00507C44" w:rsidRDefault="009919C8" w:rsidP="005C279F">
            <w:pPr>
              <w:pStyle w:val="Sinespaciado"/>
              <w:jc w:val="both"/>
            </w:pPr>
            <w:r w:rsidRPr="009919C8">
              <w:t>Tipo de sensor MQ (MQ135 o MQ7)</w:t>
            </w:r>
            <w:r>
              <w:t>.</w:t>
            </w:r>
          </w:p>
        </w:tc>
      </w:tr>
      <w:tr w:rsidR="00507C44" w14:paraId="791675CE" w14:textId="77777777" w:rsidTr="005C279F">
        <w:tc>
          <w:tcPr>
            <w:tcW w:w="2263" w:type="dxa"/>
            <w:vMerge w:val="restart"/>
            <w:tcBorders>
              <w:top w:val="single" w:sz="4" w:space="0" w:color="auto"/>
            </w:tcBorders>
          </w:tcPr>
          <w:p w14:paraId="6BE379D1" w14:textId="7D614AC5" w:rsidR="00507C44" w:rsidRDefault="00507C44" w:rsidP="000B01B7">
            <w:pPr>
              <w:pStyle w:val="Sinespaciado"/>
            </w:pPr>
            <w:r w:rsidRPr="00507C44">
              <w:t>CONFIGURACIÓN DEL WIFI</w:t>
            </w:r>
          </w:p>
        </w:tc>
        <w:tc>
          <w:tcPr>
            <w:tcW w:w="2127" w:type="dxa"/>
            <w:vMerge w:val="restart"/>
            <w:tcBorders>
              <w:top w:val="single" w:sz="4" w:space="0" w:color="auto"/>
            </w:tcBorders>
          </w:tcPr>
          <w:p w14:paraId="35E3467F" w14:textId="04F67363" w:rsidR="00507C44" w:rsidRPr="00507C44" w:rsidRDefault="00507C44" w:rsidP="005C279F">
            <w:pPr>
              <w:pStyle w:val="Sinespaciado"/>
              <w:jc w:val="both"/>
            </w:pPr>
            <w:r>
              <w:t>P</w:t>
            </w:r>
            <w:r w:rsidRPr="00507C44">
              <w:t xml:space="preserve">ermite configurar los parámetros de conexión </w:t>
            </w:r>
            <w:proofErr w:type="spellStart"/>
            <w:r w:rsidRPr="00507C44">
              <w:t>WiFi</w:t>
            </w:r>
            <w:proofErr w:type="spellEnd"/>
            <w:r>
              <w:t>.</w:t>
            </w:r>
          </w:p>
        </w:tc>
        <w:tc>
          <w:tcPr>
            <w:tcW w:w="2313" w:type="dxa"/>
            <w:tcBorders>
              <w:top w:val="single" w:sz="4" w:space="0" w:color="auto"/>
            </w:tcBorders>
          </w:tcPr>
          <w:p w14:paraId="10C52D95" w14:textId="3097429D" w:rsidR="00507C44" w:rsidRDefault="00507C44" w:rsidP="000B01B7">
            <w:pPr>
              <w:pStyle w:val="Sinespaciado"/>
            </w:pPr>
            <w:proofErr w:type="spellStart"/>
            <w:r w:rsidRPr="00507C44">
              <w:t>wifi_enabled</w:t>
            </w:r>
            <w:proofErr w:type="spellEnd"/>
          </w:p>
        </w:tc>
        <w:tc>
          <w:tcPr>
            <w:tcW w:w="2124" w:type="dxa"/>
            <w:tcBorders>
              <w:top w:val="single" w:sz="4" w:space="0" w:color="auto"/>
            </w:tcBorders>
          </w:tcPr>
          <w:p w14:paraId="77725AE8" w14:textId="05E08889" w:rsidR="00507C44" w:rsidRDefault="009919C8" w:rsidP="005C279F">
            <w:pPr>
              <w:pStyle w:val="Sinespaciado"/>
              <w:jc w:val="both"/>
            </w:pPr>
            <w:r w:rsidRPr="009919C8">
              <w:t xml:space="preserve">Activa o desactiva la conexión </w:t>
            </w:r>
            <w:proofErr w:type="spellStart"/>
            <w:r w:rsidRPr="009919C8">
              <w:t>WiFi</w:t>
            </w:r>
            <w:proofErr w:type="spellEnd"/>
            <w:r>
              <w:t xml:space="preserve"> </w:t>
            </w:r>
            <w:r w:rsidRPr="009919C8">
              <w:t>(true o false)</w:t>
            </w:r>
            <w:r>
              <w:t>.</w:t>
            </w:r>
          </w:p>
        </w:tc>
      </w:tr>
      <w:tr w:rsidR="00507C44" w14:paraId="4B7702CF" w14:textId="77777777" w:rsidTr="005C279F">
        <w:tc>
          <w:tcPr>
            <w:tcW w:w="2263" w:type="dxa"/>
            <w:vMerge/>
          </w:tcPr>
          <w:p w14:paraId="4697D4AD" w14:textId="77777777" w:rsidR="00507C44" w:rsidRDefault="00507C44" w:rsidP="000B01B7">
            <w:pPr>
              <w:pStyle w:val="Sinespaciado"/>
            </w:pPr>
          </w:p>
        </w:tc>
        <w:tc>
          <w:tcPr>
            <w:tcW w:w="2127" w:type="dxa"/>
            <w:vMerge/>
          </w:tcPr>
          <w:p w14:paraId="01BDC47E" w14:textId="77777777" w:rsidR="00507C44" w:rsidRPr="00507C44" w:rsidRDefault="00507C44" w:rsidP="005C279F">
            <w:pPr>
              <w:pStyle w:val="Sinespaciado"/>
              <w:jc w:val="both"/>
            </w:pPr>
          </w:p>
        </w:tc>
        <w:tc>
          <w:tcPr>
            <w:tcW w:w="2313" w:type="dxa"/>
          </w:tcPr>
          <w:p w14:paraId="49C6C97D" w14:textId="6B143839" w:rsidR="00507C44" w:rsidRDefault="00507C44" w:rsidP="000B01B7">
            <w:pPr>
              <w:pStyle w:val="Sinespaciado"/>
            </w:pPr>
            <w:proofErr w:type="spellStart"/>
            <w:r w:rsidRPr="00507C44">
              <w:t>wifi_ssid</w:t>
            </w:r>
            <w:proofErr w:type="spellEnd"/>
          </w:p>
        </w:tc>
        <w:tc>
          <w:tcPr>
            <w:tcW w:w="2124" w:type="dxa"/>
          </w:tcPr>
          <w:p w14:paraId="6A2C95AD" w14:textId="7BBFBDC7" w:rsidR="00507C44" w:rsidRDefault="009919C8" w:rsidP="005C279F">
            <w:pPr>
              <w:pStyle w:val="Sinespaciado"/>
              <w:jc w:val="both"/>
            </w:pPr>
            <w:r w:rsidRPr="009919C8">
              <w:t xml:space="preserve">SSID (nombre) de tu red </w:t>
            </w:r>
            <w:proofErr w:type="spellStart"/>
            <w:r w:rsidRPr="009919C8">
              <w:t>WiFi</w:t>
            </w:r>
            <w:proofErr w:type="spellEnd"/>
            <w:r>
              <w:t>.</w:t>
            </w:r>
          </w:p>
        </w:tc>
      </w:tr>
      <w:tr w:rsidR="00507C44" w14:paraId="685B0501" w14:textId="77777777" w:rsidTr="005C279F">
        <w:tc>
          <w:tcPr>
            <w:tcW w:w="2263" w:type="dxa"/>
            <w:vMerge/>
          </w:tcPr>
          <w:p w14:paraId="410FD0F6" w14:textId="77777777" w:rsidR="00507C44" w:rsidRDefault="00507C44" w:rsidP="000B01B7">
            <w:pPr>
              <w:pStyle w:val="Sinespaciado"/>
            </w:pPr>
          </w:p>
        </w:tc>
        <w:tc>
          <w:tcPr>
            <w:tcW w:w="2127" w:type="dxa"/>
            <w:vMerge/>
          </w:tcPr>
          <w:p w14:paraId="599FAB14" w14:textId="77777777" w:rsidR="00507C44" w:rsidRPr="00507C44" w:rsidRDefault="00507C44" w:rsidP="005C279F">
            <w:pPr>
              <w:pStyle w:val="Sinespaciado"/>
              <w:jc w:val="both"/>
            </w:pPr>
          </w:p>
        </w:tc>
        <w:tc>
          <w:tcPr>
            <w:tcW w:w="2313" w:type="dxa"/>
          </w:tcPr>
          <w:p w14:paraId="16D04F14" w14:textId="6827CAE5" w:rsidR="00507C44" w:rsidRDefault="00507C44" w:rsidP="000B01B7">
            <w:pPr>
              <w:pStyle w:val="Sinespaciado"/>
            </w:pPr>
            <w:proofErr w:type="spellStart"/>
            <w:r w:rsidRPr="00507C44">
              <w:t>wifi_password</w:t>
            </w:r>
            <w:proofErr w:type="spellEnd"/>
          </w:p>
        </w:tc>
        <w:tc>
          <w:tcPr>
            <w:tcW w:w="2124" w:type="dxa"/>
          </w:tcPr>
          <w:p w14:paraId="7550BD04" w14:textId="77777777" w:rsidR="00507C44" w:rsidRDefault="009919C8" w:rsidP="005C279F">
            <w:pPr>
              <w:pStyle w:val="Sinespaciado"/>
              <w:jc w:val="both"/>
            </w:pPr>
            <w:r w:rsidRPr="009919C8">
              <w:t xml:space="preserve">Contraseña de tu red </w:t>
            </w:r>
            <w:proofErr w:type="spellStart"/>
            <w:r w:rsidRPr="009919C8">
              <w:t>WiFi</w:t>
            </w:r>
            <w:proofErr w:type="spellEnd"/>
            <w:r>
              <w:t>.</w:t>
            </w:r>
          </w:p>
          <w:p w14:paraId="2D8F063B" w14:textId="77777777" w:rsidR="00A1691B" w:rsidRDefault="00A1691B" w:rsidP="005C279F">
            <w:pPr>
              <w:pStyle w:val="Sinespaciado"/>
              <w:jc w:val="both"/>
            </w:pPr>
          </w:p>
          <w:p w14:paraId="50766059" w14:textId="35703ADD" w:rsidR="00A1691B" w:rsidRDefault="00A1691B" w:rsidP="005C279F">
            <w:pPr>
              <w:pStyle w:val="Sinespaciado"/>
              <w:jc w:val="both"/>
            </w:pPr>
          </w:p>
        </w:tc>
      </w:tr>
      <w:tr w:rsidR="00507C44" w14:paraId="51D34341" w14:textId="77777777" w:rsidTr="005C279F">
        <w:tc>
          <w:tcPr>
            <w:tcW w:w="2263" w:type="dxa"/>
            <w:vMerge w:val="restart"/>
          </w:tcPr>
          <w:p w14:paraId="5610DCA3" w14:textId="03C17798" w:rsidR="00507C44" w:rsidRDefault="00507C44" w:rsidP="000B01B7">
            <w:pPr>
              <w:pStyle w:val="Sinespaciado"/>
            </w:pPr>
            <w:r w:rsidRPr="00507C44">
              <w:t>CONFIGURACIÓN DEL BROKER MQTT</w:t>
            </w:r>
          </w:p>
        </w:tc>
        <w:tc>
          <w:tcPr>
            <w:tcW w:w="2127" w:type="dxa"/>
            <w:vMerge w:val="restart"/>
          </w:tcPr>
          <w:p w14:paraId="1FEF869C" w14:textId="3C43EDDA" w:rsidR="00507C44" w:rsidRPr="00507C44" w:rsidRDefault="00507C44" w:rsidP="005C279F">
            <w:pPr>
              <w:pStyle w:val="Sinespaciado"/>
              <w:jc w:val="both"/>
            </w:pPr>
            <w:r>
              <w:t>P</w:t>
            </w:r>
            <w:r w:rsidRPr="00507C44">
              <w:t>ermite configurar la conexión con el broker MQTT</w:t>
            </w:r>
            <w:r w:rsidR="009919C8">
              <w:t>.</w:t>
            </w:r>
          </w:p>
        </w:tc>
        <w:tc>
          <w:tcPr>
            <w:tcW w:w="2313" w:type="dxa"/>
          </w:tcPr>
          <w:p w14:paraId="5FED4CD4" w14:textId="5D7300B8" w:rsidR="00507C44" w:rsidRDefault="00507C44" w:rsidP="000B01B7">
            <w:pPr>
              <w:pStyle w:val="Sinespaciado"/>
            </w:pPr>
            <w:proofErr w:type="spellStart"/>
            <w:r w:rsidRPr="00507C44">
              <w:t>mqtt_enabled</w:t>
            </w:r>
            <w:proofErr w:type="spellEnd"/>
          </w:p>
        </w:tc>
        <w:tc>
          <w:tcPr>
            <w:tcW w:w="2124" w:type="dxa"/>
          </w:tcPr>
          <w:p w14:paraId="2DA94545" w14:textId="64C0CA9B" w:rsidR="00507C44" w:rsidRDefault="009919C8" w:rsidP="005C279F">
            <w:pPr>
              <w:pStyle w:val="Sinespaciado"/>
              <w:jc w:val="both"/>
            </w:pPr>
            <w:r w:rsidRPr="009919C8">
              <w:t>Activa o desactiva la conexión con el broker MQTT (true o false)</w:t>
            </w:r>
            <w:r>
              <w:t>.</w:t>
            </w:r>
          </w:p>
        </w:tc>
      </w:tr>
      <w:tr w:rsidR="00507C44" w14:paraId="0CCA9F54" w14:textId="77777777" w:rsidTr="005C279F">
        <w:tc>
          <w:tcPr>
            <w:tcW w:w="2263" w:type="dxa"/>
            <w:vMerge/>
          </w:tcPr>
          <w:p w14:paraId="55A099BF" w14:textId="77777777" w:rsidR="00507C44" w:rsidRDefault="00507C44" w:rsidP="000B01B7">
            <w:pPr>
              <w:pStyle w:val="Sinespaciado"/>
            </w:pPr>
          </w:p>
        </w:tc>
        <w:tc>
          <w:tcPr>
            <w:tcW w:w="2127" w:type="dxa"/>
            <w:vMerge/>
          </w:tcPr>
          <w:p w14:paraId="38CA3372" w14:textId="77777777" w:rsidR="00507C44" w:rsidRPr="00507C44" w:rsidRDefault="00507C44" w:rsidP="005C279F">
            <w:pPr>
              <w:pStyle w:val="Sinespaciado"/>
              <w:jc w:val="both"/>
            </w:pPr>
          </w:p>
        </w:tc>
        <w:tc>
          <w:tcPr>
            <w:tcW w:w="2313" w:type="dxa"/>
          </w:tcPr>
          <w:p w14:paraId="0D371892" w14:textId="430BDA80" w:rsidR="00507C44" w:rsidRDefault="00507C44" w:rsidP="000B01B7">
            <w:pPr>
              <w:pStyle w:val="Sinespaciado"/>
            </w:pPr>
            <w:proofErr w:type="spellStart"/>
            <w:r w:rsidRPr="00507C44">
              <w:t>mqtt_server</w:t>
            </w:r>
            <w:proofErr w:type="spellEnd"/>
          </w:p>
        </w:tc>
        <w:tc>
          <w:tcPr>
            <w:tcW w:w="2124" w:type="dxa"/>
          </w:tcPr>
          <w:p w14:paraId="15B646E6" w14:textId="6A65F6FA" w:rsidR="00507C44" w:rsidRDefault="009919C8" w:rsidP="005C279F">
            <w:pPr>
              <w:pStyle w:val="Sinespaciado"/>
              <w:jc w:val="both"/>
            </w:pPr>
            <w:r w:rsidRPr="009919C8">
              <w:t>Dirección IP o nombre de dominio del broker MQTT</w:t>
            </w:r>
            <w:r>
              <w:t>.</w:t>
            </w:r>
          </w:p>
        </w:tc>
      </w:tr>
      <w:tr w:rsidR="00507C44" w14:paraId="47335A7E" w14:textId="77777777" w:rsidTr="005C279F">
        <w:tc>
          <w:tcPr>
            <w:tcW w:w="2263" w:type="dxa"/>
            <w:vMerge/>
          </w:tcPr>
          <w:p w14:paraId="2714213A" w14:textId="77777777" w:rsidR="00507C44" w:rsidRDefault="00507C44" w:rsidP="000B01B7">
            <w:pPr>
              <w:pStyle w:val="Sinespaciado"/>
            </w:pPr>
          </w:p>
        </w:tc>
        <w:tc>
          <w:tcPr>
            <w:tcW w:w="2127" w:type="dxa"/>
            <w:vMerge/>
          </w:tcPr>
          <w:p w14:paraId="5249883E" w14:textId="77777777" w:rsidR="00507C44" w:rsidRPr="00507C44" w:rsidRDefault="00507C44" w:rsidP="005C279F">
            <w:pPr>
              <w:pStyle w:val="Sinespaciado"/>
              <w:jc w:val="both"/>
            </w:pPr>
          </w:p>
        </w:tc>
        <w:tc>
          <w:tcPr>
            <w:tcW w:w="2313" w:type="dxa"/>
          </w:tcPr>
          <w:p w14:paraId="4A4B75A0" w14:textId="4024792D" w:rsidR="00507C44" w:rsidRDefault="00507C44" w:rsidP="000B01B7">
            <w:pPr>
              <w:pStyle w:val="Sinespaciado"/>
            </w:pPr>
            <w:proofErr w:type="spellStart"/>
            <w:r w:rsidRPr="00507C44">
              <w:t>mqtt_port</w:t>
            </w:r>
            <w:proofErr w:type="spellEnd"/>
          </w:p>
        </w:tc>
        <w:tc>
          <w:tcPr>
            <w:tcW w:w="2124" w:type="dxa"/>
          </w:tcPr>
          <w:p w14:paraId="4BEC66DF" w14:textId="66C8C5E1" w:rsidR="00507C44" w:rsidRDefault="009919C8" w:rsidP="005C279F">
            <w:pPr>
              <w:pStyle w:val="Sinespaciado"/>
              <w:jc w:val="both"/>
            </w:pPr>
            <w:r w:rsidRPr="009919C8">
              <w:t>Puerto del broker MQTT</w:t>
            </w:r>
            <w:r>
              <w:t>.</w:t>
            </w:r>
          </w:p>
        </w:tc>
      </w:tr>
      <w:tr w:rsidR="00507C44" w14:paraId="46F62585" w14:textId="77777777" w:rsidTr="005C279F">
        <w:tc>
          <w:tcPr>
            <w:tcW w:w="2263" w:type="dxa"/>
            <w:vMerge/>
          </w:tcPr>
          <w:p w14:paraId="43E67850" w14:textId="77777777" w:rsidR="00507C44" w:rsidRDefault="00507C44" w:rsidP="000B01B7">
            <w:pPr>
              <w:pStyle w:val="Sinespaciado"/>
            </w:pPr>
          </w:p>
        </w:tc>
        <w:tc>
          <w:tcPr>
            <w:tcW w:w="2127" w:type="dxa"/>
            <w:vMerge/>
          </w:tcPr>
          <w:p w14:paraId="17798AC8" w14:textId="77777777" w:rsidR="00507C44" w:rsidRPr="00507C44" w:rsidRDefault="00507C44" w:rsidP="005C279F">
            <w:pPr>
              <w:pStyle w:val="Sinespaciado"/>
              <w:jc w:val="both"/>
            </w:pPr>
          </w:p>
        </w:tc>
        <w:tc>
          <w:tcPr>
            <w:tcW w:w="2313" w:type="dxa"/>
          </w:tcPr>
          <w:p w14:paraId="7BA26947" w14:textId="69FC84A5" w:rsidR="00507C44" w:rsidRDefault="00507C44" w:rsidP="000B01B7">
            <w:pPr>
              <w:pStyle w:val="Sinespaciado"/>
            </w:pPr>
            <w:proofErr w:type="spellStart"/>
            <w:r w:rsidRPr="00507C44">
              <w:t>mqtt_user</w:t>
            </w:r>
            <w:proofErr w:type="spellEnd"/>
          </w:p>
        </w:tc>
        <w:tc>
          <w:tcPr>
            <w:tcW w:w="2124" w:type="dxa"/>
          </w:tcPr>
          <w:p w14:paraId="20ADCF4B" w14:textId="36F23C4B" w:rsidR="00507C44" w:rsidRDefault="009919C8" w:rsidP="005C279F">
            <w:pPr>
              <w:pStyle w:val="Sinespaciado"/>
              <w:jc w:val="both"/>
            </w:pPr>
            <w:r w:rsidRPr="009919C8">
              <w:t>Nombre de usuario para la autenticación en el broker MQTT</w:t>
            </w:r>
            <w:r>
              <w:t>.</w:t>
            </w:r>
          </w:p>
        </w:tc>
      </w:tr>
      <w:tr w:rsidR="00507C44" w14:paraId="2EC0401B" w14:textId="77777777" w:rsidTr="005C279F">
        <w:tc>
          <w:tcPr>
            <w:tcW w:w="2263" w:type="dxa"/>
            <w:vMerge/>
          </w:tcPr>
          <w:p w14:paraId="625DF875" w14:textId="77777777" w:rsidR="00507C44" w:rsidRDefault="00507C44" w:rsidP="000B01B7">
            <w:pPr>
              <w:pStyle w:val="Sinespaciado"/>
            </w:pPr>
          </w:p>
        </w:tc>
        <w:tc>
          <w:tcPr>
            <w:tcW w:w="2127" w:type="dxa"/>
            <w:vMerge/>
          </w:tcPr>
          <w:p w14:paraId="6EB75C87" w14:textId="77777777" w:rsidR="00507C44" w:rsidRPr="00507C44" w:rsidRDefault="00507C44" w:rsidP="005C279F">
            <w:pPr>
              <w:pStyle w:val="Sinespaciado"/>
              <w:jc w:val="both"/>
            </w:pPr>
          </w:p>
        </w:tc>
        <w:tc>
          <w:tcPr>
            <w:tcW w:w="2313" w:type="dxa"/>
          </w:tcPr>
          <w:p w14:paraId="4A1192EB" w14:textId="2CCDD028" w:rsidR="00507C44" w:rsidRDefault="00507C44" w:rsidP="000B01B7">
            <w:pPr>
              <w:pStyle w:val="Sinespaciado"/>
            </w:pPr>
            <w:proofErr w:type="spellStart"/>
            <w:r w:rsidRPr="00507C44">
              <w:t>mqtt_password</w:t>
            </w:r>
            <w:proofErr w:type="spellEnd"/>
          </w:p>
        </w:tc>
        <w:tc>
          <w:tcPr>
            <w:tcW w:w="2124" w:type="dxa"/>
          </w:tcPr>
          <w:p w14:paraId="1F3E2939" w14:textId="38536A40" w:rsidR="00507C44" w:rsidRDefault="009919C8" w:rsidP="005C279F">
            <w:pPr>
              <w:pStyle w:val="Sinespaciado"/>
              <w:jc w:val="both"/>
            </w:pPr>
            <w:r w:rsidRPr="009919C8">
              <w:t>Contraseña para la autenticación en el broker MQTT</w:t>
            </w:r>
            <w:r>
              <w:t>.</w:t>
            </w:r>
          </w:p>
        </w:tc>
      </w:tr>
      <w:tr w:rsidR="00507C44" w14:paraId="46B14D94" w14:textId="77777777" w:rsidTr="005C279F">
        <w:tc>
          <w:tcPr>
            <w:tcW w:w="2263" w:type="dxa"/>
            <w:vMerge w:val="restart"/>
          </w:tcPr>
          <w:p w14:paraId="7D3DAD7F" w14:textId="1EE7996D" w:rsidR="00507C44" w:rsidRDefault="00507C44" w:rsidP="000B01B7">
            <w:pPr>
              <w:pStyle w:val="Sinespaciado"/>
            </w:pPr>
            <w:r w:rsidRPr="00507C44">
              <w:t>CONFIGURACIÓN DE LOS TOPICS MQTT</w:t>
            </w:r>
          </w:p>
        </w:tc>
        <w:tc>
          <w:tcPr>
            <w:tcW w:w="2127" w:type="dxa"/>
            <w:vMerge w:val="restart"/>
          </w:tcPr>
          <w:p w14:paraId="564F47BD" w14:textId="52D74F38" w:rsidR="00507C44" w:rsidRPr="00507C44" w:rsidRDefault="009919C8" w:rsidP="005C279F">
            <w:pPr>
              <w:pStyle w:val="Sinespaciado"/>
              <w:jc w:val="both"/>
            </w:pPr>
            <w:r>
              <w:t>P</w:t>
            </w:r>
            <w:r w:rsidRPr="009919C8">
              <w:t>ermite configurar los t</w:t>
            </w:r>
            <w:r>
              <w:t>ó</w:t>
            </w:r>
            <w:r w:rsidRPr="009919C8">
              <w:t>pic</w:t>
            </w:r>
            <w:r>
              <w:t>o</w:t>
            </w:r>
            <w:r w:rsidRPr="009919C8">
              <w:t xml:space="preserve">s MQTT utilizados </w:t>
            </w:r>
            <w:r>
              <w:t>por los sensores.</w:t>
            </w:r>
          </w:p>
        </w:tc>
        <w:tc>
          <w:tcPr>
            <w:tcW w:w="2313" w:type="dxa"/>
          </w:tcPr>
          <w:p w14:paraId="4235ED67" w14:textId="0B65AA9F" w:rsidR="00507C44" w:rsidRDefault="00507C44" w:rsidP="000B01B7">
            <w:pPr>
              <w:pStyle w:val="Sinespaciado"/>
            </w:pPr>
            <w:proofErr w:type="spellStart"/>
            <w:r w:rsidRPr="00507C44">
              <w:t>mqtt_topic_dht</w:t>
            </w:r>
            <w:proofErr w:type="spellEnd"/>
          </w:p>
        </w:tc>
        <w:tc>
          <w:tcPr>
            <w:tcW w:w="2124" w:type="dxa"/>
          </w:tcPr>
          <w:p w14:paraId="29E16375" w14:textId="1562B69B" w:rsidR="00507C44" w:rsidRDefault="009919C8" w:rsidP="005C279F">
            <w:pPr>
              <w:pStyle w:val="Sinespaciado"/>
              <w:jc w:val="both"/>
            </w:pPr>
            <w:r w:rsidRPr="009919C8">
              <w:t>T</w:t>
            </w:r>
            <w:r>
              <w:t>ó</w:t>
            </w:r>
            <w:r w:rsidRPr="009919C8">
              <w:t>pic</w:t>
            </w:r>
            <w:r>
              <w:t>o</w:t>
            </w:r>
            <w:r w:rsidRPr="009919C8">
              <w:t xml:space="preserve"> MQTT para el sensor de DHT</w:t>
            </w:r>
            <w:r>
              <w:t>.</w:t>
            </w:r>
          </w:p>
        </w:tc>
      </w:tr>
      <w:tr w:rsidR="00507C44" w14:paraId="1FE414FF" w14:textId="77777777" w:rsidTr="005C279F">
        <w:tc>
          <w:tcPr>
            <w:tcW w:w="2263" w:type="dxa"/>
            <w:vMerge/>
          </w:tcPr>
          <w:p w14:paraId="386C929C" w14:textId="77777777" w:rsidR="00507C44" w:rsidRDefault="00507C44" w:rsidP="000B01B7">
            <w:pPr>
              <w:pStyle w:val="Sinespaciado"/>
            </w:pPr>
          </w:p>
        </w:tc>
        <w:tc>
          <w:tcPr>
            <w:tcW w:w="2127" w:type="dxa"/>
            <w:vMerge/>
          </w:tcPr>
          <w:p w14:paraId="5B29D0F4" w14:textId="77777777" w:rsidR="00507C44" w:rsidRPr="00507C44" w:rsidRDefault="00507C44" w:rsidP="005C279F">
            <w:pPr>
              <w:pStyle w:val="Sinespaciado"/>
              <w:jc w:val="both"/>
            </w:pPr>
          </w:p>
        </w:tc>
        <w:tc>
          <w:tcPr>
            <w:tcW w:w="2313" w:type="dxa"/>
          </w:tcPr>
          <w:p w14:paraId="3841432A" w14:textId="3A7FFD6B" w:rsidR="00507C44" w:rsidRDefault="00507C44" w:rsidP="000B01B7">
            <w:pPr>
              <w:pStyle w:val="Sinespaciado"/>
            </w:pPr>
            <w:r w:rsidRPr="00507C44">
              <w:t>mqtt_topic_gyml8511</w:t>
            </w:r>
          </w:p>
        </w:tc>
        <w:tc>
          <w:tcPr>
            <w:tcW w:w="2124" w:type="dxa"/>
          </w:tcPr>
          <w:p w14:paraId="3ABA8098" w14:textId="153A1FEB" w:rsidR="00507C44" w:rsidRDefault="009919C8" w:rsidP="005C279F">
            <w:pPr>
              <w:pStyle w:val="Sinespaciado"/>
              <w:jc w:val="both"/>
            </w:pPr>
            <w:proofErr w:type="spellStart"/>
            <w:r w:rsidRPr="009919C8">
              <w:t>Topic</w:t>
            </w:r>
            <w:proofErr w:type="spellEnd"/>
            <w:r w:rsidRPr="009919C8">
              <w:t xml:space="preserve"> MQTT para el sensor de radiación UV GYML8511</w:t>
            </w:r>
            <w:r>
              <w:t>.</w:t>
            </w:r>
          </w:p>
        </w:tc>
      </w:tr>
      <w:tr w:rsidR="00507C44" w14:paraId="177EC405" w14:textId="77777777" w:rsidTr="005C279F">
        <w:tc>
          <w:tcPr>
            <w:tcW w:w="2263" w:type="dxa"/>
            <w:vMerge/>
          </w:tcPr>
          <w:p w14:paraId="5918E289" w14:textId="77777777" w:rsidR="00507C44" w:rsidRDefault="00507C44" w:rsidP="000B01B7">
            <w:pPr>
              <w:pStyle w:val="Sinespaciado"/>
            </w:pPr>
          </w:p>
        </w:tc>
        <w:tc>
          <w:tcPr>
            <w:tcW w:w="2127" w:type="dxa"/>
            <w:vMerge/>
          </w:tcPr>
          <w:p w14:paraId="7715D11E" w14:textId="77777777" w:rsidR="00507C44" w:rsidRDefault="00507C44" w:rsidP="005C279F">
            <w:pPr>
              <w:pStyle w:val="Sinespaciado"/>
              <w:jc w:val="both"/>
            </w:pPr>
          </w:p>
        </w:tc>
        <w:tc>
          <w:tcPr>
            <w:tcW w:w="2313" w:type="dxa"/>
          </w:tcPr>
          <w:p w14:paraId="2AB77FF5" w14:textId="2C2F50AB" w:rsidR="00507C44" w:rsidRDefault="00507C44" w:rsidP="000B01B7">
            <w:pPr>
              <w:pStyle w:val="Sinespaciado"/>
            </w:pPr>
            <w:r w:rsidRPr="00507C44">
              <w:t>mqtt_topic_mq135</w:t>
            </w:r>
          </w:p>
        </w:tc>
        <w:tc>
          <w:tcPr>
            <w:tcW w:w="2124" w:type="dxa"/>
          </w:tcPr>
          <w:p w14:paraId="5CB499D7" w14:textId="1B6A2565" w:rsidR="00507C44" w:rsidRDefault="009919C8" w:rsidP="005C279F">
            <w:pPr>
              <w:pStyle w:val="Sinespaciado"/>
              <w:jc w:val="both"/>
            </w:pPr>
            <w:proofErr w:type="spellStart"/>
            <w:r w:rsidRPr="009919C8">
              <w:t>Topic</w:t>
            </w:r>
            <w:proofErr w:type="spellEnd"/>
            <w:r w:rsidRPr="009919C8">
              <w:t xml:space="preserve"> MQTT para el sensor de gas MQ135</w:t>
            </w:r>
            <w:r>
              <w:t>.</w:t>
            </w:r>
          </w:p>
        </w:tc>
      </w:tr>
      <w:tr w:rsidR="00507C44" w14:paraId="623B7ACA" w14:textId="77777777" w:rsidTr="005C279F">
        <w:tc>
          <w:tcPr>
            <w:tcW w:w="2263" w:type="dxa"/>
          </w:tcPr>
          <w:p w14:paraId="56EF434F" w14:textId="3409E259" w:rsidR="00507C44" w:rsidRDefault="00507C44" w:rsidP="00507C44">
            <w:pPr>
              <w:pStyle w:val="Sinespaciado"/>
            </w:pPr>
            <w:r w:rsidRPr="00507C44">
              <w:t>CONFIGURACION DEL CANAL ASOCIADO A LOS TOPICS MQTT</w:t>
            </w:r>
          </w:p>
        </w:tc>
        <w:tc>
          <w:tcPr>
            <w:tcW w:w="2127" w:type="dxa"/>
          </w:tcPr>
          <w:p w14:paraId="10279C10" w14:textId="1AA30E4B" w:rsidR="00507C44" w:rsidRDefault="009919C8" w:rsidP="005C279F">
            <w:pPr>
              <w:pStyle w:val="Sinespaciado"/>
              <w:jc w:val="both"/>
            </w:pPr>
            <w:r>
              <w:t>Permite configurar el canal asociado a los sensores.</w:t>
            </w:r>
          </w:p>
        </w:tc>
        <w:tc>
          <w:tcPr>
            <w:tcW w:w="2313" w:type="dxa"/>
          </w:tcPr>
          <w:p w14:paraId="33F60CA2" w14:textId="1F819ED9" w:rsidR="00507C44" w:rsidRDefault="00507C44" w:rsidP="00507C44">
            <w:pPr>
              <w:pStyle w:val="Sinespaciado"/>
            </w:pPr>
            <w:proofErr w:type="spellStart"/>
            <w:r w:rsidRPr="00507C44">
              <w:t>channel_asigned</w:t>
            </w:r>
            <w:proofErr w:type="spellEnd"/>
          </w:p>
        </w:tc>
        <w:tc>
          <w:tcPr>
            <w:tcW w:w="2124" w:type="dxa"/>
          </w:tcPr>
          <w:p w14:paraId="0EC5CF39" w14:textId="77777777" w:rsidR="00507C44" w:rsidRDefault="009919C8" w:rsidP="005C279F">
            <w:pPr>
              <w:pStyle w:val="Sinespaciado"/>
              <w:jc w:val="both"/>
            </w:pPr>
            <w:r w:rsidRPr="009919C8">
              <w:t>Canal asociado al que pertenecen los sensores</w:t>
            </w:r>
            <w:r>
              <w:t>.</w:t>
            </w:r>
          </w:p>
          <w:p w14:paraId="014F8204" w14:textId="4DE2BEFD" w:rsidR="007B02E4" w:rsidRDefault="007B02E4" w:rsidP="005C279F">
            <w:pPr>
              <w:pStyle w:val="Sinespaciado"/>
              <w:jc w:val="both"/>
            </w:pPr>
          </w:p>
        </w:tc>
      </w:tr>
      <w:tr w:rsidR="00507C44" w14:paraId="24F49047" w14:textId="77777777" w:rsidTr="005C279F">
        <w:tc>
          <w:tcPr>
            <w:tcW w:w="2263" w:type="dxa"/>
          </w:tcPr>
          <w:p w14:paraId="21443893" w14:textId="6AF2C58C" w:rsidR="00507C44" w:rsidRDefault="00507C44" w:rsidP="00507C44">
            <w:pPr>
              <w:pStyle w:val="Sinespaciado"/>
            </w:pPr>
            <w:r w:rsidRPr="00507C44">
              <w:lastRenderedPageBreak/>
              <w:t>CONFIGURACIÓN DEL SERVER NTP</w:t>
            </w:r>
          </w:p>
        </w:tc>
        <w:tc>
          <w:tcPr>
            <w:tcW w:w="2127" w:type="dxa"/>
          </w:tcPr>
          <w:p w14:paraId="7F3911EC" w14:textId="2FB34A43" w:rsidR="00507C44" w:rsidRDefault="009919C8" w:rsidP="005C279F">
            <w:pPr>
              <w:pStyle w:val="Sinespaciado"/>
              <w:jc w:val="both"/>
            </w:pPr>
            <w:r>
              <w:t>Permite configurar el servidor NTP para obtener la fecha exacta en que los sensores capturaron los datos.</w:t>
            </w:r>
          </w:p>
        </w:tc>
        <w:tc>
          <w:tcPr>
            <w:tcW w:w="2313" w:type="dxa"/>
          </w:tcPr>
          <w:p w14:paraId="513B1F64" w14:textId="0A1DBB84" w:rsidR="00507C44" w:rsidRDefault="00507C44" w:rsidP="00507C44">
            <w:pPr>
              <w:pStyle w:val="Sinespaciado"/>
            </w:pPr>
            <w:proofErr w:type="spellStart"/>
            <w:r w:rsidRPr="00507C44">
              <w:t>ntp_server</w:t>
            </w:r>
            <w:proofErr w:type="spellEnd"/>
          </w:p>
        </w:tc>
        <w:tc>
          <w:tcPr>
            <w:tcW w:w="2124" w:type="dxa"/>
          </w:tcPr>
          <w:p w14:paraId="394FA676" w14:textId="6BB9FE2C" w:rsidR="009919C8" w:rsidRPr="009919C8" w:rsidRDefault="009919C8" w:rsidP="009919C8">
            <w:pPr>
              <w:rPr>
                <w:color w:val="3B3B3B"/>
                <w:lang w:eastAsia="es-CL"/>
              </w:rPr>
            </w:pPr>
            <w:r w:rsidRPr="009919C8">
              <w:rPr>
                <w:lang w:eastAsia="es-CL"/>
              </w:rPr>
              <w:t xml:space="preserve">Dirección IP o nombre de dominio del </w:t>
            </w:r>
            <w:r>
              <w:rPr>
                <w:lang w:eastAsia="es-CL"/>
              </w:rPr>
              <w:t>servidor NTP</w:t>
            </w:r>
          </w:p>
          <w:p w14:paraId="64301DD0" w14:textId="77777777" w:rsidR="00507C44" w:rsidRDefault="00507C44" w:rsidP="00507C44">
            <w:pPr>
              <w:pStyle w:val="Sinespaciado"/>
            </w:pPr>
          </w:p>
        </w:tc>
      </w:tr>
      <w:tr w:rsidR="00507C44" w14:paraId="6445D822" w14:textId="77777777" w:rsidTr="005C279F">
        <w:tc>
          <w:tcPr>
            <w:tcW w:w="2263" w:type="dxa"/>
          </w:tcPr>
          <w:p w14:paraId="7F5D0A15" w14:textId="074C2D64" w:rsidR="00507C44" w:rsidRDefault="00507C44" w:rsidP="00507C44">
            <w:pPr>
              <w:pStyle w:val="Sinespaciado"/>
            </w:pPr>
            <w:r w:rsidRPr="00507C44">
              <w:t>CONFIGURACIÓN DEL REGISTRO (LOGS)</w:t>
            </w:r>
          </w:p>
        </w:tc>
        <w:tc>
          <w:tcPr>
            <w:tcW w:w="2127" w:type="dxa"/>
          </w:tcPr>
          <w:p w14:paraId="5BE96202" w14:textId="34CB8EDA" w:rsidR="00507C44" w:rsidRDefault="009919C8" w:rsidP="005C279F">
            <w:pPr>
              <w:pStyle w:val="Sinespaciado"/>
              <w:jc w:val="both"/>
            </w:pPr>
            <w:r>
              <w:t>Permite configurar la visibilidad de los logs por consola</w:t>
            </w:r>
          </w:p>
        </w:tc>
        <w:tc>
          <w:tcPr>
            <w:tcW w:w="2313" w:type="dxa"/>
          </w:tcPr>
          <w:p w14:paraId="2F58D6E5" w14:textId="182C6277" w:rsidR="00507C44" w:rsidRDefault="00507C44" w:rsidP="00507C44">
            <w:pPr>
              <w:pStyle w:val="Sinespaciado"/>
            </w:pPr>
            <w:proofErr w:type="spellStart"/>
            <w:r w:rsidRPr="00507C44">
              <w:t>log_enabled</w:t>
            </w:r>
            <w:proofErr w:type="spellEnd"/>
          </w:p>
        </w:tc>
        <w:tc>
          <w:tcPr>
            <w:tcW w:w="2124" w:type="dxa"/>
          </w:tcPr>
          <w:p w14:paraId="7E38CE0E" w14:textId="76B3929A" w:rsidR="00507C44" w:rsidRDefault="009919C8" w:rsidP="00E66C06">
            <w:pPr>
              <w:pStyle w:val="Sinespaciado"/>
              <w:keepNext/>
            </w:pPr>
            <w:r w:rsidRPr="009919C8">
              <w:t>Activa o desactiva el registro de datos</w:t>
            </w:r>
            <w:r>
              <w:t xml:space="preserve">. </w:t>
            </w:r>
            <w:r w:rsidRPr="009919C8">
              <w:t>(true o false)</w:t>
            </w:r>
          </w:p>
        </w:tc>
      </w:tr>
    </w:tbl>
    <w:p w14:paraId="797631A1" w14:textId="77777777" w:rsidR="000B01B7" w:rsidRPr="000B01B7" w:rsidRDefault="000B01B7" w:rsidP="000B01B7">
      <w:pPr>
        <w:pStyle w:val="Sinespaciado"/>
      </w:pPr>
    </w:p>
    <w:p w14:paraId="7D2F9DAE" w14:textId="77777777" w:rsidR="00A1691B" w:rsidRDefault="00A1691B" w:rsidP="000275FF">
      <w:pPr>
        <w:pStyle w:val="Sinespaciado"/>
        <w:jc w:val="both"/>
      </w:pPr>
    </w:p>
    <w:p w14:paraId="752ADF17" w14:textId="0289ADC8" w:rsidR="00F437DF" w:rsidRDefault="00E66C06" w:rsidP="00E66C06">
      <w:pPr>
        <w:pStyle w:val="Ttulo4"/>
      </w:pPr>
      <w:r>
        <w:t>Integración y funcionamiento</w:t>
      </w:r>
    </w:p>
    <w:p w14:paraId="1D90577D" w14:textId="28FE86DC" w:rsidR="00E66C06" w:rsidRDefault="00E66C06" w:rsidP="006F75CC">
      <w:pPr>
        <w:jc w:val="both"/>
        <w:rPr>
          <w:noProof/>
        </w:rPr>
      </w:pPr>
      <w:r>
        <w:t xml:space="preserve">Una vez configuradas las variables necesarias, se procede a la integración de la librería en el proyecto. Es importante destacar que la librería debe seguir un modelo estructurado para garantizar su correcto funcionamiento. </w:t>
      </w:r>
      <w:r w:rsidR="00CA4EC0">
        <w:t xml:space="preserve">El </w:t>
      </w:r>
      <w:r>
        <w:t xml:space="preserve">modelo que </w:t>
      </w:r>
      <w:r w:rsidR="00CA4EC0">
        <w:t>muestra</w:t>
      </w:r>
      <w:r>
        <w:t xml:space="preserve"> cómo debería organizarse la librería</w:t>
      </w:r>
      <w:r w:rsidR="00CA4EC0">
        <w:t xml:space="preserve"> se presenta en la Figura 25</w:t>
      </w:r>
      <w:r>
        <w:t>:</w:t>
      </w:r>
    </w:p>
    <w:p w14:paraId="34D68EA2" w14:textId="77777777" w:rsidR="00CA4EC0" w:rsidRDefault="00E66C06" w:rsidP="00CA4EC0">
      <w:pPr>
        <w:pStyle w:val="Sinespaciado"/>
        <w:keepNext/>
        <w:jc w:val="center"/>
      </w:pPr>
      <w:r>
        <w:rPr>
          <w:noProof/>
        </w:rPr>
        <w:drawing>
          <wp:inline distT="0" distB="0" distL="0" distR="0" wp14:anchorId="459B4488" wp14:editId="6E0315FF">
            <wp:extent cx="4723015" cy="5861714"/>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rotWithShape="1">
                    <a:blip r:embed="rId40" cstate="print">
                      <a:extLst>
                        <a:ext uri="{28A0092B-C50C-407E-A947-70E740481C1C}">
                          <a14:useLocalDpi xmlns:a14="http://schemas.microsoft.com/office/drawing/2010/main" val="0"/>
                        </a:ext>
                      </a:extLst>
                    </a:blip>
                    <a:srcRect l="5837" t="4491" r="5377" b="5086"/>
                    <a:stretch/>
                  </pic:blipFill>
                  <pic:spPr bwMode="auto">
                    <a:xfrm>
                      <a:off x="0" y="0"/>
                      <a:ext cx="4726414" cy="5865933"/>
                    </a:xfrm>
                    <a:prstGeom prst="rect">
                      <a:avLst/>
                    </a:prstGeom>
                    <a:ln>
                      <a:noFill/>
                    </a:ln>
                    <a:extLst>
                      <a:ext uri="{53640926-AAD7-44D8-BBD7-CCE9431645EC}">
                        <a14:shadowObscured xmlns:a14="http://schemas.microsoft.com/office/drawing/2010/main"/>
                      </a:ext>
                    </a:extLst>
                  </pic:spPr>
                </pic:pic>
              </a:graphicData>
            </a:graphic>
          </wp:inline>
        </w:drawing>
      </w:r>
    </w:p>
    <w:p w14:paraId="6D4DEF7D" w14:textId="5E427862" w:rsidR="00875863" w:rsidRPr="00CA4EC0" w:rsidRDefault="00CA4EC0" w:rsidP="00CA4EC0">
      <w:pPr>
        <w:pStyle w:val="Descripcin"/>
        <w:jc w:val="center"/>
        <w:rPr>
          <w:sz w:val="20"/>
          <w:szCs w:val="20"/>
        </w:rPr>
      </w:pPr>
      <w:bookmarkStart w:id="48" w:name="_Toc160577899"/>
      <w:r w:rsidRPr="00CA4EC0">
        <w:rPr>
          <w:sz w:val="20"/>
          <w:szCs w:val="20"/>
        </w:rPr>
        <w:t xml:space="preserve">Figura </w:t>
      </w:r>
      <w:r w:rsidRPr="00CA4EC0">
        <w:rPr>
          <w:sz w:val="20"/>
          <w:szCs w:val="20"/>
        </w:rPr>
        <w:fldChar w:fldCharType="begin"/>
      </w:r>
      <w:r w:rsidRPr="00CA4EC0">
        <w:rPr>
          <w:sz w:val="20"/>
          <w:szCs w:val="20"/>
        </w:rPr>
        <w:instrText xml:space="preserve"> SEQ Figura \* ARABIC </w:instrText>
      </w:r>
      <w:r w:rsidRPr="00CA4EC0">
        <w:rPr>
          <w:sz w:val="20"/>
          <w:szCs w:val="20"/>
        </w:rPr>
        <w:fldChar w:fldCharType="separate"/>
      </w:r>
      <w:r w:rsidR="00054D62">
        <w:rPr>
          <w:noProof/>
          <w:sz w:val="20"/>
          <w:szCs w:val="20"/>
        </w:rPr>
        <w:t>25</w:t>
      </w:r>
      <w:r w:rsidRPr="00CA4EC0">
        <w:rPr>
          <w:sz w:val="20"/>
          <w:szCs w:val="20"/>
        </w:rPr>
        <w:fldChar w:fldCharType="end"/>
      </w:r>
      <w:r w:rsidRPr="00CA4EC0">
        <w:rPr>
          <w:sz w:val="20"/>
          <w:szCs w:val="20"/>
        </w:rPr>
        <w:t xml:space="preserve"> - Modelo estructurado del archivo “main” usando el módulo</w:t>
      </w:r>
      <w:bookmarkEnd w:id="48"/>
    </w:p>
    <w:p w14:paraId="55F4C0FC" w14:textId="1A3F50A4" w:rsidR="00B63F76" w:rsidRDefault="00B63F76" w:rsidP="00B63F76">
      <w:pPr>
        <w:jc w:val="both"/>
      </w:pPr>
      <w:r>
        <w:t>Explicando más detalladamente el proceso del pipeline de la estructura, se inicia instanciando la clase de conectividad, lo cual establece la base para la comunicación con el broker MQTT. Luego, se procede a instanciar cada sensor individualmente, asignando a cada uno una instancia independiente de la clase de conectividad. Esta separación facilita el envío de datos hacia el broker MQTT por parte de cada sensor de manera independiente y precisa.</w:t>
      </w:r>
    </w:p>
    <w:p w14:paraId="3C8E3DDD" w14:textId="77777777" w:rsidR="00B63F76" w:rsidRDefault="00B63F76" w:rsidP="00B63F76">
      <w:pPr>
        <w:jc w:val="both"/>
      </w:pPr>
      <w:r>
        <w:t xml:space="preserve">En la función </w:t>
      </w:r>
      <w:r w:rsidRPr="00B63F76">
        <w:rPr>
          <w:i/>
          <w:iCs/>
        </w:rPr>
        <w:t>"</w:t>
      </w:r>
      <w:proofErr w:type="spellStart"/>
      <w:r w:rsidRPr="00B63F76">
        <w:rPr>
          <w:i/>
          <w:iCs/>
        </w:rPr>
        <w:t>setup</w:t>
      </w:r>
      <w:proofErr w:type="spellEnd"/>
      <w:r w:rsidRPr="00B63F76">
        <w:rPr>
          <w:i/>
          <w:iCs/>
        </w:rPr>
        <w:t>"</w:t>
      </w:r>
      <w:r>
        <w:t xml:space="preserve">, propia del entorno Arduino, se lleva a cabo la inicialización del módulo de conectividad mediante la función </w:t>
      </w:r>
      <w:r w:rsidRPr="00B63F76">
        <w:rPr>
          <w:i/>
          <w:iCs/>
        </w:rPr>
        <w:t>"</w:t>
      </w:r>
      <w:proofErr w:type="spellStart"/>
      <w:r w:rsidRPr="00B63F76">
        <w:rPr>
          <w:i/>
          <w:iCs/>
        </w:rPr>
        <w:t>mqttManager.setup</w:t>
      </w:r>
      <w:proofErr w:type="spellEnd"/>
      <w:r w:rsidRPr="00B63F76">
        <w:rPr>
          <w:i/>
          <w:iCs/>
        </w:rPr>
        <w:t>()".</w:t>
      </w:r>
      <w:r>
        <w:t xml:space="preserve"> Esta etapa es crucial para establecer la conexión con el broker MQTT y configurar los parámetros necesarios para la comunicación. Además, </w:t>
      </w:r>
      <w:r>
        <w:lastRenderedPageBreak/>
        <w:t>se configuran los observadores, que son esenciales para monitorear y gestionar los mensajes recibidos del broker. Cada sensor tiene asignado un observador individual, lo que permite ejecutar</w:t>
      </w:r>
    </w:p>
    <w:p w14:paraId="299C58BE" w14:textId="37E81E21" w:rsidR="00B63F76" w:rsidRDefault="00B63F76" w:rsidP="00B63F76">
      <w:pPr>
        <w:jc w:val="both"/>
      </w:pPr>
      <w:r>
        <w:t>acciones específicas en respuesta a los mensajes relacionados con ese sensor en particular, como por ejemplo el habilitar o deshabilitar un sensor.</w:t>
      </w:r>
    </w:p>
    <w:p w14:paraId="595B5162" w14:textId="77777777" w:rsidR="00B63F76" w:rsidRDefault="00B63F76" w:rsidP="00B63F76">
      <w:pPr>
        <w:jc w:val="both"/>
      </w:pPr>
      <w:r>
        <w:t>A continuación, se procede a la inicialización de los sensores, lo cual requiere ciertos parámetros para su correcto funcionamiento. Estos parámetros se obtienen extrayéndolos del archivo de configuraciones predefinido. Dentro de este archivo se encuentran datos cruciales para el desempeño de los sensores, tales como la configuración de red, los detalles del servidor y otros parámetros relevantes.</w:t>
      </w:r>
    </w:p>
    <w:p w14:paraId="0D7E1885" w14:textId="26C123AF" w:rsidR="00B63F76" w:rsidRDefault="00B63F76" w:rsidP="00B63F76">
      <w:pPr>
        <w:jc w:val="both"/>
      </w:pPr>
      <w:r>
        <w:t>Se incluye un registro que se imprime por consola en caso de que los registros estén activados. Esto es útil para monitorear el estado y el comportamiento del sistema en tiempo real, lo que facilita la depuración y el seguimiento de posibles problemas.</w:t>
      </w:r>
    </w:p>
    <w:p w14:paraId="5A82B3A2" w14:textId="77777777" w:rsidR="00A1691B" w:rsidRPr="00A1691B" w:rsidRDefault="00A1691B" w:rsidP="00A1691B">
      <w:pPr>
        <w:pStyle w:val="Sinespaciado"/>
      </w:pPr>
    </w:p>
    <w:p w14:paraId="64AD5D8A" w14:textId="77777777" w:rsidR="00B63F76" w:rsidRDefault="00B63F76" w:rsidP="00B63F76">
      <w:pPr>
        <w:jc w:val="both"/>
      </w:pPr>
      <w:r>
        <w:t xml:space="preserve">La última etapa del proceso, contenida dentro de la función </w:t>
      </w:r>
      <w:r w:rsidRPr="00B63F76">
        <w:rPr>
          <w:i/>
          <w:iCs/>
        </w:rPr>
        <w:t>"</w:t>
      </w:r>
      <w:proofErr w:type="spellStart"/>
      <w:r w:rsidRPr="00B63F76">
        <w:rPr>
          <w:i/>
          <w:iCs/>
        </w:rPr>
        <w:t>loop</w:t>
      </w:r>
      <w:proofErr w:type="spellEnd"/>
      <w:r w:rsidRPr="00B63F76">
        <w:rPr>
          <w:i/>
          <w:iCs/>
        </w:rPr>
        <w:t>"</w:t>
      </w:r>
      <w:r>
        <w:t>, propia del entorno de Arduino, es crucial para mantener el sistema en funcionamiento continuo. En esta sección, se ejecutan las funciones de los bucles tanto de la clase de conectividad como de los sensores. Esto asegura que el sistema esté siempre activo y preparado para recibir y procesar datos entrantes.</w:t>
      </w:r>
    </w:p>
    <w:p w14:paraId="374EBB3C" w14:textId="196DFD57" w:rsidR="006F1090" w:rsidRDefault="00B63F76" w:rsidP="00A1691B">
      <w:pPr>
        <w:jc w:val="both"/>
      </w:pPr>
      <w:r>
        <w:t>Además, se incorpora un retraso de muestreo de 30 segundos a los sensores para evitar sobrecargarlos con una toma excesiva de muestras del entorno. Este intervalo de tiempo permite que los sensores realicen una toma de muestras periódica y eficiente, sin que esto afecte negativamente al rendimiento del sistema o de los propios sensores.</w:t>
      </w:r>
    </w:p>
    <w:p w14:paraId="2B9CC208" w14:textId="77777777" w:rsidR="00A1691B" w:rsidRPr="00A1691B" w:rsidRDefault="00A1691B" w:rsidP="00A1691B">
      <w:pPr>
        <w:pStyle w:val="Sinespaciado"/>
      </w:pPr>
    </w:p>
    <w:p w14:paraId="0B1ECF23" w14:textId="3E15D611" w:rsidR="00C45FA8" w:rsidRDefault="006F1090" w:rsidP="00D621E5">
      <w:pPr>
        <w:pStyle w:val="Ttulo3"/>
        <w:jc w:val="both"/>
      </w:pPr>
      <w:r>
        <w:t>Interfaz de Usuario</w:t>
      </w:r>
    </w:p>
    <w:p w14:paraId="018EB7F9" w14:textId="77777777" w:rsidR="00297FBC" w:rsidRDefault="00297FBC" w:rsidP="00297FBC">
      <w:pPr>
        <w:pStyle w:val="Sinespaciado"/>
        <w:jc w:val="both"/>
      </w:pPr>
      <w:r>
        <w:t>Para mejorar la experiencia de uso de la API, se desarrolló una aplicación web que ofrece una interfaz visual intuitiva para interactuar con sus funcionalidades. Esta aplicación web presenta de manera gráfica las diversas capacidades de la API, lo que simplifica su comprensión y uso por parte de los usuarios finales.</w:t>
      </w:r>
    </w:p>
    <w:p w14:paraId="5B3480BB" w14:textId="77777777" w:rsidR="00297FBC" w:rsidRDefault="00297FBC" w:rsidP="00297FBC">
      <w:pPr>
        <w:pStyle w:val="Sinespaciado"/>
        <w:jc w:val="both"/>
      </w:pPr>
    </w:p>
    <w:p w14:paraId="083B6566" w14:textId="77777777" w:rsidR="00297FBC" w:rsidRDefault="00297FBC" w:rsidP="00297FBC">
      <w:pPr>
        <w:pStyle w:val="Sinespaciado"/>
        <w:jc w:val="both"/>
      </w:pPr>
      <w:r>
        <w:t>Es importante destacar que, si bien la aplicación web proporciona una forma práctica de demostrar las capacidades de la API, no está directamente integrada con esta última. La aplicación web no se considera la plataforma principal de la API; más bien, se concibe como una herramienta complementaria que permite a los usuarios explorar y experimentar con las funcionalidades disponibles. Su propósito principal radica en brindar a los usuarios la oportunidad de comprender mejor cómo pueden aprovechar la API en sus propios proyectos y sistemas.</w:t>
      </w:r>
    </w:p>
    <w:p w14:paraId="69ADA25D" w14:textId="77777777" w:rsidR="00297FBC" w:rsidRDefault="00297FBC" w:rsidP="00297FBC">
      <w:pPr>
        <w:pStyle w:val="Sinespaciado"/>
        <w:jc w:val="both"/>
      </w:pPr>
    </w:p>
    <w:p w14:paraId="05B4CBE7" w14:textId="2247F241" w:rsidR="00C45FA8" w:rsidRDefault="00297FBC" w:rsidP="00297FBC">
      <w:pPr>
        <w:pStyle w:val="Sinespaciado"/>
        <w:jc w:val="both"/>
      </w:pPr>
      <w:r>
        <w:t>Además, es fundamental señalar que la aplicación web no representa la única manera de interactuar con la API</w:t>
      </w:r>
      <w:r>
        <w:t xml:space="preserve"> ya que l</w:t>
      </w:r>
      <w:r>
        <w:t>a versatilidad de la API permite su integración en una amplia gama de sistemas y plataformas. La aplicación web simplemente ejemplifica una de las muchas formas en que la API puede ser utilizada y adaptada para satisfacer las necesidades específicas de diversos proyectos</w:t>
      </w:r>
      <w:r w:rsidR="00C45FA8">
        <w:t>.</w:t>
      </w:r>
    </w:p>
    <w:p w14:paraId="5860BD4A" w14:textId="77777777" w:rsidR="00C45FA8" w:rsidRDefault="00C45FA8" w:rsidP="001C1C95">
      <w:pPr>
        <w:pStyle w:val="Sinespaciado"/>
      </w:pPr>
    </w:p>
    <w:p w14:paraId="5581C2A6" w14:textId="313A513A" w:rsidR="00C45FA8" w:rsidRDefault="00C45FA8" w:rsidP="00C45FA8">
      <w:pPr>
        <w:pStyle w:val="Ttulo4"/>
      </w:pPr>
      <w:r>
        <w:t>Página de inicio</w:t>
      </w:r>
    </w:p>
    <w:p w14:paraId="14079640" w14:textId="64EE606F" w:rsidR="00756248" w:rsidRDefault="00756248" w:rsidP="0057305F">
      <w:pPr>
        <w:jc w:val="both"/>
      </w:pPr>
      <w:r>
        <w:t>La página de inicio, conocida también como "</w:t>
      </w:r>
      <w:proofErr w:type="spellStart"/>
      <w:r>
        <w:t>dashboard</w:t>
      </w:r>
      <w:proofErr w:type="spellEnd"/>
      <w:r>
        <w:t>", representa el punto de entrada principal para los usuarios en el sistema. Es una interfaz que proporciona un resumen visual de la información más relevante para cada tipo de usuario, ofreciendo una experiencia personalizada según el rol asignado.</w:t>
      </w:r>
    </w:p>
    <w:p w14:paraId="2D66E6A5" w14:textId="08F451E1" w:rsidR="007B02E4" w:rsidRDefault="00756248" w:rsidP="0057305F">
      <w:pPr>
        <w:jc w:val="both"/>
      </w:pPr>
      <w:r>
        <w:t xml:space="preserve">Para los administradores del sistema, el </w:t>
      </w:r>
      <w:proofErr w:type="spellStart"/>
      <w:r>
        <w:t>dashboard</w:t>
      </w:r>
      <w:proofErr w:type="spellEnd"/>
      <w:r>
        <w:t xml:space="preserve"> se presenta como un centro de control integral</w:t>
      </w:r>
      <w:r w:rsidR="00297FBC">
        <w:t xml:space="preserve"> (Fig. 26)</w:t>
      </w:r>
      <w:r>
        <w:t>. La barra de navegación, situada en la parte superior de la página, exhibe una serie de secciones clave, cada una ofreciendo acceso a funcionalidades específicas. Estas secciones incluyen "</w:t>
      </w:r>
      <w:proofErr w:type="spellStart"/>
      <w:r>
        <w:t>Public</w:t>
      </w:r>
      <w:proofErr w:type="spellEnd"/>
      <w:r>
        <w:t xml:space="preserve"> Channels" (canales públicos), donde se pueden visualizar los canales accesibles para todos los usuarios; "</w:t>
      </w:r>
      <w:proofErr w:type="spellStart"/>
      <w:r>
        <w:t>Invited</w:t>
      </w:r>
      <w:proofErr w:type="spellEnd"/>
      <w:r>
        <w:t xml:space="preserve"> Channels" (canales invitados), que muestra los canales a los que el </w:t>
      </w:r>
      <w:r w:rsidR="0057305F">
        <w:t>usuario</w:t>
      </w:r>
      <w:r>
        <w:t xml:space="preserve"> ha sido invitado a unirse; "</w:t>
      </w:r>
      <w:proofErr w:type="spellStart"/>
      <w:r>
        <w:t>My</w:t>
      </w:r>
      <w:proofErr w:type="spellEnd"/>
      <w:r>
        <w:t xml:space="preserve"> Channels" (mis canales), donde se enumeran y administran</w:t>
      </w:r>
    </w:p>
    <w:p w14:paraId="3FD7AE63" w14:textId="77777777" w:rsidR="007B02E4" w:rsidRDefault="007B02E4" w:rsidP="0057305F">
      <w:pPr>
        <w:jc w:val="both"/>
      </w:pPr>
    </w:p>
    <w:p w14:paraId="029F2ED4" w14:textId="6E98FEF4" w:rsidR="00756248" w:rsidRDefault="00756248" w:rsidP="0057305F">
      <w:pPr>
        <w:jc w:val="both"/>
      </w:pPr>
      <w:r>
        <w:lastRenderedPageBreak/>
        <w:t xml:space="preserve">los canales </w:t>
      </w:r>
      <w:r w:rsidR="0057305F">
        <w:t>propios del usuario</w:t>
      </w:r>
      <w:r>
        <w:t xml:space="preserve">; y una sección especial de "Administrador", dedicada a la gestión y configuración del sistema en su totalidad. Además de estas secciones principales, el </w:t>
      </w:r>
      <w:proofErr w:type="spellStart"/>
      <w:r>
        <w:t>dashboard</w:t>
      </w:r>
      <w:proofErr w:type="spellEnd"/>
      <w:r>
        <w:t xml:space="preserve"> proporciona datos estadísticos importantes, como la cantidad total de usuarios registrados, canales disponibles, dispositivos conectados y claves de acceso generadas.</w:t>
      </w:r>
    </w:p>
    <w:p w14:paraId="5C9C1539" w14:textId="77777777" w:rsidR="00297FBC" w:rsidRDefault="00CC7498" w:rsidP="00297FBC">
      <w:pPr>
        <w:pStyle w:val="Sinespaciado"/>
        <w:keepNext/>
        <w:jc w:val="center"/>
      </w:pPr>
      <w:r>
        <w:rPr>
          <w:noProof/>
        </w:rPr>
        <w:drawing>
          <wp:inline distT="0" distB="0" distL="0" distR="0" wp14:anchorId="7820D423" wp14:editId="20F29F46">
            <wp:extent cx="4792668" cy="4738977"/>
            <wp:effectExtent l="0" t="0" r="825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98384" cy="4744629"/>
                    </a:xfrm>
                    <a:prstGeom prst="rect">
                      <a:avLst/>
                    </a:prstGeom>
                  </pic:spPr>
                </pic:pic>
              </a:graphicData>
            </a:graphic>
          </wp:inline>
        </w:drawing>
      </w:r>
    </w:p>
    <w:p w14:paraId="3B0B2CFE" w14:textId="44D4C4B9" w:rsidR="00CC7498" w:rsidRDefault="00297FBC" w:rsidP="00297FBC">
      <w:pPr>
        <w:pStyle w:val="Descripcin"/>
        <w:jc w:val="center"/>
      </w:pPr>
      <w:bookmarkStart w:id="49" w:name="_Toc160577900"/>
      <w:r>
        <w:t xml:space="preserve">Figura </w:t>
      </w:r>
      <w:fldSimple w:instr=" SEQ Figura \* ARABIC ">
        <w:r w:rsidR="00054D62">
          <w:rPr>
            <w:noProof/>
          </w:rPr>
          <w:t>26</w:t>
        </w:r>
      </w:fldSimple>
      <w:r>
        <w:t xml:space="preserve"> </w:t>
      </w:r>
      <w:r w:rsidRPr="00D878E5">
        <w:t xml:space="preserve"> - </w:t>
      </w:r>
      <w:proofErr w:type="spellStart"/>
      <w:r w:rsidRPr="00D878E5">
        <w:t>Dashboard</w:t>
      </w:r>
      <w:proofErr w:type="spellEnd"/>
      <w:r w:rsidRPr="00D878E5">
        <w:t xml:space="preserve"> versión administrador</w:t>
      </w:r>
      <w:bookmarkEnd w:id="49"/>
    </w:p>
    <w:p w14:paraId="266A9B71" w14:textId="77777777" w:rsidR="00CC7498" w:rsidRPr="00CC7498" w:rsidRDefault="00CC7498" w:rsidP="00CC7498">
      <w:pPr>
        <w:pStyle w:val="Sinespaciado"/>
      </w:pPr>
    </w:p>
    <w:p w14:paraId="789E50BC" w14:textId="58DEB0E1" w:rsidR="00756248" w:rsidRDefault="00756248" w:rsidP="0057305F">
      <w:pPr>
        <w:jc w:val="both"/>
      </w:pPr>
      <w:r>
        <w:t xml:space="preserve">Para los usuarios avanzados, el </w:t>
      </w:r>
      <w:proofErr w:type="spellStart"/>
      <w:r>
        <w:t>dashboard</w:t>
      </w:r>
      <w:proofErr w:type="spellEnd"/>
      <w:r>
        <w:t xml:space="preserve"> ofrece funcionalidades similares a las del administrador, pero con ciertas restricciones</w:t>
      </w:r>
      <w:r w:rsidR="00297FBC">
        <w:t xml:space="preserve"> (Fig. 27)</w:t>
      </w:r>
      <w:r>
        <w:t>. Aunque pueden acceder a las mismas secciones en la barra de navegación, excluyendo las funciones de administración reservadas para el administrador, tienen</w:t>
      </w:r>
      <w:r w:rsidR="007B02E4">
        <w:t xml:space="preserve"> </w:t>
      </w:r>
      <w:r>
        <w:t xml:space="preserve">acceso </w:t>
      </w:r>
      <w:r w:rsidR="0057305F">
        <w:t>solamente</w:t>
      </w:r>
      <w:r>
        <w:t xml:space="preserve"> a la sección "</w:t>
      </w:r>
      <w:proofErr w:type="spellStart"/>
      <w:r>
        <w:t>My</w:t>
      </w:r>
      <w:proofErr w:type="spellEnd"/>
      <w:r>
        <w:t xml:space="preserve"> </w:t>
      </w:r>
      <w:proofErr w:type="spellStart"/>
      <w:r>
        <w:t>Overview</w:t>
      </w:r>
      <w:proofErr w:type="spellEnd"/>
      <w:r>
        <w:t>" (mi resumen), que proporciona un análisis detallado de sus propios datos y actividades en el sistema.</w:t>
      </w:r>
    </w:p>
    <w:p w14:paraId="7CD5F0D9" w14:textId="77777777" w:rsidR="00297FBC" w:rsidRDefault="00CC7498" w:rsidP="00297FBC">
      <w:pPr>
        <w:pStyle w:val="Sinespaciado"/>
        <w:keepNext/>
        <w:jc w:val="center"/>
      </w:pPr>
      <w:r>
        <w:rPr>
          <w:noProof/>
        </w:rPr>
        <w:drawing>
          <wp:inline distT="0" distB="0" distL="0" distR="0" wp14:anchorId="419A8E16" wp14:editId="50E93AB3">
            <wp:extent cx="4705111" cy="3431531"/>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12314" cy="3436784"/>
                    </a:xfrm>
                    <a:prstGeom prst="rect">
                      <a:avLst/>
                    </a:prstGeom>
                  </pic:spPr>
                </pic:pic>
              </a:graphicData>
            </a:graphic>
          </wp:inline>
        </w:drawing>
      </w:r>
    </w:p>
    <w:p w14:paraId="523DC9EA" w14:textId="33EC2764" w:rsidR="00CC7498" w:rsidRPr="00B22DC0" w:rsidRDefault="00297FBC" w:rsidP="00297FBC">
      <w:pPr>
        <w:pStyle w:val="Descripcin"/>
        <w:jc w:val="center"/>
        <w:rPr>
          <w:sz w:val="20"/>
          <w:szCs w:val="20"/>
        </w:rPr>
      </w:pPr>
      <w:bookmarkStart w:id="50" w:name="_Toc160577901"/>
      <w:r w:rsidRPr="00B22DC0">
        <w:rPr>
          <w:sz w:val="20"/>
          <w:szCs w:val="20"/>
        </w:rPr>
        <w:t xml:space="preserve">Figura </w:t>
      </w:r>
      <w:r w:rsidRPr="00B22DC0">
        <w:rPr>
          <w:sz w:val="20"/>
          <w:szCs w:val="20"/>
        </w:rPr>
        <w:fldChar w:fldCharType="begin"/>
      </w:r>
      <w:r w:rsidRPr="00B22DC0">
        <w:rPr>
          <w:sz w:val="20"/>
          <w:szCs w:val="20"/>
        </w:rPr>
        <w:instrText xml:space="preserve"> SEQ Figura \* ARABIC </w:instrText>
      </w:r>
      <w:r w:rsidRPr="00B22DC0">
        <w:rPr>
          <w:sz w:val="20"/>
          <w:szCs w:val="20"/>
        </w:rPr>
        <w:fldChar w:fldCharType="separate"/>
      </w:r>
      <w:r w:rsidR="00054D62">
        <w:rPr>
          <w:noProof/>
          <w:sz w:val="20"/>
          <w:szCs w:val="20"/>
        </w:rPr>
        <w:t>27</w:t>
      </w:r>
      <w:r w:rsidRPr="00B22DC0">
        <w:rPr>
          <w:sz w:val="20"/>
          <w:szCs w:val="20"/>
        </w:rPr>
        <w:fldChar w:fldCharType="end"/>
      </w:r>
      <w:r w:rsidRPr="00B22DC0">
        <w:rPr>
          <w:sz w:val="20"/>
          <w:szCs w:val="20"/>
        </w:rPr>
        <w:t xml:space="preserve"> - </w:t>
      </w:r>
      <w:proofErr w:type="spellStart"/>
      <w:r w:rsidRPr="00B22DC0">
        <w:rPr>
          <w:sz w:val="20"/>
          <w:szCs w:val="20"/>
        </w:rPr>
        <w:t>Dashboard</w:t>
      </w:r>
      <w:proofErr w:type="spellEnd"/>
      <w:r w:rsidRPr="00B22DC0">
        <w:rPr>
          <w:sz w:val="20"/>
          <w:szCs w:val="20"/>
        </w:rPr>
        <w:t xml:space="preserve"> versión usuario avanzado</w:t>
      </w:r>
      <w:bookmarkEnd w:id="50"/>
    </w:p>
    <w:p w14:paraId="68FFB1E9" w14:textId="345926FD" w:rsidR="00CC7498" w:rsidRDefault="00CC7498" w:rsidP="00CC7498">
      <w:pPr>
        <w:pStyle w:val="Sinespaciado"/>
      </w:pPr>
    </w:p>
    <w:p w14:paraId="5B398E9A" w14:textId="77777777" w:rsidR="00CC7498" w:rsidRPr="00CC7498" w:rsidRDefault="00CC7498" w:rsidP="00CC7498">
      <w:pPr>
        <w:pStyle w:val="Sinespaciado"/>
      </w:pPr>
    </w:p>
    <w:p w14:paraId="5B7B265A" w14:textId="2ABDC85E" w:rsidR="00756248" w:rsidRDefault="00756248" w:rsidP="0057305F">
      <w:pPr>
        <w:jc w:val="both"/>
      </w:pPr>
      <w:r>
        <w:t>Por otro lado, los usuarios designados como "solo lectura"</w:t>
      </w:r>
      <w:r w:rsidR="00B22DC0">
        <w:t xml:space="preserve"> </w:t>
      </w:r>
      <w:r>
        <w:t xml:space="preserve">tienen un conjunto limitado de funcionalidades disponibles en el </w:t>
      </w:r>
      <w:proofErr w:type="spellStart"/>
      <w:r>
        <w:t>dashboard</w:t>
      </w:r>
      <w:proofErr w:type="spellEnd"/>
      <w:r w:rsidR="00B22DC0">
        <w:t xml:space="preserve"> (Fig. 28)</w:t>
      </w:r>
      <w:r>
        <w:t>. Su barra de navegación presenta solo las secciones de "</w:t>
      </w:r>
      <w:proofErr w:type="spellStart"/>
      <w:r>
        <w:t>Public</w:t>
      </w:r>
      <w:proofErr w:type="spellEnd"/>
      <w:r>
        <w:t xml:space="preserve"> Channels" (canales públicos) y "</w:t>
      </w:r>
      <w:proofErr w:type="spellStart"/>
      <w:r>
        <w:t>Invited</w:t>
      </w:r>
      <w:proofErr w:type="spellEnd"/>
      <w:r>
        <w:t xml:space="preserve"> Channels" (canales invitados), lo que les permite explorar y acceder a los canales disponibles para su visualización. Además, tienen acceso a una sección simplificada que muestra información básica sobre los canales a los que han sido invitados, sin la capacidad de realizar cambios o ediciones.</w:t>
      </w:r>
    </w:p>
    <w:p w14:paraId="0359FE42" w14:textId="67319975" w:rsidR="006C62B3" w:rsidRPr="006C62B3" w:rsidRDefault="00756248" w:rsidP="00CC7498">
      <w:pPr>
        <w:jc w:val="both"/>
      </w:pPr>
      <w:r>
        <w:t xml:space="preserve">Además de estas funcionalidades específicas de cada rol, el </w:t>
      </w:r>
      <w:proofErr w:type="spellStart"/>
      <w:r>
        <w:t>dashboard</w:t>
      </w:r>
      <w:proofErr w:type="spellEnd"/>
      <w:r>
        <w:t xml:space="preserve"> incluye una característica importante para todos los usuarios: un mapa interactivo que muestra la ubicación geográfica de los canales configurados en el sistema. Esta visualización geográfica permite a los usuarios ubicar fácilmente los canales en un contexto geoespacial, lo que facilita la identificación de áreas de interés y la comprensión de la distribución geográfica de los dispositivos y recursos del sistema.</w:t>
      </w:r>
    </w:p>
    <w:p w14:paraId="653CC41C" w14:textId="77777777" w:rsidR="00B22DC0" w:rsidRDefault="006C62B3" w:rsidP="00B22DC0">
      <w:pPr>
        <w:keepNext/>
        <w:jc w:val="center"/>
      </w:pPr>
      <w:r>
        <w:rPr>
          <w:noProof/>
        </w:rPr>
        <w:drawing>
          <wp:inline distT="0" distB="0" distL="0" distR="0" wp14:anchorId="613B89E6" wp14:editId="0CEC3C64">
            <wp:extent cx="5129325" cy="333925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2294" cy="3347699"/>
                    </a:xfrm>
                    <a:prstGeom prst="rect">
                      <a:avLst/>
                    </a:prstGeom>
                  </pic:spPr>
                </pic:pic>
              </a:graphicData>
            </a:graphic>
          </wp:inline>
        </w:drawing>
      </w:r>
    </w:p>
    <w:p w14:paraId="4989EC65" w14:textId="23134E03" w:rsidR="006C62B3" w:rsidRPr="00B22DC0" w:rsidRDefault="00B22DC0" w:rsidP="00B22DC0">
      <w:pPr>
        <w:pStyle w:val="Descripcin"/>
        <w:jc w:val="center"/>
        <w:rPr>
          <w:sz w:val="20"/>
          <w:szCs w:val="20"/>
        </w:rPr>
      </w:pPr>
      <w:bookmarkStart w:id="51" w:name="_Toc160577902"/>
      <w:r w:rsidRPr="00B22DC0">
        <w:rPr>
          <w:sz w:val="20"/>
          <w:szCs w:val="20"/>
        </w:rPr>
        <w:t xml:space="preserve">Figura </w:t>
      </w:r>
      <w:r w:rsidRPr="00B22DC0">
        <w:rPr>
          <w:sz w:val="20"/>
          <w:szCs w:val="20"/>
        </w:rPr>
        <w:fldChar w:fldCharType="begin"/>
      </w:r>
      <w:r w:rsidRPr="00B22DC0">
        <w:rPr>
          <w:sz w:val="20"/>
          <w:szCs w:val="20"/>
        </w:rPr>
        <w:instrText xml:space="preserve"> SEQ Figura \* ARABIC </w:instrText>
      </w:r>
      <w:r w:rsidRPr="00B22DC0">
        <w:rPr>
          <w:sz w:val="20"/>
          <w:szCs w:val="20"/>
        </w:rPr>
        <w:fldChar w:fldCharType="separate"/>
      </w:r>
      <w:r w:rsidR="00054D62">
        <w:rPr>
          <w:noProof/>
          <w:sz w:val="20"/>
          <w:szCs w:val="20"/>
        </w:rPr>
        <w:t>28</w:t>
      </w:r>
      <w:r w:rsidRPr="00B22DC0">
        <w:rPr>
          <w:sz w:val="20"/>
          <w:szCs w:val="20"/>
        </w:rPr>
        <w:fldChar w:fldCharType="end"/>
      </w:r>
      <w:r w:rsidRPr="00B22DC0">
        <w:rPr>
          <w:sz w:val="20"/>
          <w:szCs w:val="20"/>
        </w:rPr>
        <w:t xml:space="preserve"> - </w:t>
      </w:r>
      <w:proofErr w:type="spellStart"/>
      <w:r w:rsidRPr="00B22DC0">
        <w:rPr>
          <w:sz w:val="20"/>
          <w:szCs w:val="20"/>
        </w:rPr>
        <w:t>Dashboard</w:t>
      </w:r>
      <w:proofErr w:type="spellEnd"/>
      <w:r w:rsidRPr="00B22DC0">
        <w:rPr>
          <w:sz w:val="20"/>
          <w:szCs w:val="20"/>
        </w:rPr>
        <w:t xml:space="preserve"> versión usuario solo lectura</w:t>
      </w:r>
      <w:bookmarkEnd w:id="51"/>
    </w:p>
    <w:p w14:paraId="3A37819A" w14:textId="7E73C6F6" w:rsidR="00F56CDF" w:rsidRDefault="00F56CDF" w:rsidP="001C1C95">
      <w:pPr>
        <w:pStyle w:val="Sinespaciado"/>
      </w:pPr>
    </w:p>
    <w:p w14:paraId="3AA4B94A" w14:textId="32CA8582" w:rsidR="00F56CDF" w:rsidRDefault="0004409D" w:rsidP="00D621E5">
      <w:pPr>
        <w:pStyle w:val="Ttulo4"/>
        <w:jc w:val="both"/>
      </w:pPr>
      <w:r>
        <w:t>Mis canales</w:t>
      </w:r>
    </w:p>
    <w:p w14:paraId="6BF31F12" w14:textId="5B9A90DE" w:rsidR="0004409D" w:rsidRDefault="0004409D" w:rsidP="00D621E5">
      <w:pPr>
        <w:jc w:val="both"/>
      </w:pPr>
      <w:r>
        <w:t>En esta sección, se presenta una tabla detallada que enumera todos los canales creados por el usuario</w:t>
      </w:r>
      <w:r w:rsidR="00B22DC0">
        <w:t xml:space="preserve"> (Fig. 29)</w:t>
      </w:r>
      <w:r>
        <w:t>. La tabla proporciona información clave sobre cada canal, incluyendo su nombre, visibilidad (pública o privada), fecha de creación y fecha de actualización. Además de estos detalles esenciales, se incluye una serie de acciones disponibles para cada canal, permitiendo al usuario realizar diversas operaciones de gestión.</w:t>
      </w:r>
    </w:p>
    <w:p w14:paraId="096911E1" w14:textId="77777777" w:rsidR="00B22DC0" w:rsidRDefault="00CC7498" w:rsidP="00B22DC0">
      <w:pPr>
        <w:keepNext/>
        <w:jc w:val="center"/>
      </w:pPr>
      <w:r>
        <w:rPr>
          <w:noProof/>
        </w:rPr>
        <w:drawing>
          <wp:inline distT="0" distB="0" distL="0" distR="0" wp14:anchorId="5544EC52" wp14:editId="502AF26F">
            <wp:extent cx="5492380" cy="2640842"/>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93838" cy="2641543"/>
                    </a:xfrm>
                    <a:prstGeom prst="rect">
                      <a:avLst/>
                    </a:prstGeom>
                  </pic:spPr>
                </pic:pic>
              </a:graphicData>
            </a:graphic>
          </wp:inline>
        </w:drawing>
      </w:r>
    </w:p>
    <w:p w14:paraId="51908E66" w14:textId="0775438B" w:rsidR="00CC7498" w:rsidRDefault="00B22DC0" w:rsidP="00B22DC0">
      <w:pPr>
        <w:pStyle w:val="Descripcin"/>
        <w:jc w:val="center"/>
      </w:pPr>
      <w:bookmarkStart w:id="52" w:name="_Toc160577903"/>
      <w:r>
        <w:t xml:space="preserve">Figura </w:t>
      </w:r>
      <w:fldSimple w:instr=" SEQ Figura \* ARABIC ">
        <w:r w:rsidR="00054D62">
          <w:rPr>
            <w:noProof/>
          </w:rPr>
          <w:t>29</w:t>
        </w:r>
      </w:fldSimple>
      <w:r>
        <w:t xml:space="preserve"> </w:t>
      </w:r>
      <w:r w:rsidRPr="00A27CEA">
        <w:t>- Sección de mis canales</w:t>
      </w:r>
      <w:bookmarkEnd w:id="52"/>
    </w:p>
    <w:p w14:paraId="2C579F2A" w14:textId="77777777" w:rsidR="00B22DC0" w:rsidRDefault="00B22DC0" w:rsidP="00D621E5">
      <w:pPr>
        <w:jc w:val="both"/>
      </w:pPr>
    </w:p>
    <w:p w14:paraId="24F84CCF" w14:textId="06455196" w:rsidR="0004409D" w:rsidRDefault="0004409D" w:rsidP="00D621E5">
      <w:pPr>
        <w:jc w:val="both"/>
      </w:pPr>
      <w:r>
        <w:lastRenderedPageBreak/>
        <w:t>La tabla de canales ofrece las siguientes acciones:</w:t>
      </w:r>
    </w:p>
    <w:p w14:paraId="02936095" w14:textId="108B960E" w:rsidR="0004409D" w:rsidRDefault="0004409D" w:rsidP="00842C81">
      <w:pPr>
        <w:pStyle w:val="Prrafodelista"/>
        <w:numPr>
          <w:ilvl w:val="0"/>
          <w:numId w:val="50"/>
        </w:numPr>
        <w:jc w:val="both"/>
      </w:pPr>
      <w:r w:rsidRPr="0004409D">
        <w:rPr>
          <w:b/>
          <w:bCs/>
        </w:rPr>
        <w:t>Visualizar Detalles del Canal:</w:t>
      </w:r>
      <w:r>
        <w:t xml:space="preserve"> Permite al usuario examinar en profundidad la configuración y la información asociada con un canal específico.</w:t>
      </w:r>
    </w:p>
    <w:p w14:paraId="02B642A6" w14:textId="3BC12165" w:rsidR="0004409D" w:rsidRDefault="0004409D" w:rsidP="00842C81">
      <w:pPr>
        <w:pStyle w:val="Prrafodelista"/>
        <w:numPr>
          <w:ilvl w:val="0"/>
          <w:numId w:val="50"/>
        </w:numPr>
        <w:jc w:val="both"/>
      </w:pPr>
      <w:r w:rsidRPr="0004409D">
        <w:rPr>
          <w:b/>
          <w:bCs/>
        </w:rPr>
        <w:t>Editar Canal:</w:t>
      </w:r>
      <w:r>
        <w:t xml:space="preserve"> Brinda al usuario la capacidad de modificar la configuración y los detalles del canal según sea necesario.</w:t>
      </w:r>
    </w:p>
    <w:p w14:paraId="7B2AE4B2" w14:textId="77777777" w:rsidR="0004409D" w:rsidRDefault="0004409D" w:rsidP="00D621E5">
      <w:pPr>
        <w:pStyle w:val="Prrafodelista"/>
        <w:jc w:val="both"/>
      </w:pPr>
    </w:p>
    <w:p w14:paraId="2A7AC90F" w14:textId="56085FFD" w:rsidR="0004409D" w:rsidRDefault="0004409D" w:rsidP="00842C81">
      <w:pPr>
        <w:pStyle w:val="Prrafodelista"/>
        <w:numPr>
          <w:ilvl w:val="0"/>
          <w:numId w:val="50"/>
        </w:numPr>
        <w:jc w:val="both"/>
      </w:pPr>
      <w:r w:rsidRPr="0004409D">
        <w:rPr>
          <w:b/>
          <w:bCs/>
        </w:rPr>
        <w:t>Borrar Canal:</w:t>
      </w:r>
      <w:r>
        <w:t xml:space="preserve"> Permite al usuario eliminar un canal, eliminando así todos los datos y configuraciones asociadas.</w:t>
      </w:r>
    </w:p>
    <w:p w14:paraId="43801BE4" w14:textId="37948C08" w:rsidR="0004409D" w:rsidRDefault="0004409D" w:rsidP="00D621E5">
      <w:pPr>
        <w:jc w:val="both"/>
      </w:pPr>
      <w:r>
        <w:t>Estas acciones proporcionan al usuario un control completo sobre la gestión y el mantenimiento de sus canales, permitiendo ajustes y cambios según las necesidades específicas del usuario y del sistema.</w:t>
      </w:r>
    </w:p>
    <w:p w14:paraId="67814FB2" w14:textId="77777777" w:rsidR="00444007" w:rsidRPr="00444007" w:rsidRDefault="00444007" w:rsidP="00444007"/>
    <w:p w14:paraId="011A48EE" w14:textId="66DB3CF3" w:rsidR="00444007" w:rsidRDefault="00444007" w:rsidP="00D621E5">
      <w:pPr>
        <w:pStyle w:val="Ttulo4"/>
        <w:jc w:val="both"/>
      </w:pPr>
      <w:r>
        <w:t>Detalle del canal</w:t>
      </w:r>
    </w:p>
    <w:p w14:paraId="48522665" w14:textId="40CDB2FE" w:rsidR="00B356FB" w:rsidRDefault="00B356FB" w:rsidP="00D621E5">
      <w:pPr>
        <w:jc w:val="both"/>
      </w:pPr>
      <w:r>
        <w:t>En</w:t>
      </w:r>
      <w:r w:rsidR="00B22DC0">
        <w:t xml:space="preserve"> la parte superior de</w:t>
      </w:r>
      <w:r>
        <w:t xml:space="preserve"> esta sección</w:t>
      </w:r>
      <w:r w:rsidR="00753052">
        <w:t xml:space="preserve"> </w:t>
      </w:r>
      <w:r>
        <w:t>se proporciona una visión exhaustiva de la configuración y funcionalidades disponibles para cada canal en la plataforma</w:t>
      </w:r>
      <w:r w:rsidR="00B22DC0">
        <w:t xml:space="preserve"> (Fig. 30)</w:t>
      </w:r>
      <w:r>
        <w:t>. Cada aspecto se ha diseñado con el objetivo de brindar al usuario un control total sobre la gestión y el monitoreo de sus canales y dispositivos asociados.</w:t>
      </w:r>
    </w:p>
    <w:p w14:paraId="62C57ADA" w14:textId="4B54C153" w:rsidR="00B356FB" w:rsidRDefault="00B356FB" w:rsidP="00842C81">
      <w:pPr>
        <w:pStyle w:val="Subtitulo2"/>
        <w:numPr>
          <w:ilvl w:val="0"/>
          <w:numId w:val="51"/>
        </w:numPr>
      </w:pPr>
      <w:r>
        <w:t>Sección de Dispositivos</w:t>
      </w:r>
    </w:p>
    <w:p w14:paraId="1C686F71" w14:textId="4FA67B1C" w:rsidR="00B356FB" w:rsidRDefault="003D2268" w:rsidP="00B356FB">
      <w:pPr>
        <w:jc w:val="both"/>
      </w:pPr>
      <w:r w:rsidRPr="00B22DC0">
        <w:rPr>
          <w:highlight w:val="yellow"/>
        </w:rPr>
        <w:t xml:space="preserve">En </w:t>
      </w:r>
      <w:r w:rsidR="00B22DC0" w:rsidRPr="00B22DC0">
        <w:rPr>
          <w:highlight w:val="yellow"/>
        </w:rPr>
        <w:t>la parte inferior de la misma sección</w:t>
      </w:r>
      <w:r w:rsidR="00753052">
        <w:rPr>
          <w:rStyle w:val="Refdecomentario"/>
        </w:rPr>
        <w:t xml:space="preserve"> </w:t>
      </w:r>
      <w:r w:rsidR="00B356FB">
        <w:t>se presenta una tabla detallada que enumera todos los dispositivos vinculados al canal</w:t>
      </w:r>
      <w:r w:rsidR="00B22DC0">
        <w:t xml:space="preserve"> (Fig. 30)</w:t>
      </w:r>
      <w:r w:rsidR="00B356FB">
        <w:t>. Cada entrada de la tabla proporciona información crucial, como el nombre del dispositivo, una breve descripción de su función, el modelo específico, las variables ambientales que mide, el estado actual (activo o inactivo), y las fechas de creación y última actualización. Además, se ofrecen opciones interactivas que permiten al usuario acceder a información más detallada sobre cada dispositivo, editar sus detalles o eliminar el dispositivo si es necesario.</w:t>
      </w:r>
    </w:p>
    <w:p w14:paraId="35D2D298" w14:textId="77777777" w:rsidR="00B22DC0" w:rsidRDefault="00753052" w:rsidP="00B22DC0">
      <w:pPr>
        <w:pStyle w:val="Sinespaciado"/>
        <w:keepNext/>
      </w:pPr>
      <w:r w:rsidRPr="003D2268">
        <w:rPr>
          <w:noProof/>
        </w:rPr>
        <w:drawing>
          <wp:inline distT="0" distB="0" distL="0" distR="0" wp14:anchorId="1ECE22CA" wp14:editId="65196045">
            <wp:extent cx="5611495" cy="4342130"/>
            <wp:effectExtent l="0" t="0" r="825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1495" cy="4342130"/>
                    </a:xfrm>
                    <a:prstGeom prst="rect">
                      <a:avLst/>
                    </a:prstGeom>
                  </pic:spPr>
                </pic:pic>
              </a:graphicData>
            </a:graphic>
          </wp:inline>
        </w:drawing>
      </w:r>
    </w:p>
    <w:p w14:paraId="0CCAB015" w14:textId="77777777" w:rsidR="00B22DC0" w:rsidRDefault="00B22DC0" w:rsidP="00B22DC0">
      <w:pPr>
        <w:pStyle w:val="Descripcin"/>
        <w:jc w:val="center"/>
        <w:rPr>
          <w:sz w:val="20"/>
          <w:szCs w:val="20"/>
        </w:rPr>
      </w:pPr>
    </w:p>
    <w:p w14:paraId="78635585" w14:textId="61DD558A" w:rsidR="00753052" w:rsidRPr="00B22DC0" w:rsidRDefault="00B22DC0" w:rsidP="00B22DC0">
      <w:pPr>
        <w:pStyle w:val="Descripcin"/>
        <w:jc w:val="center"/>
        <w:rPr>
          <w:sz w:val="20"/>
          <w:szCs w:val="20"/>
        </w:rPr>
      </w:pPr>
      <w:bookmarkStart w:id="53" w:name="_Toc160577904"/>
      <w:r w:rsidRPr="00B22DC0">
        <w:rPr>
          <w:sz w:val="20"/>
          <w:szCs w:val="20"/>
        </w:rPr>
        <w:t xml:space="preserve">Figura </w:t>
      </w:r>
      <w:r w:rsidRPr="00B22DC0">
        <w:rPr>
          <w:sz w:val="20"/>
          <w:szCs w:val="20"/>
        </w:rPr>
        <w:fldChar w:fldCharType="begin"/>
      </w:r>
      <w:r w:rsidRPr="00B22DC0">
        <w:rPr>
          <w:sz w:val="20"/>
          <w:szCs w:val="20"/>
        </w:rPr>
        <w:instrText xml:space="preserve"> SEQ Figura \* ARABIC </w:instrText>
      </w:r>
      <w:r w:rsidRPr="00B22DC0">
        <w:rPr>
          <w:sz w:val="20"/>
          <w:szCs w:val="20"/>
        </w:rPr>
        <w:fldChar w:fldCharType="separate"/>
      </w:r>
      <w:r w:rsidR="00054D62">
        <w:rPr>
          <w:noProof/>
          <w:sz w:val="20"/>
          <w:szCs w:val="20"/>
        </w:rPr>
        <w:t>30</w:t>
      </w:r>
      <w:r w:rsidRPr="00B22DC0">
        <w:rPr>
          <w:sz w:val="20"/>
          <w:szCs w:val="20"/>
        </w:rPr>
        <w:fldChar w:fldCharType="end"/>
      </w:r>
      <w:r w:rsidRPr="00B22DC0">
        <w:rPr>
          <w:sz w:val="20"/>
          <w:szCs w:val="20"/>
        </w:rPr>
        <w:t xml:space="preserve"> - Vista detallada del canal</w:t>
      </w:r>
      <w:bookmarkEnd w:id="53"/>
    </w:p>
    <w:p w14:paraId="006D1F76" w14:textId="755CB2D4" w:rsidR="007B02E4" w:rsidRDefault="007B02E4" w:rsidP="007B02E4">
      <w:pPr>
        <w:pStyle w:val="Sinespaciado"/>
      </w:pPr>
    </w:p>
    <w:p w14:paraId="00455B5E" w14:textId="1032B0D5" w:rsidR="007B02E4" w:rsidRDefault="007B02E4" w:rsidP="007B02E4">
      <w:pPr>
        <w:pStyle w:val="Sinespaciado"/>
      </w:pPr>
    </w:p>
    <w:p w14:paraId="03B69FDE" w14:textId="77777777" w:rsidR="00753052" w:rsidRPr="007B02E4" w:rsidRDefault="00753052" w:rsidP="007B02E4">
      <w:pPr>
        <w:pStyle w:val="Sinespaciado"/>
      </w:pPr>
    </w:p>
    <w:p w14:paraId="1597FA0F" w14:textId="4BB90092" w:rsidR="00B356FB" w:rsidRDefault="00B356FB" w:rsidP="00842C81">
      <w:pPr>
        <w:pStyle w:val="Subtitulo2"/>
        <w:numPr>
          <w:ilvl w:val="0"/>
          <w:numId w:val="51"/>
        </w:numPr>
      </w:pPr>
      <w:r>
        <w:lastRenderedPageBreak/>
        <w:t>Sección de Vista General</w:t>
      </w:r>
    </w:p>
    <w:p w14:paraId="5940DDCC" w14:textId="6080EC94" w:rsidR="00B356FB" w:rsidRDefault="00B356FB" w:rsidP="00B356FB">
      <w:pPr>
        <w:jc w:val="both"/>
      </w:pPr>
      <w:r>
        <w:t>Esta sección</w:t>
      </w:r>
      <w:r w:rsidR="003D2268">
        <w:t xml:space="preserve"> </w:t>
      </w:r>
      <w:r>
        <w:t>presenta una visualización gráfica de los datos recopilados por los dispositivos asociados al canal</w:t>
      </w:r>
      <w:r w:rsidR="00746370">
        <w:t xml:space="preserve"> (Fig. 31)</w:t>
      </w:r>
      <w:r>
        <w:t>. Los gráficos proporcionan una representación visual clara de las tendencias y patrones en los datos de las variables ambientales, lo que permite una rápida interpretación de la información y facilita</w:t>
      </w:r>
      <w:r w:rsidR="00B22DC0">
        <w:t>r</w:t>
      </w:r>
      <w:r>
        <w:t xml:space="preserve"> la toma de decisiones.</w:t>
      </w:r>
    </w:p>
    <w:p w14:paraId="7E1105DE" w14:textId="77777777" w:rsidR="00753052" w:rsidRPr="00753052" w:rsidRDefault="00753052" w:rsidP="00753052">
      <w:pPr>
        <w:pStyle w:val="Sinespaciado"/>
      </w:pPr>
    </w:p>
    <w:p w14:paraId="4DCC2941" w14:textId="77777777" w:rsidR="00746370" w:rsidRDefault="00753052" w:rsidP="00746370">
      <w:pPr>
        <w:pStyle w:val="Sinespaciado"/>
        <w:keepNext/>
        <w:jc w:val="center"/>
      </w:pPr>
      <w:r>
        <w:rPr>
          <w:noProof/>
        </w:rPr>
        <w:drawing>
          <wp:inline distT="0" distB="0" distL="0" distR="0" wp14:anchorId="44CE5DAA" wp14:editId="3BEC0E70">
            <wp:extent cx="4521772" cy="874560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27121" cy="8755949"/>
                    </a:xfrm>
                    <a:prstGeom prst="rect">
                      <a:avLst/>
                    </a:prstGeom>
                  </pic:spPr>
                </pic:pic>
              </a:graphicData>
            </a:graphic>
          </wp:inline>
        </w:drawing>
      </w:r>
    </w:p>
    <w:p w14:paraId="2C774B01" w14:textId="4FBBAD38" w:rsidR="00753052" w:rsidRPr="00746370" w:rsidRDefault="00746370" w:rsidP="00746370">
      <w:pPr>
        <w:pStyle w:val="Descripcin"/>
        <w:jc w:val="center"/>
        <w:rPr>
          <w:sz w:val="20"/>
          <w:szCs w:val="20"/>
        </w:rPr>
      </w:pPr>
      <w:bookmarkStart w:id="54" w:name="_Toc160577905"/>
      <w:r w:rsidRPr="00746370">
        <w:rPr>
          <w:sz w:val="20"/>
          <w:szCs w:val="20"/>
        </w:rPr>
        <w:t xml:space="preserve">Figura </w:t>
      </w:r>
      <w:r w:rsidRPr="00746370">
        <w:rPr>
          <w:sz w:val="20"/>
          <w:szCs w:val="20"/>
        </w:rPr>
        <w:fldChar w:fldCharType="begin"/>
      </w:r>
      <w:r w:rsidRPr="00746370">
        <w:rPr>
          <w:sz w:val="20"/>
          <w:szCs w:val="20"/>
        </w:rPr>
        <w:instrText xml:space="preserve"> SEQ Figura \* ARABIC </w:instrText>
      </w:r>
      <w:r w:rsidRPr="00746370">
        <w:rPr>
          <w:sz w:val="20"/>
          <w:szCs w:val="20"/>
        </w:rPr>
        <w:fldChar w:fldCharType="separate"/>
      </w:r>
      <w:r w:rsidR="00054D62">
        <w:rPr>
          <w:noProof/>
          <w:sz w:val="20"/>
          <w:szCs w:val="20"/>
        </w:rPr>
        <w:t>31</w:t>
      </w:r>
      <w:r w:rsidRPr="00746370">
        <w:rPr>
          <w:sz w:val="20"/>
          <w:szCs w:val="20"/>
        </w:rPr>
        <w:fldChar w:fldCharType="end"/>
      </w:r>
      <w:r w:rsidRPr="00746370">
        <w:rPr>
          <w:sz w:val="20"/>
          <w:szCs w:val="20"/>
        </w:rPr>
        <w:t xml:space="preserve"> - Vista general de los dispositivos asociados al canal</w:t>
      </w:r>
      <w:bookmarkEnd w:id="54"/>
    </w:p>
    <w:p w14:paraId="3D1446E7" w14:textId="4DF0E382" w:rsidR="007B02E4" w:rsidRDefault="007B02E4" w:rsidP="007B02E4">
      <w:pPr>
        <w:pStyle w:val="Sinespaciado"/>
      </w:pPr>
    </w:p>
    <w:p w14:paraId="2D54D908" w14:textId="77777777" w:rsidR="007B02E4" w:rsidRPr="007B02E4" w:rsidRDefault="007B02E4" w:rsidP="007B02E4">
      <w:pPr>
        <w:pStyle w:val="Sinespaciado"/>
      </w:pPr>
    </w:p>
    <w:p w14:paraId="489BD82C" w14:textId="5C73531F" w:rsidR="00B356FB" w:rsidRDefault="00B356FB" w:rsidP="00842C81">
      <w:pPr>
        <w:pStyle w:val="Subtitulo2"/>
        <w:numPr>
          <w:ilvl w:val="0"/>
          <w:numId w:val="51"/>
        </w:numPr>
      </w:pPr>
      <w:r>
        <w:lastRenderedPageBreak/>
        <w:t>Configuración del Canal</w:t>
      </w:r>
    </w:p>
    <w:p w14:paraId="3FF1A00F" w14:textId="68FE8349" w:rsidR="003D2268" w:rsidRDefault="00746370" w:rsidP="00E05EBE">
      <w:pPr>
        <w:jc w:val="both"/>
      </w:pPr>
      <w:r>
        <w:t>A</w:t>
      </w:r>
      <w:r w:rsidR="00B356FB">
        <w:t>quí se encuentran todas las opciones de configuración relacionadas con el canal en sí</w:t>
      </w:r>
      <w:r>
        <w:t xml:space="preserve"> (Fig. 32)</w:t>
      </w:r>
      <w:r w:rsidR="00B356FB">
        <w:t xml:space="preserve">. El usuario puede ajustar diferentes parámetros y ajustes según necesidades específicas. Esto incluye la capacidad de </w:t>
      </w:r>
      <w:r w:rsidR="00B356FB" w:rsidRPr="00746370">
        <w:rPr>
          <w:b/>
          <w:bCs/>
        </w:rPr>
        <w:t>modificar</w:t>
      </w:r>
      <w:r w:rsidR="00B356FB">
        <w:t xml:space="preserve"> la información del canal</w:t>
      </w:r>
      <w:r>
        <w:t xml:space="preserve"> </w:t>
      </w:r>
      <w:r w:rsidR="00B356FB">
        <w:t xml:space="preserve">nombre, descripción o ubicación geográfica. También se proporciona la opción de </w:t>
      </w:r>
      <w:r w:rsidR="00B356FB" w:rsidRPr="00746370">
        <w:rPr>
          <w:b/>
          <w:bCs/>
        </w:rPr>
        <w:t>eliminar</w:t>
      </w:r>
      <w:r w:rsidR="00B356FB">
        <w:t xml:space="preserve"> por completo el canal, junto con todos sus dispositivos asociados, si es necesario.</w:t>
      </w:r>
    </w:p>
    <w:p w14:paraId="4A6D3634" w14:textId="77777777" w:rsidR="00746370" w:rsidRDefault="00753052" w:rsidP="00746370">
      <w:pPr>
        <w:pStyle w:val="Sinespaciado"/>
        <w:keepNext/>
        <w:jc w:val="center"/>
      </w:pPr>
      <w:r>
        <w:rPr>
          <w:noProof/>
        </w:rPr>
        <w:drawing>
          <wp:inline distT="0" distB="0" distL="0" distR="0" wp14:anchorId="0E39602E" wp14:editId="4E798F1D">
            <wp:extent cx="4186335" cy="4163123"/>
            <wp:effectExtent l="0" t="0" r="508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95760" cy="4172496"/>
                    </a:xfrm>
                    <a:prstGeom prst="rect">
                      <a:avLst/>
                    </a:prstGeom>
                  </pic:spPr>
                </pic:pic>
              </a:graphicData>
            </a:graphic>
          </wp:inline>
        </w:drawing>
      </w:r>
    </w:p>
    <w:p w14:paraId="62D1AD64" w14:textId="73062487" w:rsidR="00753052" w:rsidRPr="00746370" w:rsidRDefault="00746370" w:rsidP="00746370">
      <w:pPr>
        <w:pStyle w:val="Descripcin"/>
        <w:jc w:val="center"/>
        <w:rPr>
          <w:sz w:val="20"/>
          <w:szCs w:val="20"/>
        </w:rPr>
      </w:pPr>
      <w:bookmarkStart w:id="55" w:name="_Toc160577906"/>
      <w:r w:rsidRPr="00746370">
        <w:rPr>
          <w:sz w:val="20"/>
          <w:szCs w:val="20"/>
        </w:rPr>
        <w:t xml:space="preserve">Figura </w:t>
      </w:r>
      <w:r w:rsidRPr="00746370">
        <w:rPr>
          <w:sz w:val="20"/>
          <w:szCs w:val="20"/>
        </w:rPr>
        <w:fldChar w:fldCharType="begin"/>
      </w:r>
      <w:r w:rsidRPr="00746370">
        <w:rPr>
          <w:sz w:val="20"/>
          <w:szCs w:val="20"/>
        </w:rPr>
        <w:instrText xml:space="preserve"> SEQ Figura \* ARABIC </w:instrText>
      </w:r>
      <w:r w:rsidRPr="00746370">
        <w:rPr>
          <w:sz w:val="20"/>
          <w:szCs w:val="20"/>
        </w:rPr>
        <w:fldChar w:fldCharType="separate"/>
      </w:r>
      <w:r w:rsidR="00054D62">
        <w:rPr>
          <w:noProof/>
          <w:sz w:val="20"/>
          <w:szCs w:val="20"/>
        </w:rPr>
        <w:t>32</w:t>
      </w:r>
      <w:r w:rsidRPr="00746370">
        <w:rPr>
          <w:sz w:val="20"/>
          <w:szCs w:val="20"/>
        </w:rPr>
        <w:fldChar w:fldCharType="end"/>
      </w:r>
      <w:r w:rsidRPr="00746370">
        <w:rPr>
          <w:sz w:val="20"/>
          <w:szCs w:val="20"/>
        </w:rPr>
        <w:t xml:space="preserve"> - Vista de los ajustes del canal</w:t>
      </w:r>
      <w:bookmarkEnd w:id="55"/>
    </w:p>
    <w:p w14:paraId="1E7B3628" w14:textId="50FC0AEB" w:rsidR="00B356FB" w:rsidRDefault="00B356FB" w:rsidP="00842C81">
      <w:pPr>
        <w:pStyle w:val="Subtitulo2"/>
        <w:numPr>
          <w:ilvl w:val="0"/>
          <w:numId w:val="51"/>
        </w:numPr>
        <w:jc w:val="both"/>
      </w:pPr>
      <w:r>
        <w:t>Usuarios Invitados</w:t>
      </w:r>
    </w:p>
    <w:p w14:paraId="51C6EC0C" w14:textId="483ED457" w:rsidR="00893CAB" w:rsidRDefault="00B356FB" w:rsidP="00D621E5">
      <w:pPr>
        <w:jc w:val="both"/>
      </w:pPr>
      <w:r>
        <w:t>En esta sección</w:t>
      </w:r>
      <w:r w:rsidR="00746370">
        <w:t xml:space="preserve"> </w:t>
      </w:r>
      <w:r>
        <w:t>se muestra una lista de todos los usuarios que han sido invitados a colaborar en el canal. Cada entrada en la lista incluye detalles como el nombre de usuario, nombre completo, dirección de correo electrónico y el rol asignado al usuario en el canal. Desde aquí, el usuario puede gestionar las invitaciones existentes, así como enviar nuevas invitaciones a otros usuarios</w:t>
      </w:r>
      <w:r w:rsidR="00746370">
        <w:t xml:space="preserve"> (Fig. 33)</w:t>
      </w:r>
      <w:r>
        <w:t>.</w:t>
      </w:r>
    </w:p>
    <w:p w14:paraId="42C4D55B" w14:textId="77777777" w:rsidR="00746370" w:rsidRDefault="00753052" w:rsidP="00746370">
      <w:pPr>
        <w:pStyle w:val="Sinespaciado"/>
        <w:keepNext/>
        <w:jc w:val="center"/>
      </w:pPr>
      <w:r>
        <w:rPr>
          <w:noProof/>
        </w:rPr>
        <w:drawing>
          <wp:inline distT="0" distB="0" distL="0" distR="0" wp14:anchorId="4185AB20" wp14:editId="233D15A0">
            <wp:extent cx="4191711" cy="337800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rotWithShape="1">
                    <a:blip r:embed="rId48" cstate="print">
                      <a:extLst>
                        <a:ext uri="{28A0092B-C50C-407E-A947-70E740481C1C}">
                          <a14:useLocalDpi xmlns:a14="http://schemas.microsoft.com/office/drawing/2010/main" val="0"/>
                        </a:ext>
                      </a:extLst>
                    </a:blip>
                    <a:srcRect r="2422"/>
                    <a:stretch/>
                  </pic:blipFill>
                  <pic:spPr bwMode="auto">
                    <a:xfrm>
                      <a:off x="0" y="0"/>
                      <a:ext cx="4238086" cy="3415374"/>
                    </a:xfrm>
                    <a:prstGeom prst="rect">
                      <a:avLst/>
                    </a:prstGeom>
                    <a:ln>
                      <a:noFill/>
                    </a:ln>
                    <a:extLst>
                      <a:ext uri="{53640926-AAD7-44D8-BBD7-CCE9431645EC}">
                        <a14:shadowObscured xmlns:a14="http://schemas.microsoft.com/office/drawing/2010/main"/>
                      </a:ext>
                    </a:extLst>
                  </pic:spPr>
                </pic:pic>
              </a:graphicData>
            </a:graphic>
          </wp:inline>
        </w:drawing>
      </w:r>
    </w:p>
    <w:p w14:paraId="3112D245" w14:textId="55597035" w:rsidR="00753052" w:rsidRPr="00746370" w:rsidRDefault="00746370" w:rsidP="00746370">
      <w:pPr>
        <w:pStyle w:val="Descripcin"/>
        <w:jc w:val="center"/>
        <w:rPr>
          <w:sz w:val="20"/>
          <w:szCs w:val="20"/>
        </w:rPr>
      </w:pPr>
      <w:bookmarkStart w:id="56" w:name="_Toc160577907"/>
      <w:r w:rsidRPr="00746370">
        <w:rPr>
          <w:sz w:val="20"/>
          <w:szCs w:val="20"/>
        </w:rPr>
        <w:t xml:space="preserve">Figura </w:t>
      </w:r>
      <w:r w:rsidRPr="00746370">
        <w:rPr>
          <w:sz w:val="20"/>
          <w:szCs w:val="20"/>
        </w:rPr>
        <w:fldChar w:fldCharType="begin"/>
      </w:r>
      <w:r w:rsidRPr="00746370">
        <w:rPr>
          <w:sz w:val="20"/>
          <w:szCs w:val="20"/>
        </w:rPr>
        <w:instrText xml:space="preserve"> SEQ Figura \* ARABIC </w:instrText>
      </w:r>
      <w:r w:rsidRPr="00746370">
        <w:rPr>
          <w:sz w:val="20"/>
          <w:szCs w:val="20"/>
        </w:rPr>
        <w:fldChar w:fldCharType="separate"/>
      </w:r>
      <w:r w:rsidR="00054D62">
        <w:rPr>
          <w:noProof/>
          <w:sz w:val="20"/>
          <w:szCs w:val="20"/>
        </w:rPr>
        <w:t>33</w:t>
      </w:r>
      <w:r w:rsidRPr="00746370">
        <w:rPr>
          <w:sz w:val="20"/>
          <w:szCs w:val="20"/>
        </w:rPr>
        <w:fldChar w:fldCharType="end"/>
      </w:r>
      <w:r w:rsidRPr="00746370">
        <w:rPr>
          <w:sz w:val="20"/>
          <w:szCs w:val="20"/>
        </w:rPr>
        <w:t xml:space="preserve"> - Sección de invitados del canal</w:t>
      </w:r>
      <w:bookmarkEnd w:id="56"/>
    </w:p>
    <w:p w14:paraId="0E12F3BD" w14:textId="77777777" w:rsidR="00746370" w:rsidRPr="00746370" w:rsidRDefault="00746370" w:rsidP="00746370"/>
    <w:p w14:paraId="1CFD5C45" w14:textId="296C46F9" w:rsidR="00B356FB" w:rsidRDefault="00B356FB" w:rsidP="00842C81">
      <w:pPr>
        <w:pStyle w:val="Subtitulo2"/>
        <w:numPr>
          <w:ilvl w:val="0"/>
          <w:numId w:val="51"/>
        </w:numPr>
        <w:jc w:val="both"/>
      </w:pPr>
      <w:r>
        <w:lastRenderedPageBreak/>
        <w:t>Exportación de Datos</w:t>
      </w:r>
    </w:p>
    <w:p w14:paraId="5DD62C63" w14:textId="09ED31CD" w:rsidR="00B356FB" w:rsidRDefault="00746370" w:rsidP="00D621E5">
      <w:pPr>
        <w:jc w:val="both"/>
      </w:pPr>
      <w:r>
        <w:t xml:space="preserve">Finalmente, </w:t>
      </w:r>
      <w:r w:rsidR="00893CAB">
        <w:t xml:space="preserve">esta sección </w:t>
      </w:r>
      <w:r w:rsidR="00B356FB">
        <w:t>ofrece la posibilidad de descargar datos históricos recopilados por los dispositivos del canal en formato CSV. Esto permite un análisis más detallado fuera de la plataforma, así como la integración de los datos en otras herramientas y sistemas externos para su posterior procesamiento y análisis</w:t>
      </w:r>
      <w:r>
        <w:t xml:space="preserve"> (Fig. 34)</w:t>
      </w:r>
      <w:r w:rsidR="00B356FB">
        <w:t>.</w:t>
      </w:r>
    </w:p>
    <w:p w14:paraId="645FF74D" w14:textId="77777777" w:rsidR="00746370" w:rsidRDefault="00035A69" w:rsidP="00746370">
      <w:pPr>
        <w:pStyle w:val="Sinespaciado"/>
        <w:keepNext/>
        <w:jc w:val="center"/>
      </w:pPr>
      <w:r>
        <w:rPr>
          <w:noProof/>
        </w:rPr>
        <w:drawing>
          <wp:inline distT="0" distB="0" distL="0" distR="0" wp14:anchorId="0A136301" wp14:editId="11616ACF">
            <wp:extent cx="4216896" cy="2106778"/>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57606" cy="2127117"/>
                    </a:xfrm>
                    <a:prstGeom prst="rect">
                      <a:avLst/>
                    </a:prstGeom>
                  </pic:spPr>
                </pic:pic>
              </a:graphicData>
            </a:graphic>
          </wp:inline>
        </w:drawing>
      </w:r>
    </w:p>
    <w:p w14:paraId="7603123B" w14:textId="71B97C44" w:rsidR="00035A69" w:rsidRPr="00746370" w:rsidRDefault="00746370" w:rsidP="00746370">
      <w:pPr>
        <w:pStyle w:val="Descripcin"/>
        <w:jc w:val="center"/>
        <w:rPr>
          <w:sz w:val="20"/>
          <w:szCs w:val="20"/>
        </w:rPr>
      </w:pPr>
      <w:bookmarkStart w:id="57" w:name="_Toc160577908"/>
      <w:r w:rsidRPr="00746370">
        <w:rPr>
          <w:sz w:val="20"/>
          <w:szCs w:val="20"/>
        </w:rPr>
        <w:t xml:space="preserve">Figura </w:t>
      </w:r>
      <w:r w:rsidRPr="00746370">
        <w:rPr>
          <w:sz w:val="20"/>
          <w:szCs w:val="20"/>
        </w:rPr>
        <w:fldChar w:fldCharType="begin"/>
      </w:r>
      <w:r w:rsidRPr="00746370">
        <w:rPr>
          <w:sz w:val="20"/>
          <w:szCs w:val="20"/>
        </w:rPr>
        <w:instrText xml:space="preserve"> SEQ Figura \* ARABIC </w:instrText>
      </w:r>
      <w:r w:rsidRPr="00746370">
        <w:rPr>
          <w:sz w:val="20"/>
          <w:szCs w:val="20"/>
        </w:rPr>
        <w:fldChar w:fldCharType="separate"/>
      </w:r>
      <w:r w:rsidR="00054D62">
        <w:rPr>
          <w:noProof/>
          <w:sz w:val="20"/>
          <w:szCs w:val="20"/>
        </w:rPr>
        <w:t>34</w:t>
      </w:r>
      <w:r w:rsidRPr="00746370">
        <w:rPr>
          <w:sz w:val="20"/>
          <w:szCs w:val="20"/>
        </w:rPr>
        <w:fldChar w:fldCharType="end"/>
      </w:r>
      <w:r w:rsidRPr="00746370">
        <w:rPr>
          <w:sz w:val="20"/>
          <w:szCs w:val="20"/>
        </w:rPr>
        <w:t xml:space="preserve"> - Exportación de datos muestreados por los dispositivos del canal</w:t>
      </w:r>
      <w:bookmarkEnd w:id="57"/>
    </w:p>
    <w:p w14:paraId="5DFB4A69" w14:textId="171F0CB2" w:rsidR="007B02E4" w:rsidRDefault="00B356FB" w:rsidP="00746370">
      <w:pPr>
        <w:jc w:val="both"/>
      </w:pPr>
      <w:r>
        <w:t>Cada sección de la página de "Detalle del Canal" ha sido diseñada para ofrecer una experiencia completa y robusta, permitiendo a los usuarios administrar y aprovechar al máximo sus canales y dispositivos en la plataforma.</w:t>
      </w:r>
    </w:p>
    <w:p w14:paraId="1D36BEEA" w14:textId="77777777" w:rsidR="00746370" w:rsidRPr="00746370" w:rsidRDefault="00746370" w:rsidP="00746370">
      <w:pPr>
        <w:pStyle w:val="Sinespaciado"/>
      </w:pPr>
    </w:p>
    <w:p w14:paraId="5ECAA6CC" w14:textId="0C2475F5" w:rsidR="00F56CDF" w:rsidRDefault="00CA36F7" w:rsidP="00D621E5">
      <w:pPr>
        <w:pStyle w:val="Ttulo4"/>
        <w:jc w:val="both"/>
      </w:pPr>
      <w:r>
        <w:t>Detalle del dispositivo</w:t>
      </w:r>
    </w:p>
    <w:p w14:paraId="38F11675" w14:textId="2A7E5CD1" w:rsidR="00200BB0" w:rsidRDefault="00200BB0" w:rsidP="00D621E5">
      <w:pPr>
        <w:jc w:val="both"/>
      </w:pPr>
      <w:r>
        <w:t>En esta sección</w:t>
      </w:r>
      <w:r w:rsidR="00746370">
        <w:t xml:space="preserve"> </w:t>
      </w:r>
      <w:r>
        <w:t>se proporciona una descripción detallada de cada dispositivo individual vinculado al canal</w:t>
      </w:r>
      <w:r w:rsidR="00746370">
        <w:t xml:space="preserve"> (Fig. 35)</w:t>
      </w:r>
      <w:r>
        <w:t>. Aquí, los usuarios pueden acceder a información clave sobre el dispositivo, que abarca desde su identificador único hasta su estado actual y el tipo de modelo utilizado. Además, se detallan las variables específicas que el dispositivo está diseñado para medir, proporcionando una visión completa de su funcionalidad.</w:t>
      </w:r>
    </w:p>
    <w:p w14:paraId="15C48FCC" w14:textId="674D71DA" w:rsidR="00200BB0" w:rsidRDefault="00200BB0" w:rsidP="00D621E5">
      <w:pPr>
        <w:jc w:val="both"/>
      </w:pPr>
      <w:r>
        <w:t>En la parte inferior de la sección de información del dispositivo, se presentan dos secciones adicionales: "Vista General" y "Configuraciones".</w:t>
      </w:r>
    </w:p>
    <w:p w14:paraId="58F3F6DD" w14:textId="77777777" w:rsidR="00035A69" w:rsidRDefault="00035A69" w:rsidP="00035A69">
      <w:pPr>
        <w:pStyle w:val="Subtitulo2"/>
        <w:numPr>
          <w:ilvl w:val="0"/>
          <w:numId w:val="52"/>
        </w:numPr>
      </w:pPr>
      <w:r>
        <w:t>Vista General</w:t>
      </w:r>
    </w:p>
    <w:p w14:paraId="23E7BBB3" w14:textId="5FAC203D" w:rsidR="00200BB0" w:rsidRDefault="00035A69" w:rsidP="00035A69">
      <w:pPr>
        <w:jc w:val="both"/>
      </w:pPr>
      <w:r>
        <w:t>En esta sección</w:t>
      </w:r>
      <w:r w:rsidR="00746370">
        <w:t xml:space="preserve"> </w:t>
      </w:r>
      <w:r>
        <w:t>se muestra un gráfico interactivo que representa visualmente los datos recopilados por el sensor asociado al dispositivo</w:t>
      </w:r>
      <w:r w:rsidR="00746370">
        <w:t xml:space="preserve"> (Fig. 35)</w:t>
      </w:r>
      <w:r>
        <w:t>. Esta representación gráfica permite una fácil interpretación de las tendencias y patrones en los datos ambientales registrados, lo que facilita la comprensión y el análisis de la información.</w:t>
      </w:r>
    </w:p>
    <w:p w14:paraId="0CCC0C9C" w14:textId="77777777" w:rsidR="00746370" w:rsidRDefault="00200BB0" w:rsidP="00746370">
      <w:pPr>
        <w:pStyle w:val="Sinespaciado"/>
        <w:keepNext/>
        <w:jc w:val="center"/>
      </w:pPr>
      <w:r>
        <w:rPr>
          <w:noProof/>
        </w:rPr>
        <w:drawing>
          <wp:inline distT="0" distB="0" distL="0" distR="0" wp14:anchorId="62F95AAD" wp14:editId="7D3ACDBD">
            <wp:extent cx="3855306" cy="3211373"/>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83242" cy="3234643"/>
                    </a:xfrm>
                    <a:prstGeom prst="rect">
                      <a:avLst/>
                    </a:prstGeom>
                  </pic:spPr>
                </pic:pic>
              </a:graphicData>
            </a:graphic>
          </wp:inline>
        </w:drawing>
      </w:r>
    </w:p>
    <w:p w14:paraId="6CA6A8A0" w14:textId="4E2E677C" w:rsidR="00200BB0" w:rsidRPr="007237BB" w:rsidRDefault="00746370" w:rsidP="00746370">
      <w:pPr>
        <w:pStyle w:val="Descripcin"/>
        <w:jc w:val="center"/>
        <w:rPr>
          <w:sz w:val="20"/>
          <w:szCs w:val="20"/>
        </w:rPr>
      </w:pPr>
      <w:bookmarkStart w:id="58" w:name="_Toc160577909"/>
      <w:r w:rsidRPr="007237BB">
        <w:rPr>
          <w:sz w:val="20"/>
          <w:szCs w:val="20"/>
        </w:rPr>
        <w:t xml:space="preserve">Figura </w:t>
      </w:r>
      <w:r w:rsidRPr="007237BB">
        <w:rPr>
          <w:sz w:val="20"/>
          <w:szCs w:val="20"/>
        </w:rPr>
        <w:fldChar w:fldCharType="begin"/>
      </w:r>
      <w:r w:rsidRPr="007237BB">
        <w:rPr>
          <w:sz w:val="20"/>
          <w:szCs w:val="20"/>
        </w:rPr>
        <w:instrText xml:space="preserve"> SEQ Figura \* ARABIC </w:instrText>
      </w:r>
      <w:r w:rsidRPr="007237BB">
        <w:rPr>
          <w:sz w:val="20"/>
          <w:szCs w:val="20"/>
        </w:rPr>
        <w:fldChar w:fldCharType="separate"/>
      </w:r>
      <w:r w:rsidR="00054D62">
        <w:rPr>
          <w:noProof/>
          <w:sz w:val="20"/>
          <w:szCs w:val="20"/>
        </w:rPr>
        <w:t>35</w:t>
      </w:r>
      <w:r w:rsidRPr="007237BB">
        <w:rPr>
          <w:sz w:val="20"/>
          <w:szCs w:val="20"/>
        </w:rPr>
        <w:fldChar w:fldCharType="end"/>
      </w:r>
      <w:r w:rsidRPr="007237BB">
        <w:rPr>
          <w:sz w:val="20"/>
          <w:szCs w:val="20"/>
        </w:rPr>
        <w:t xml:space="preserve"> - Vista detallada del dispositivo</w:t>
      </w:r>
      <w:bookmarkEnd w:id="58"/>
    </w:p>
    <w:p w14:paraId="0E697404" w14:textId="39C66B02" w:rsidR="00200BB0" w:rsidRDefault="007C381C" w:rsidP="00842C81">
      <w:pPr>
        <w:pStyle w:val="Subtitulo2"/>
        <w:numPr>
          <w:ilvl w:val="0"/>
          <w:numId w:val="52"/>
        </w:numPr>
        <w:jc w:val="both"/>
      </w:pPr>
      <w:r>
        <w:lastRenderedPageBreak/>
        <w:t>Ajustes</w:t>
      </w:r>
    </w:p>
    <w:p w14:paraId="19882379" w14:textId="6443F8C3" w:rsidR="007C381C" w:rsidRDefault="007C381C" w:rsidP="00F43932">
      <w:pPr>
        <w:jc w:val="both"/>
      </w:pPr>
      <w:r>
        <w:t>Esta</w:t>
      </w:r>
      <w:r w:rsidR="00200BB0">
        <w:t xml:space="preserve"> sección</w:t>
      </w:r>
      <w:r w:rsidR="00035A69">
        <w:t xml:space="preserve"> </w:t>
      </w:r>
      <w:r w:rsidRPr="007C381C">
        <w:t>ofrece al usuario la capacidad de ajustar diversos aspectos relacionados con el dispositivo. Aquí, se pueden modificar el nombre, la descripción y el estado del dispositivo según sea necesario. Además, en esta sección también se proporciona una opción para eliminar el dispositivo de forma permanente del canal. Esta función es útil en situaciones donde el dispositivo ya no es necesario o requiere ser reemplazado por uno nuevo</w:t>
      </w:r>
      <w:r w:rsidR="007237BB">
        <w:t xml:space="preserve"> (Fig. 36)</w:t>
      </w:r>
      <w:r w:rsidRPr="007C381C">
        <w:t>.</w:t>
      </w:r>
    </w:p>
    <w:p w14:paraId="41FD7C5C" w14:textId="77777777" w:rsidR="007237BB" w:rsidRDefault="00035A69" w:rsidP="007237BB">
      <w:pPr>
        <w:pStyle w:val="Sinespaciado"/>
        <w:keepNext/>
        <w:jc w:val="center"/>
      </w:pPr>
      <w:r w:rsidRPr="007C381C">
        <w:rPr>
          <w:noProof/>
        </w:rPr>
        <w:drawing>
          <wp:inline distT="0" distB="0" distL="0" distR="0" wp14:anchorId="2DDEECE4" wp14:editId="1AC8B65D">
            <wp:extent cx="3831742" cy="331836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7475" cy="3331985"/>
                    </a:xfrm>
                    <a:prstGeom prst="rect">
                      <a:avLst/>
                    </a:prstGeom>
                  </pic:spPr>
                </pic:pic>
              </a:graphicData>
            </a:graphic>
          </wp:inline>
        </w:drawing>
      </w:r>
    </w:p>
    <w:p w14:paraId="6BB67D22" w14:textId="50C01442" w:rsidR="00035A69" w:rsidRPr="007237BB" w:rsidRDefault="007237BB" w:rsidP="007237BB">
      <w:pPr>
        <w:pStyle w:val="Descripcin"/>
        <w:jc w:val="center"/>
        <w:rPr>
          <w:sz w:val="20"/>
          <w:szCs w:val="20"/>
        </w:rPr>
      </w:pPr>
      <w:bookmarkStart w:id="59" w:name="_Toc160577910"/>
      <w:r w:rsidRPr="007237BB">
        <w:rPr>
          <w:sz w:val="20"/>
          <w:szCs w:val="20"/>
        </w:rPr>
        <w:t xml:space="preserve">Figura </w:t>
      </w:r>
      <w:r w:rsidRPr="007237BB">
        <w:rPr>
          <w:sz w:val="20"/>
          <w:szCs w:val="20"/>
        </w:rPr>
        <w:fldChar w:fldCharType="begin"/>
      </w:r>
      <w:r w:rsidRPr="007237BB">
        <w:rPr>
          <w:sz w:val="20"/>
          <w:szCs w:val="20"/>
        </w:rPr>
        <w:instrText xml:space="preserve"> SEQ Figura \* ARABIC </w:instrText>
      </w:r>
      <w:r w:rsidRPr="007237BB">
        <w:rPr>
          <w:sz w:val="20"/>
          <w:szCs w:val="20"/>
        </w:rPr>
        <w:fldChar w:fldCharType="separate"/>
      </w:r>
      <w:r w:rsidR="00054D62">
        <w:rPr>
          <w:noProof/>
          <w:sz w:val="20"/>
          <w:szCs w:val="20"/>
        </w:rPr>
        <w:t>36</w:t>
      </w:r>
      <w:r w:rsidRPr="007237BB">
        <w:rPr>
          <w:sz w:val="20"/>
          <w:szCs w:val="20"/>
        </w:rPr>
        <w:fldChar w:fldCharType="end"/>
      </w:r>
      <w:r w:rsidRPr="007237BB">
        <w:rPr>
          <w:sz w:val="20"/>
          <w:szCs w:val="20"/>
        </w:rPr>
        <w:t xml:space="preserve"> - Vista de los ajustes del dispositivo</w:t>
      </w:r>
      <w:bookmarkEnd w:id="59"/>
    </w:p>
    <w:p w14:paraId="79514FF2" w14:textId="77777777" w:rsidR="00A90E2B" w:rsidRDefault="00A90E2B" w:rsidP="00F43932">
      <w:pPr>
        <w:pStyle w:val="Sinespaciado"/>
        <w:jc w:val="both"/>
      </w:pPr>
    </w:p>
    <w:p w14:paraId="348D7AC4" w14:textId="7490C5A4" w:rsidR="007C381C" w:rsidRDefault="00DC61D8" w:rsidP="00F43932">
      <w:pPr>
        <w:pStyle w:val="Ttulo4"/>
        <w:jc w:val="both"/>
      </w:pPr>
      <w:r>
        <w:t>Funcionalidades de administrador</w:t>
      </w:r>
    </w:p>
    <w:p w14:paraId="5CC59508" w14:textId="0E914D70" w:rsidR="00A90E2B" w:rsidRDefault="00F43932" w:rsidP="00F43932">
      <w:pPr>
        <w:pStyle w:val="Sinespaciado"/>
        <w:jc w:val="both"/>
      </w:pPr>
      <w:r>
        <w:t>En esta sección</w:t>
      </w:r>
      <w:r w:rsidR="007237BB">
        <w:t xml:space="preserve"> </w:t>
      </w:r>
      <w:r>
        <w:t>se detallan las capacidades y acciones disponibles para los administradores del sistema, que abarcan cuatro áreas principales</w:t>
      </w:r>
      <w:r w:rsidR="007237BB">
        <w:t xml:space="preserve"> (Fig. 37)</w:t>
      </w:r>
      <w:r>
        <w:t>.</w:t>
      </w:r>
    </w:p>
    <w:p w14:paraId="4455939C" w14:textId="0857219B" w:rsidR="00F43932" w:rsidRDefault="00F43932" w:rsidP="00842C81">
      <w:pPr>
        <w:pStyle w:val="Subtitulo2"/>
        <w:numPr>
          <w:ilvl w:val="0"/>
          <w:numId w:val="53"/>
        </w:numPr>
        <w:jc w:val="both"/>
      </w:pPr>
      <w:r>
        <w:t>Gestión de Usuarios</w:t>
      </w:r>
    </w:p>
    <w:p w14:paraId="64D98CF9" w14:textId="052DA72C" w:rsidR="00035A69" w:rsidRDefault="007237BB" w:rsidP="00035A69">
      <w:pPr>
        <w:jc w:val="both"/>
      </w:pPr>
      <w:r>
        <w:t xml:space="preserve">En esta sección </w:t>
      </w:r>
      <w:r w:rsidR="00F43932">
        <w:t>el administrador tiene acceso a una tabla que enumera todos los usuarios registrados en el sistema</w:t>
      </w:r>
      <w:r>
        <w:t xml:space="preserve"> (Fig. 37)</w:t>
      </w:r>
      <w:r w:rsidR="00F43932">
        <w:t>. Esta tabla proporciona información relevante sobre cada usuario, como su nombre, correo electrónico, rol en el sistema entre otros. Además, se ofrecen diversas acciones para cada usuario, que van desde ver detalles específicos hasta la modificación o eliminación de su perfil. Asimismo, el administrador puede registrar nuevos usuarios y asignarles un rol en específico según las necesidades en el sistema. Esta funcionalidad es crucial para la gestión eficiente de los usuarios del sistema, permitiendo al administrador supervisar y controlar quién tiene acceso y qué permisos tienen en la plataforma.</w:t>
      </w:r>
    </w:p>
    <w:p w14:paraId="0A6E5F12" w14:textId="77777777" w:rsidR="007237BB" w:rsidRDefault="00035A69" w:rsidP="007237BB">
      <w:pPr>
        <w:pStyle w:val="Sinespaciado"/>
        <w:keepNext/>
        <w:jc w:val="center"/>
      </w:pPr>
      <w:r w:rsidRPr="00A90E2B">
        <w:rPr>
          <w:noProof/>
        </w:rPr>
        <w:drawing>
          <wp:inline distT="0" distB="0" distL="0" distR="0" wp14:anchorId="19CCA16C" wp14:editId="37B03201">
            <wp:extent cx="4438997" cy="272508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6278" cy="2747971"/>
                    </a:xfrm>
                    <a:prstGeom prst="rect">
                      <a:avLst/>
                    </a:prstGeom>
                  </pic:spPr>
                </pic:pic>
              </a:graphicData>
            </a:graphic>
          </wp:inline>
        </w:drawing>
      </w:r>
    </w:p>
    <w:p w14:paraId="7341BDE8" w14:textId="5BC12042" w:rsidR="00035A69" w:rsidRPr="007237BB" w:rsidRDefault="007237BB" w:rsidP="007237BB">
      <w:pPr>
        <w:pStyle w:val="Descripcin"/>
        <w:jc w:val="center"/>
        <w:rPr>
          <w:sz w:val="20"/>
          <w:szCs w:val="20"/>
        </w:rPr>
      </w:pPr>
      <w:bookmarkStart w:id="60" w:name="_Toc160577911"/>
      <w:r w:rsidRPr="007237BB">
        <w:rPr>
          <w:sz w:val="20"/>
          <w:szCs w:val="20"/>
        </w:rPr>
        <w:t xml:space="preserve">Figura </w:t>
      </w:r>
      <w:r w:rsidRPr="007237BB">
        <w:rPr>
          <w:sz w:val="20"/>
          <w:szCs w:val="20"/>
        </w:rPr>
        <w:fldChar w:fldCharType="begin"/>
      </w:r>
      <w:r w:rsidRPr="007237BB">
        <w:rPr>
          <w:sz w:val="20"/>
          <w:szCs w:val="20"/>
        </w:rPr>
        <w:instrText xml:space="preserve"> SEQ Figura \* ARABIC </w:instrText>
      </w:r>
      <w:r w:rsidRPr="007237BB">
        <w:rPr>
          <w:sz w:val="20"/>
          <w:szCs w:val="20"/>
        </w:rPr>
        <w:fldChar w:fldCharType="separate"/>
      </w:r>
      <w:r w:rsidR="00054D62">
        <w:rPr>
          <w:noProof/>
          <w:sz w:val="20"/>
          <w:szCs w:val="20"/>
        </w:rPr>
        <w:t>37</w:t>
      </w:r>
      <w:r w:rsidRPr="007237BB">
        <w:rPr>
          <w:sz w:val="20"/>
          <w:szCs w:val="20"/>
        </w:rPr>
        <w:fldChar w:fldCharType="end"/>
      </w:r>
      <w:r w:rsidRPr="007237BB">
        <w:rPr>
          <w:sz w:val="20"/>
          <w:szCs w:val="20"/>
        </w:rPr>
        <w:t xml:space="preserve"> - Sección gestión de usuarios (administrador)</w:t>
      </w:r>
      <w:bookmarkEnd w:id="60"/>
    </w:p>
    <w:p w14:paraId="455F2831" w14:textId="7E22FDCC" w:rsidR="00F43932" w:rsidRDefault="00F43932" w:rsidP="00842C81">
      <w:pPr>
        <w:pStyle w:val="Subtitulo2"/>
        <w:numPr>
          <w:ilvl w:val="0"/>
          <w:numId w:val="53"/>
        </w:numPr>
        <w:jc w:val="both"/>
      </w:pPr>
      <w:r>
        <w:lastRenderedPageBreak/>
        <w:t>Gestión de Canales</w:t>
      </w:r>
    </w:p>
    <w:p w14:paraId="6E95B298" w14:textId="00B49ADC" w:rsidR="00F43932" w:rsidRDefault="00F43932" w:rsidP="00035A69">
      <w:pPr>
        <w:jc w:val="both"/>
      </w:pPr>
      <w:r>
        <w:t>Esta sección presenta una tabla que muestra todos los canales existentes en el sistema, junto con detalles como su identificador único, el propietario del canal entre otros</w:t>
      </w:r>
      <w:r w:rsidR="007237BB">
        <w:t xml:space="preserve"> (Fig. 38)</w:t>
      </w:r>
      <w:r>
        <w:t>. Aquí, el administrador puede acceder a funciones como ver detalles específicos de cada canal, modificar información relacionada con el canal e incluso eliminar canales según sea necesario. Esta capacidad es esencial para garantizar que los canales estén correctamente configurados y sean gestionados de manera efectiva, lo que facilita el monitoreo y la organización de los datos generados por los dispositivos conectados.</w:t>
      </w:r>
    </w:p>
    <w:p w14:paraId="7455C325" w14:textId="77777777" w:rsidR="007237BB" w:rsidRDefault="00035A69" w:rsidP="007237BB">
      <w:pPr>
        <w:pStyle w:val="Sinespaciado"/>
        <w:keepNext/>
        <w:jc w:val="center"/>
      </w:pPr>
      <w:r w:rsidRPr="00A90E2B">
        <w:rPr>
          <w:noProof/>
        </w:rPr>
        <w:drawing>
          <wp:inline distT="0" distB="0" distL="0" distR="0" wp14:anchorId="0A1A598E" wp14:editId="03B67155">
            <wp:extent cx="4585014" cy="2813165"/>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2215" cy="2817584"/>
                    </a:xfrm>
                    <a:prstGeom prst="rect">
                      <a:avLst/>
                    </a:prstGeom>
                  </pic:spPr>
                </pic:pic>
              </a:graphicData>
            </a:graphic>
          </wp:inline>
        </w:drawing>
      </w:r>
    </w:p>
    <w:p w14:paraId="0BBE3C92" w14:textId="46BC3C63" w:rsidR="00035A69" w:rsidRPr="007237BB" w:rsidRDefault="007237BB" w:rsidP="007237BB">
      <w:pPr>
        <w:pStyle w:val="Descripcin"/>
        <w:jc w:val="center"/>
        <w:rPr>
          <w:sz w:val="20"/>
          <w:szCs w:val="20"/>
        </w:rPr>
      </w:pPr>
      <w:bookmarkStart w:id="61" w:name="_Toc160577912"/>
      <w:r w:rsidRPr="007237BB">
        <w:rPr>
          <w:sz w:val="20"/>
          <w:szCs w:val="20"/>
        </w:rPr>
        <w:t xml:space="preserve">Figura </w:t>
      </w:r>
      <w:r w:rsidRPr="007237BB">
        <w:rPr>
          <w:sz w:val="20"/>
          <w:szCs w:val="20"/>
        </w:rPr>
        <w:fldChar w:fldCharType="begin"/>
      </w:r>
      <w:r w:rsidRPr="007237BB">
        <w:rPr>
          <w:sz w:val="20"/>
          <w:szCs w:val="20"/>
        </w:rPr>
        <w:instrText xml:space="preserve"> SEQ Figura \* ARABIC </w:instrText>
      </w:r>
      <w:r w:rsidRPr="007237BB">
        <w:rPr>
          <w:sz w:val="20"/>
          <w:szCs w:val="20"/>
        </w:rPr>
        <w:fldChar w:fldCharType="separate"/>
      </w:r>
      <w:r w:rsidR="00054D62">
        <w:rPr>
          <w:noProof/>
          <w:sz w:val="20"/>
          <w:szCs w:val="20"/>
        </w:rPr>
        <w:t>38</w:t>
      </w:r>
      <w:r w:rsidRPr="007237BB">
        <w:rPr>
          <w:sz w:val="20"/>
          <w:szCs w:val="20"/>
        </w:rPr>
        <w:fldChar w:fldCharType="end"/>
      </w:r>
      <w:r w:rsidRPr="007237BB">
        <w:rPr>
          <w:sz w:val="20"/>
          <w:szCs w:val="20"/>
        </w:rPr>
        <w:t xml:space="preserve"> - Sección gestión de canales (administrador)</w:t>
      </w:r>
      <w:bookmarkEnd w:id="61"/>
    </w:p>
    <w:p w14:paraId="744888D1" w14:textId="29EDCFA5" w:rsidR="00F43932" w:rsidRDefault="00F43932" w:rsidP="00842C81">
      <w:pPr>
        <w:pStyle w:val="Subtitulo2"/>
        <w:numPr>
          <w:ilvl w:val="0"/>
          <w:numId w:val="53"/>
        </w:numPr>
        <w:jc w:val="both"/>
      </w:pPr>
      <w:r>
        <w:t>Gestión de Dispositivos</w:t>
      </w:r>
    </w:p>
    <w:p w14:paraId="0A3091CE" w14:textId="63A24F1D" w:rsidR="00A90E2B" w:rsidRDefault="00F43932" w:rsidP="00035A69">
      <w:pPr>
        <w:jc w:val="both"/>
      </w:pPr>
      <w:r>
        <w:t>En esta sección</w:t>
      </w:r>
      <w:r w:rsidR="007237BB">
        <w:t xml:space="preserve"> </w:t>
      </w:r>
      <w:r>
        <w:t>se presenta una tabla que lista todos los dispositivos registrados en el sistema</w:t>
      </w:r>
      <w:r w:rsidR="007237BB">
        <w:t xml:space="preserve"> (Fig. 39)</w:t>
      </w:r>
      <w:r>
        <w:t>. Esta tabla proporciona detalles importantes sobre cada dispositivo, como el canal al que está asociado, su identificador único, el tipo de sensor utilizado entre otros. Además, el administrador puede realizar acciones como ver detalles completos de cada dispositivo, modificar su estado y eliminarlos del sistema si es necesario. Esta funcionalidad es crucial para el mantenimiento y la supervisión de los dispositivos conectados, lo que garantiza su correcto funcionamiento y contribuye a la integridad de los datos recopilados.</w:t>
      </w:r>
    </w:p>
    <w:p w14:paraId="53B80EB3" w14:textId="77777777" w:rsidR="007237BB" w:rsidRDefault="00035A69" w:rsidP="007237BB">
      <w:pPr>
        <w:pStyle w:val="Sinespaciado"/>
        <w:keepNext/>
        <w:jc w:val="center"/>
      </w:pPr>
      <w:r w:rsidRPr="00A90E2B">
        <w:rPr>
          <w:noProof/>
        </w:rPr>
        <w:drawing>
          <wp:inline distT="0" distB="0" distL="0" distR="0" wp14:anchorId="16FA6745" wp14:editId="1F588654">
            <wp:extent cx="4029538" cy="2984422"/>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9277" cy="2999042"/>
                    </a:xfrm>
                    <a:prstGeom prst="rect">
                      <a:avLst/>
                    </a:prstGeom>
                  </pic:spPr>
                </pic:pic>
              </a:graphicData>
            </a:graphic>
          </wp:inline>
        </w:drawing>
      </w:r>
    </w:p>
    <w:p w14:paraId="7A3558E9" w14:textId="083FEE26" w:rsidR="00035A69" w:rsidRDefault="007237BB" w:rsidP="007237BB">
      <w:pPr>
        <w:pStyle w:val="Descripcin"/>
        <w:jc w:val="center"/>
        <w:rPr>
          <w:sz w:val="20"/>
          <w:szCs w:val="20"/>
        </w:rPr>
      </w:pPr>
      <w:bookmarkStart w:id="62" w:name="_Toc160577913"/>
      <w:r w:rsidRPr="007237BB">
        <w:rPr>
          <w:sz w:val="20"/>
          <w:szCs w:val="20"/>
        </w:rPr>
        <w:t xml:space="preserve">Figura </w:t>
      </w:r>
      <w:r w:rsidRPr="007237BB">
        <w:rPr>
          <w:sz w:val="20"/>
          <w:szCs w:val="20"/>
        </w:rPr>
        <w:fldChar w:fldCharType="begin"/>
      </w:r>
      <w:r w:rsidRPr="007237BB">
        <w:rPr>
          <w:sz w:val="20"/>
          <w:szCs w:val="20"/>
        </w:rPr>
        <w:instrText xml:space="preserve"> SEQ Figura \* ARABIC </w:instrText>
      </w:r>
      <w:r w:rsidRPr="007237BB">
        <w:rPr>
          <w:sz w:val="20"/>
          <w:szCs w:val="20"/>
        </w:rPr>
        <w:fldChar w:fldCharType="separate"/>
      </w:r>
      <w:r w:rsidR="00054D62">
        <w:rPr>
          <w:noProof/>
          <w:sz w:val="20"/>
          <w:szCs w:val="20"/>
        </w:rPr>
        <w:t>39</w:t>
      </w:r>
      <w:r w:rsidRPr="007237BB">
        <w:rPr>
          <w:sz w:val="20"/>
          <w:szCs w:val="20"/>
        </w:rPr>
        <w:fldChar w:fldCharType="end"/>
      </w:r>
      <w:r w:rsidRPr="007237BB">
        <w:rPr>
          <w:sz w:val="20"/>
          <w:szCs w:val="20"/>
        </w:rPr>
        <w:t xml:space="preserve"> - Sección gestión de dispositivos (administrador)</w:t>
      </w:r>
      <w:bookmarkEnd w:id="62"/>
    </w:p>
    <w:p w14:paraId="6FDB2B0A" w14:textId="460F122C" w:rsidR="007237BB" w:rsidRDefault="007237BB" w:rsidP="007237BB"/>
    <w:p w14:paraId="4B38FF6B" w14:textId="64AB991D" w:rsidR="007237BB" w:rsidRDefault="007237BB" w:rsidP="007237BB">
      <w:pPr>
        <w:pStyle w:val="Sinespaciado"/>
      </w:pPr>
    </w:p>
    <w:p w14:paraId="261DE74C" w14:textId="643F0874" w:rsidR="007237BB" w:rsidRDefault="007237BB" w:rsidP="007237BB">
      <w:pPr>
        <w:pStyle w:val="Sinespaciado"/>
      </w:pPr>
    </w:p>
    <w:p w14:paraId="61342CAB" w14:textId="77777777" w:rsidR="007237BB" w:rsidRPr="007237BB" w:rsidRDefault="007237BB" w:rsidP="007237BB">
      <w:pPr>
        <w:pStyle w:val="Sinespaciado"/>
      </w:pPr>
    </w:p>
    <w:p w14:paraId="1EF4168D" w14:textId="10975CCD" w:rsidR="00F43932" w:rsidRDefault="00F43932" w:rsidP="00842C81">
      <w:pPr>
        <w:pStyle w:val="Subtitulo2"/>
        <w:numPr>
          <w:ilvl w:val="0"/>
          <w:numId w:val="53"/>
        </w:numPr>
        <w:jc w:val="both"/>
      </w:pPr>
      <w:r>
        <w:lastRenderedPageBreak/>
        <w:t xml:space="preserve">Gestión de API </w:t>
      </w:r>
      <w:proofErr w:type="spellStart"/>
      <w:r>
        <w:t>keys</w:t>
      </w:r>
      <w:proofErr w:type="spellEnd"/>
    </w:p>
    <w:p w14:paraId="277EDA8D" w14:textId="5F0AFAC2" w:rsidR="00035A69" w:rsidRDefault="00F43932" w:rsidP="00035A69">
      <w:pPr>
        <w:jc w:val="both"/>
      </w:pPr>
      <w:r>
        <w:t xml:space="preserve">La última sección muestra todas las API </w:t>
      </w:r>
      <w:proofErr w:type="spellStart"/>
      <w:r>
        <w:t>key</w:t>
      </w:r>
      <w:proofErr w:type="spellEnd"/>
      <w:r>
        <w:t xml:space="preserve"> asociadas al sistema</w:t>
      </w:r>
      <w:r w:rsidR="007237BB">
        <w:t xml:space="preserve"> (Fig. 40)</w:t>
      </w:r>
      <w:r>
        <w:t xml:space="preserve">. Esto incluye tanto las API </w:t>
      </w:r>
      <w:proofErr w:type="spellStart"/>
      <w:r>
        <w:t>key</w:t>
      </w:r>
      <w:proofErr w:type="spellEnd"/>
      <w:r>
        <w:t xml:space="preserve"> generadas al momento del registro del usuario como las </w:t>
      </w:r>
      <w:proofErr w:type="spellStart"/>
      <w:r>
        <w:t>keys</w:t>
      </w:r>
      <w:proofErr w:type="spellEnd"/>
      <w:r>
        <w:t xml:space="preserve"> temporales generadas para acceder a canales autorizados. Cabe destacar que las API </w:t>
      </w:r>
      <w:proofErr w:type="spellStart"/>
      <w:r>
        <w:t>key</w:t>
      </w:r>
      <w:proofErr w:type="spellEnd"/>
      <w:r>
        <w:t xml:space="preserve"> no pueden ser eliminadas. Esta sección</w:t>
      </w:r>
    </w:p>
    <w:p w14:paraId="0658C3EB" w14:textId="1F05A2BF" w:rsidR="007C381C" w:rsidRDefault="00F43932" w:rsidP="00035A69">
      <w:pPr>
        <w:jc w:val="both"/>
      </w:pPr>
      <w:r>
        <w:t xml:space="preserve">proporciona una visión general completa de todas las API </w:t>
      </w:r>
      <w:proofErr w:type="spellStart"/>
      <w:r>
        <w:t>key</w:t>
      </w:r>
      <w:proofErr w:type="spellEnd"/>
      <w:r>
        <w:t xml:space="preserve"> utilizadas en el sistema, lo que facilita su gestión y seguimiento por parte del administrador. Además, permite garantizar la seguridad y el control de acceso a los recursos del sistema.</w:t>
      </w:r>
    </w:p>
    <w:p w14:paraId="36414271" w14:textId="77777777" w:rsidR="007237BB" w:rsidRPr="007237BB" w:rsidRDefault="007237BB" w:rsidP="007237BB">
      <w:pPr>
        <w:pStyle w:val="Sinespaciado"/>
      </w:pPr>
    </w:p>
    <w:p w14:paraId="19E13071" w14:textId="77777777" w:rsidR="007237BB" w:rsidRDefault="00035A69" w:rsidP="007237BB">
      <w:pPr>
        <w:pStyle w:val="Sinespaciado"/>
        <w:keepNext/>
        <w:jc w:val="center"/>
      </w:pPr>
      <w:r w:rsidRPr="00A90E2B">
        <w:rPr>
          <w:noProof/>
        </w:rPr>
        <w:drawing>
          <wp:inline distT="0" distB="0" distL="0" distR="0" wp14:anchorId="5D2B5E67" wp14:editId="129952AE">
            <wp:extent cx="4051992" cy="2449901"/>
            <wp:effectExtent l="0" t="0" r="5715"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4273" cy="2451280"/>
                    </a:xfrm>
                    <a:prstGeom prst="rect">
                      <a:avLst/>
                    </a:prstGeom>
                  </pic:spPr>
                </pic:pic>
              </a:graphicData>
            </a:graphic>
          </wp:inline>
        </w:drawing>
      </w:r>
    </w:p>
    <w:p w14:paraId="18137DDA" w14:textId="31924263" w:rsidR="007C381C" w:rsidRDefault="007237BB" w:rsidP="007237BB">
      <w:pPr>
        <w:pStyle w:val="Descripcin"/>
        <w:jc w:val="center"/>
      </w:pPr>
      <w:bookmarkStart w:id="63" w:name="_Toc160577914"/>
      <w:r>
        <w:t xml:space="preserve">Figura </w:t>
      </w:r>
      <w:fldSimple w:instr=" SEQ Figura \* ARABIC ">
        <w:r w:rsidR="00054D62">
          <w:rPr>
            <w:noProof/>
          </w:rPr>
          <w:t>40</w:t>
        </w:r>
      </w:fldSimple>
      <w:r w:rsidRPr="009D6870">
        <w:t xml:space="preserve"> - Sección gestión de API </w:t>
      </w:r>
      <w:proofErr w:type="spellStart"/>
      <w:r w:rsidRPr="009D6870">
        <w:t>keys</w:t>
      </w:r>
      <w:proofErr w:type="spellEnd"/>
      <w:r w:rsidRPr="009D6870">
        <w:t xml:space="preserve"> (administrador)</w:t>
      </w:r>
      <w:bookmarkEnd w:id="63"/>
    </w:p>
    <w:p w14:paraId="6BB2B8EC" w14:textId="77777777" w:rsidR="007237BB" w:rsidRPr="007237BB" w:rsidRDefault="007237BB" w:rsidP="007237BB"/>
    <w:p w14:paraId="1B780EC4" w14:textId="3CC3A0A1" w:rsidR="00877411" w:rsidRDefault="007B02E4" w:rsidP="00877411">
      <w:pPr>
        <w:pStyle w:val="Ttulo3"/>
      </w:pPr>
      <w:r>
        <w:t>F</w:t>
      </w:r>
      <w:r w:rsidR="000C5ED7">
        <w:t>ase de producción del sistema</w:t>
      </w:r>
    </w:p>
    <w:p w14:paraId="349BA740" w14:textId="754AF300" w:rsidR="00877411" w:rsidRDefault="00877411" w:rsidP="00877411">
      <w:pPr>
        <w:jc w:val="both"/>
      </w:pPr>
      <w:r>
        <w:t>En esta etapa crítica del proyecto, se llevó a cabo la implementación del sistema en un entorno de producción utilizando la infraestructura proporcionada por AWS EC2, aprovechando su capa gratuita como base para el despliegue.</w:t>
      </w:r>
    </w:p>
    <w:p w14:paraId="15737314" w14:textId="19AC55A3" w:rsidR="00877411" w:rsidRDefault="00877411" w:rsidP="00877411">
      <w:pPr>
        <w:jc w:val="both"/>
      </w:pPr>
      <w:r>
        <w:t>El proceso de producción comenzó con la configuración</w:t>
      </w:r>
      <w:r w:rsidR="004C50D4">
        <w:t xml:space="preserve"> </w:t>
      </w:r>
      <w:r>
        <w:t>de las instancias de AWS EC2. Se seleccionaron las especificaciones de hardware ofrecidas en la capa gratuita para garantizar un rendimiento adecuado del sistema. Se optó por el sistema operativo Ubuntu debido a su estabilidad y compatibilidad con las herramientas necesarias para la ejecución del proyecto.</w:t>
      </w:r>
    </w:p>
    <w:p w14:paraId="2567D91A" w14:textId="623B163A" w:rsidR="00877411" w:rsidRDefault="00877411" w:rsidP="00877411">
      <w:pPr>
        <w:jc w:val="both"/>
      </w:pPr>
      <w:r>
        <w:t>Una vez establecidas las instancias, se procedió con la instalación y configuración de Docker</w:t>
      </w:r>
      <w:r w:rsidR="004C50D4">
        <w:t xml:space="preserve"> en el sistema</w:t>
      </w:r>
      <w:r>
        <w:t>, la tecnología elegida para contener tanto la API REST como el Broker MQTT. Docker proporcionó un entorno de ejecución uniforme y aislado para las aplicaciones, lo que facilitó la gestión y el despliegue de los componentes del sistema.</w:t>
      </w:r>
    </w:p>
    <w:p w14:paraId="41DF9E9B" w14:textId="3AD48769" w:rsidR="004C50D4" w:rsidRPr="004C50D4" w:rsidRDefault="00877411" w:rsidP="004C50D4">
      <w:pPr>
        <w:jc w:val="both"/>
      </w:pPr>
      <w:r>
        <w:t xml:space="preserve">La seguridad fue una prioridad durante todo el proceso. Se implementaron medidas de seguridad robustas, incluida la configuración adecuada del firewall y la gestión de accesos mediante el uso del par de claves de acceso proporcionado por AWS. Este </w:t>
      </w:r>
      <w:proofErr w:type="gramStart"/>
      <w:r>
        <w:t xml:space="preserve">archivo </w:t>
      </w:r>
      <w:r w:rsidRPr="004C50D4">
        <w:rPr>
          <w:i/>
          <w:iCs/>
        </w:rPr>
        <w:t>.</w:t>
      </w:r>
      <w:proofErr w:type="spellStart"/>
      <w:r w:rsidRPr="004C50D4">
        <w:rPr>
          <w:i/>
          <w:iCs/>
        </w:rPr>
        <w:t>pem</w:t>
      </w:r>
      <w:proofErr w:type="spellEnd"/>
      <w:proofErr w:type="gramEnd"/>
      <w:r>
        <w:t xml:space="preserve"> </w:t>
      </w:r>
      <w:r w:rsidR="004C50D4">
        <w:t>actúa</w:t>
      </w:r>
      <w:r>
        <w:t xml:space="preserve"> como un mecanismo de autenticación seguro al acceder a las instancias EC2, asegurando que solo personal autorizado pudiera interactuar con el sistema.</w:t>
      </w:r>
    </w:p>
    <w:p w14:paraId="3E618622" w14:textId="30A1233D" w:rsidR="00877411" w:rsidRDefault="00877411" w:rsidP="00877411">
      <w:pPr>
        <w:jc w:val="both"/>
      </w:pPr>
      <w:r>
        <w:t>Una vez que las instancias estuvieron debidamente configuradas y aseguradas, se procedió al despliegue del sistema. Esto implicó la instalación y configuración de todas las dependencias del software, así como la migración del código desde el entorno local hacia el entorno en la nube a través de herramientas de control de versiones como Git.</w:t>
      </w:r>
    </w:p>
    <w:p w14:paraId="626E6776" w14:textId="009EC6B7" w:rsidR="004C50D4" w:rsidRDefault="004C50D4" w:rsidP="00877411">
      <w:pPr>
        <w:jc w:val="both"/>
      </w:pPr>
      <w:r w:rsidRPr="004C50D4">
        <w:t>Para gestionar eficientemente la base de datos en producción, se aprovechó MongoDB como la solución de almacenamiento seleccionada previamente. La opción gratuita de MongoDB Atlas proporcionó una base de datos en la nube escalable y confiable, lo que garantizó un rendimiento óptimo y una gestión sin problemas de los datos del sistema.</w:t>
      </w:r>
    </w:p>
    <w:p w14:paraId="663A0FE7" w14:textId="5C80FE50" w:rsidR="007237BB" w:rsidRDefault="007237BB" w:rsidP="007237BB">
      <w:pPr>
        <w:pStyle w:val="Sinespaciado"/>
      </w:pPr>
    </w:p>
    <w:p w14:paraId="5BA92FDB" w14:textId="049DDAE0" w:rsidR="007237BB" w:rsidRDefault="007237BB" w:rsidP="007237BB">
      <w:pPr>
        <w:pStyle w:val="Sinespaciado"/>
      </w:pPr>
    </w:p>
    <w:p w14:paraId="36E26F95" w14:textId="77777777" w:rsidR="007237BB" w:rsidRPr="007237BB" w:rsidRDefault="007237BB" w:rsidP="007237BB">
      <w:pPr>
        <w:pStyle w:val="Sinespaciado"/>
      </w:pPr>
    </w:p>
    <w:p w14:paraId="3F4A2C89" w14:textId="39F0D72E" w:rsidR="001B066D" w:rsidRDefault="00877411" w:rsidP="007237BB">
      <w:pPr>
        <w:jc w:val="both"/>
      </w:pPr>
      <w:r>
        <w:lastRenderedPageBreak/>
        <w:t xml:space="preserve">Con todos los subsistemas configurados y desplegados, la infraestructura </w:t>
      </w:r>
      <w:r w:rsidR="004C50D4">
        <w:t>queda</w:t>
      </w:r>
      <w:r>
        <w:t xml:space="preserve"> disponible en la nube en cualquier momento, proporcionando un entorno estable y seguro para la ejecución continua del sistema. Este despliegue en la nube asegur</w:t>
      </w:r>
      <w:r w:rsidR="004C50D4">
        <w:t>a</w:t>
      </w:r>
      <w:r>
        <w:t xml:space="preserve"> la accesibilidad y disponibilidad del sistema, proporcionando una base sólida para su funcionamiento en producción</w:t>
      </w:r>
      <w:r w:rsidR="007237BB">
        <w:t xml:space="preserve"> (Fig. 41)</w:t>
      </w:r>
      <w:r>
        <w:t>.</w:t>
      </w:r>
      <w:r w:rsidR="001B066D">
        <w:t xml:space="preserve"> </w:t>
      </w:r>
    </w:p>
    <w:p w14:paraId="455AB0A5" w14:textId="77777777" w:rsidR="007237BB" w:rsidRPr="00D621E5" w:rsidRDefault="007237BB" w:rsidP="00D621E5">
      <w:pPr>
        <w:pStyle w:val="Sinespaciado"/>
      </w:pPr>
    </w:p>
    <w:p w14:paraId="5B97C7F7" w14:textId="77777777" w:rsidR="007237BB" w:rsidRDefault="00D621E5" w:rsidP="007237BB">
      <w:pPr>
        <w:pStyle w:val="Sinespaciado"/>
        <w:keepNext/>
        <w:jc w:val="center"/>
      </w:pPr>
      <w:r>
        <w:rPr>
          <w:noProof/>
        </w:rPr>
        <w:drawing>
          <wp:inline distT="0" distB="0" distL="0" distR="0" wp14:anchorId="2D7EE961" wp14:editId="6BCED73B">
            <wp:extent cx="5417046" cy="2640787"/>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4803" cy="2649443"/>
                    </a:xfrm>
                    <a:prstGeom prst="rect">
                      <a:avLst/>
                    </a:prstGeom>
                  </pic:spPr>
                </pic:pic>
              </a:graphicData>
            </a:graphic>
          </wp:inline>
        </w:drawing>
      </w:r>
    </w:p>
    <w:p w14:paraId="50946672" w14:textId="723AFAED" w:rsidR="00D621E5" w:rsidRPr="007237BB" w:rsidRDefault="007237BB" w:rsidP="007237BB">
      <w:pPr>
        <w:pStyle w:val="Descripcin"/>
        <w:jc w:val="center"/>
        <w:rPr>
          <w:sz w:val="20"/>
          <w:szCs w:val="20"/>
        </w:rPr>
      </w:pPr>
      <w:bookmarkStart w:id="64" w:name="_Toc160577915"/>
      <w:r w:rsidRPr="007237BB">
        <w:rPr>
          <w:sz w:val="20"/>
          <w:szCs w:val="20"/>
        </w:rPr>
        <w:t xml:space="preserve">Figura </w:t>
      </w:r>
      <w:r w:rsidRPr="007237BB">
        <w:rPr>
          <w:sz w:val="20"/>
          <w:szCs w:val="20"/>
        </w:rPr>
        <w:fldChar w:fldCharType="begin"/>
      </w:r>
      <w:r w:rsidRPr="007237BB">
        <w:rPr>
          <w:sz w:val="20"/>
          <w:szCs w:val="20"/>
        </w:rPr>
        <w:instrText xml:space="preserve"> SEQ Figura \* ARABIC </w:instrText>
      </w:r>
      <w:r w:rsidRPr="007237BB">
        <w:rPr>
          <w:sz w:val="20"/>
          <w:szCs w:val="20"/>
        </w:rPr>
        <w:fldChar w:fldCharType="separate"/>
      </w:r>
      <w:r w:rsidR="00054D62">
        <w:rPr>
          <w:noProof/>
          <w:sz w:val="20"/>
          <w:szCs w:val="20"/>
        </w:rPr>
        <w:t>41</w:t>
      </w:r>
      <w:r w:rsidRPr="007237BB">
        <w:rPr>
          <w:sz w:val="20"/>
          <w:szCs w:val="20"/>
        </w:rPr>
        <w:fldChar w:fldCharType="end"/>
      </w:r>
      <w:r w:rsidRPr="007237BB">
        <w:rPr>
          <w:sz w:val="20"/>
          <w:szCs w:val="20"/>
        </w:rPr>
        <w:t xml:space="preserve"> - Instancia de EC2 con el sistema LIITEC API desplegado</w:t>
      </w:r>
      <w:bookmarkEnd w:id="64"/>
    </w:p>
    <w:p w14:paraId="55368705" w14:textId="27E6ADF3" w:rsidR="000C5ED7" w:rsidRDefault="000C5ED7" w:rsidP="000C5ED7">
      <w:pPr>
        <w:pStyle w:val="Sinespaciado"/>
      </w:pPr>
    </w:p>
    <w:p w14:paraId="57AC02AA" w14:textId="77777777" w:rsidR="000C5ED7" w:rsidRPr="000C5ED7" w:rsidRDefault="000C5ED7" w:rsidP="000C5ED7">
      <w:pPr>
        <w:pStyle w:val="Sinespaciado"/>
      </w:pPr>
    </w:p>
    <w:p w14:paraId="5DD3DE62" w14:textId="77777777" w:rsidR="007C381C" w:rsidRPr="007C381C" w:rsidRDefault="007C381C" w:rsidP="007C381C">
      <w:pPr>
        <w:pStyle w:val="Sinespaciado"/>
      </w:pPr>
    </w:p>
    <w:p w14:paraId="01C4B879" w14:textId="6309E8EE" w:rsidR="00132D77" w:rsidRPr="00132D77" w:rsidRDefault="00132D77" w:rsidP="001C1C95">
      <w:pPr>
        <w:pStyle w:val="Sinespaciado"/>
        <w:sectPr w:rsidR="00132D77" w:rsidRPr="00132D77" w:rsidSect="0050545E">
          <w:footerReference w:type="default" r:id="rId57"/>
          <w:pgSz w:w="12240" w:h="20160" w:code="5"/>
          <w:pgMar w:top="1418" w:right="1418" w:bottom="1134" w:left="1985" w:header="709" w:footer="709" w:gutter="0"/>
          <w:cols w:space="708"/>
          <w:docGrid w:linePitch="360"/>
        </w:sectPr>
      </w:pPr>
    </w:p>
    <w:p w14:paraId="31C4296C" w14:textId="4F6B6AD9" w:rsidR="00301601" w:rsidRDefault="006E5309" w:rsidP="00301601">
      <w:pPr>
        <w:pStyle w:val="Titulosinnumeracion"/>
      </w:pPr>
      <w:bookmarkStart w:id="65" w:name="_Toc160578027"/>
      <w:r>
        <w:lastRenderedPageBreak/>
        <w:t xml:space="preserve">Pruebas de </w:t>
      </w:r>
      <w:r w:rsidRPr="00301601">
        <w:t>Funcionamiento</w:t>
      </w:r>
      <w:bookmarkEnd w:id="65"/>
    </w:p>
    <w:p w14:paraId="4B964110" w14:textId="0D5D544C" w:rsidR="008F008F" w:rsidRDefault="008F008F" w:rsidP="004B26EA">
      <w:pPr>
        <w:jc w:val="both"/>
      </w:pPr>
      <w:r>
        <w:t>En esta sección</w:t>
      </w:r>
      <w:r w:rsidR="007237BB">
        <w:t xml:space="preserve"> se presentan los resultados de las</w:t>
      </w:r>
      <w:r>
        <w:t xml:space="preserve"> pruebas integrales destinadas a </w:t>
      </w:r>
      <w:r w:rsidR="002F75CD">
        <w:t>validar</w:t>
      </w:r>
      <w:r>
        <w:t xml:space="preserve"> tanto el correcto funcionamiento</w:t>
      </w:r>
      <w:r w:rsidR="007237BB">
        <w:t>,</w:t>
      </w:r>
      <w:r>
        <w:t xml:space="preserve"> como la robustez en términos de seguridad del sistema desarrollado. Estas pruebas se diseñar</w:t>
      </w:r>
      <w:r w:rsidR="007237BB">
        <w:t>o</w:t>
      </w:r>
      <w:r>
        <w:t xml:space="preserve">n para abarcar una amplia gama de escenarios y situaciones, con el </w:t>
      </w:r>
      <w:r w:rsidR="002F75CD">
        <w:t>propósito</w:t>
      </w:r>
      <w:r>
        <w:t xml:space="preserve"> de evaluar su capacidad para cumplir con los requisitos establecidos y ofrecer una experiencia confiable para los usuarios.</w:t>
      </w:r>
    </w:p>
    <w:p w14:paraId="78D78626" w14:textId="7205898B" w:rsidR="008F008F" w:rsidRDefault="002F75CD" w:rsidP="004B26EA">
      <w:pPr>
        <w:jc w:val="both"/>
      </w:pPr>
      <w:r>
        <w:t>Inicialmente s</w:t>
      </w:r>
      <w:r w:rsidR="008F008F">
        <w:t>e centrar</w:t>
      </w:r>
      <w:r>
        <w:t>o</w:t>
      </w:r>
      <w:r w:rsidR="008F008F">
        <w:t xml:space="preserve">n en validar el comportamiento en casos de uso típicos. </w:t>
      </w:r>
      <w:r w:rsidRPr="002F75CD">
        <w:t>Se exploraron diversos casos de éxito, donde la API respondió adecuadamente a las solicitudes y produjo resultados precisos y coherentes. Además, se llevaron a cabo simulaciones de casos de rechazo, tales como solicitudes inválidas o intentos de acceso no autorizados, para evaluar su capacidad para manejar tales situaciones de manera segura y efectiva</w:t>
      </w:r>
      <w:r w:rsidR="008F008F">
        <w:t>.</w:t>
      </w:r>
    </w:p>
    <w:p w14:paraId="286FA56E" w14:textId="4D8D13F2" w:rsidR="008F008F" w:rsidRDefault="008F008F" w:rsidP="00045C3B">
      <w:pPr>
        <w:pStyle w:val="Ttulo2"/>
      </w:pPr>
      <w:bookmarkStart w:id="66" w:name="_Toc160578028"/>
      <w:r>
        <w:t>M</w:t>
      </w:r>
      <w:r w:rsidR="004B26EA">
        <w:t>ó</w:t>
      </w:r>
      <w:r>
        <w:t xml:space="preserve">dulo de </w:t>
      </w:r>
      <w:r w:rsidR="00045C3B">
        <w:t>Integración de dispositivos</w:t>
      </w:r>
      <w:r w:rsidR="004B26EA">
        <w:t xml:space="preserve"> y Cliente MQTT</w:t>
      </w:r>
      <w:bookmarkEnd w:id="66"/>
    </w:p>
    <w:p w14:paraId="079A3956" w14:textId="388880A6" w:rsidR="00045C3B" w:rsidRDefault="00555701" w:rsidP="00842C81">
      <w:pPr>
        <w:pStyle w:val="Subtitulo2"/>
        <w:numPr>
          <w:ilvl w:val="0"/>
          <w:numId w:val="54"/>
        </w:numPr>
      </w:pPr>
      <w:r>
        <w:t>Caso de éxito</w:t>
      </w:r>
    </w:p>
    <w:p w14:paraId="151CC771" w14:textId="09FE4D0E" w:rsidR="00555701" w:rsidRDefault="00555701" w:rsidP="00A072EF">
      <w:pPr>
        <w:jc w:val="both"/>
      </w:pPr>
      <w:r w:rsidRPr="00555701">
        <w:t>Se inici</w:t>
      </w:r>
      <w:r w:rsidR="002F75CD">
        <w:t>ó</w:t>
      </w:r>
      <w:r w:rsidRPr="00555701">
        <w:t xml:space="preserve"> el proceso configurando el archivo de ajustes de la librería, donde se definen los parámetros necesarios. A continuación, se muestra un ejemplo de cómo </w:t>
      </w:r>
      <w:r w:rsidR="002F75CD">
        <w:t>se configuró para esta prueba</w:t>
      </w:r>
      <w:r w:rsidRPr="00555701">
        <w:t>:</w:t>
      </w:r>
    </w:p>
    <w:p w14:paraId="7707707E" w14:textId="39598C28" w:rsidR="00555701" w:rsidRDefault="00555701" w:rsidP="00555701">
      <w:pPr>
        <w:pStyle w:val="Subtitulo2"/>
      </w:pPr>
      <w:r>
        <w:t>Archivo de configuraciones:</w:t>
      </w:r>
    </w:p>
    <w:p w14:paraId="3B62B4F8" w14:textId="2AAADF74" w:rsidR="007B1AA7" w:rsidRPr="007B1AA7" w:rsidRDefault="00A072EF" w:rsidP="00A072EF">
      <w:pPr>
        <w:jc w:val="both"/>
      </w:pPr>
      <w:r>
        <w:t xml:space="preserve">La </w:t>
      </w:r>
      <w:r w:rsidR="002F75CD">
        <w:t>Figura</w:t>
      </w:r>
      <w:r>
        <w:t xml:space="preserve"> 4</w:t>
      </w:r>
      <w:r w:rsidR="001B066D">
        <w:t>2</w:t>
      </w:r>
      <w:r>
        <w:t xml:space="preserve"> </w:t>
      </w:r>
      <w:r w:rsidR="007B1AA7">
        <w:t>contiene información de un</w:t>
      </w:r>
      <w:r>
        <w:t xml:space="preserve"> en funcionamiento.</w:t>
      </w:r>
    </w:p>
    <w:p w14:paraId="77AE6916" w14:textId="77777777" w:rsidR="002F75CD" w:rsidRDefault="00555701" w:rsidP="002F75CD">
      <w:pPr>
        <w:pStyle w:val="Sinespaciado"/>
        <w:keepNext/>
        <w:jc w:val="center"/>
      </w:pPr>
      <w:r>
        <w:rPr>
          <w:noProof/>
        </w:rPr>
        <w:drawing>
          <wp:inline distT="0" distB="0" distL="0" distR="0" wp14:anchorId="583BF8EE" wp14:editId="22B5BF44">
            <wp:extent cx="5340165" cy="3801865"/>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rotWithShape="1">
                    <a:blip r:embed="rId58" cstate="print">
                      <a:extLst>
                        <a:ext uri="{28A0092B-C50C-407E-A947-70E740481C1C}">
                          <a14:useLocalDpi xmlns:a14="http://schemas.microsoft.com/office/drawing/2010/main" val="0"/>
                        </a:ext>
                      </a:extLst>
                    </a:blip>
                    <a:srcRect l="3549" t="4610" r="3185" b="5047"/>
                    <a:stretch/>
                  </pic:blipFill>
                  <pic:spPr bwMode="auto">
                    <a:xfrm>
                      <a:off x="0" y="0"/>
                      <a:ext cx="5343017" cy="3803896"/>
                    </a:xfrm>
                    <a:prstGeom prst="rect">
                      <a:avLst/>
                    </a:prstGeom>
                    <a:ln>
                      <a:noFill/>
                    </a:ln>
                    <a:extLst>
                      <a:ext uri="{53640926-AAD7-44D8-BBD7-CCE9431645EC}">
                        <a14:shadowObscured xmlns:a14="http://schemas.microsoft.com/office/drawing/2010/main"/>
                      </a:ext>
                    </a:extLst>
                  </pic:spPr>
                </pic:pic>
              </a:graphicData>
            </a:graphic>
          </wp:inline>
        </w:drawing>
      </w:r>
    </w:p>
    <w:p w14:paraId="179FCABA" w14:textId="78913C42" w:rsidR="00555701" w:rsidRPr="002F75CD" w:rsidRDefault="002F75CD" w:rsidP="002F75CD">
      <w:pPr>
        <w:pStyle w:val="Descripcin"/>
        <w:jc w:val="center"/>
        <w:rPr>
          <w:sz w:val="20"/>
          <w:szCs w:val="20"/>
        </w:rPr>
      </w:pPr>
      <w:bookmarkStart w:id="67" w:name="_Toc160577916"/>
      <w:r w:rsidRPr="002F75CD">
        <w:rPr>
          <w:sz w:val="20"/>
          <w:szCs w:val="20"/>
        </w:rPr>
        <w:t xml:space="preserve">Figura </w:t>
      </w:r>
      <w:r w:rsidRPr="002F75CD">
        <w:rPr>
          <w:sz w:val="20"/>
          <w:szCs w:val="20"/>
        </w:rPr>
        <w:fldChar w:fldCharType="begin"/>
      </w:r>
      <w:r w:rsidRPr="002F75CD">
        <w:rPr>
          <w:sz w:val="20"/>
          <w:szCs w:val="20"/>
        </w:rPr>
        <w:instrText xml:space="preserve"> SEQ Figura \* ARABIC </w:instrText>
      </w:r>
      <w:r w:rsidRPr="002F75CD">
        <w:rPr>
          <w:sz w:val="20"/>
          <w:szCs w:val="20"/>
        </w:rPr>
        <w:fldChar w:fldCharType="separate"/>
      </w:r>
      <w:r w:rsidR="00054D62">
        <w:rPr>
          <w:noProof/>
          <w:sz w:val="20"/>
          <w:szCs w:val="20"/>
        </w:rPr>
        <w:t>42</w:t>
      </w:r>
      <w:r w:rsidRPr="002F75CD">
        <w:rPr>
          <w:sz w:val="20"/>
          <w:szCs w:val="20"/>
        </w:rPr>
        <w:fldChar w:fldCharType="end"/>
      </w:r>
      <w:r w:rsidRPr="002F75CD">
        <w:rPr>
          <w:sz w:val="20"/>
          <w:szCs w:val="20"/>
        </w:rPr>
        <w:t xml:space="preserve"> - Ejemplo de archivo de configuración correcto de la librería</w:t>
      </w:r>
      <w:bookmarkEnd w:id="67"/>
    </w:p>
    <w:p w14:paraId="6487B2E5" w14:textId="44E6F181" w:rsidR="00555701" w:rsidRDefault="00555701" w:rsidP="00555701">
      <w:pPr>
        <w:pStyle w:val="Sinespaciado"/>
      </w:pPr>
    </w:p>
    <w:p w14:paraId="6502C7BF" w14:textId="672DC8C3" w:rsidR="00555701" w:rsidRDefault="00555701" w:rsidP="00555701">
      <w:pPr>
        <w:pStyle w:val="Subtitulo2"/>
      </w:pPr>
      <w:r>
        <w:t>Salida por consola del IDE</w:t>
      </w:r>
    </w:p>
    <w:p w14:paraId="0C111435" w14:textId="70C6D138" w:rsidR="00B75FC0" w:rsidRDefault="002F75CD" w:rsidP="00B75FC0">
      <w:pPr>
        <w:jc w:val="both"/>
      </w:pPr>
      <w:r w:rsidRPr="002F75CD">
        <w:t>Durante la ejecución de la prueba</w:t>
      </w:r>
      <w:r w:rsidR="00BA1A82">
        <w:t>,</w:t>
      </w:r>
      <w:r w:rsidRPr="002F75CD">
        <w:t xml:space="preserve"> en la consola se pudo observar la conexión establecida con la red </w:t>
      </w:r>
      <w:proofErr w:type="spellStart"/>
      <w:r w:rsidRPr="002F75CD">
        <w:t>Wi</w:t>
      </w:r>
      <w:proofErr w:type="spellEnd"/>
      <w:r w:rsidRPr="002F75CD">
        <w:t>-Fi, seguida por la conexión exitosa con el broker MQTT. Posteriormente, se visualizó el inicio de sesión del usuario en el sistema, seguido de mensajes que indicaron la activación de los dispositivos. Finalmente, se iniciaron los procesos de muestreo y envío de datos</w:t>
      </w:r>
      <w:r w:rsidR="00BA1A82">
        <w:t xml:space="preserve"> (Fig. 43)</w:t>
      </w:r>
      <w:r w:rsidR="00B75FC0" w:rsidRPr="00B75FC0">
        <w:t>.</w:t>
      </w:r>
    </w:p>
    <w:p w14:paraId="26A0F774" w14:textId="77777777" w:rsidR="00BA1A82" w:rsidRDefault="00555701" w:rsidP="00BA1A82">
      <w:pPr>
        <w:keepNext/>
        <w:jc w:val="center"/>
      </w:pPr>
      <w:r>
        <w:rPr>
          <w:noProof/>
        </w:rPr>
        <w:lastRenderedPageBreak/>
        <w:drawing>
          <wp:inline distT="0" distB="0" distL="0" distR="0" wp14:anchorId="280088B2" wp14:editId="54694FF8">
            <wp:extent cx="3913771" cy="4913194"/>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59">
                      <a:extLst>
                        <a:ext uri="{28A0092B-C50C-407E-A947-70E740481C1C}">
                          <a14:useLocalDpi xmlns:a14="http://schemas.microsoft.com/office/drawing/2010/main" val="0"/>
                        </a:ext>
                      </a:extLst>
                    </a:blip>
                    <a:stretch>
                      <a:fillRect/>
                    </a:stretch>
                  </pic:blipFill>
                  <pic:spPr>
                    <a:xfrm>
                      <a:off x="0" y="0"/>
                      <a:ext cx="3919538" cy="4920434"/>
                    </a:xfrm>
                    <a:prstGeom prst="rect">
                      <a:avLst/>
                    </a:prstGeom>
                  </pic:spPr>
                </pic:pic>
              </a:graphicData>
            </a:graphic>
          </wp:inline>
        </w:drawing>
      </w:r>
    </w:p>
    <w:p w14:paraId="23A99C81" w14:textId="1E93FFF3" w:rsidR="004B26EA" w:rsidRPr="00BA1A82" w:rsidRDefault="00BA1A82" w:rsidP="00BA1A82">
      <w:pPr>
        <w:pStyle w:val="Descripcin"/>
        <w:jc w:val="center"/>
        <w:rPr>
          <w:sz w:val="20"/>
          <w:szCs w:val="20"/>
        </w:rPr>
      </w:pPr>
      <w:bookmarkStart w:id="68" w:name="_Toc160577917"/>
      <w:r w:rsidRPr="00BA1A82">
        <w:rPr>
          <w:sz w:val="20"/>
          <w:szCs w:val="20"/>
        </w:rPr>
        <w:t xml:space="preserve">Figura </w:t>
      </w:r>
      <w:r w:rsidRPr="00BA1A82">
        <w:rPr>
          <w:sz w:val="20"/>
          <w:szCs w:val="20"/>
        </w:rPr>
        <w:fldChar w:fldCharType="begin"/>
      </w:r>
      <w:r w:rsidRPr="00BA1A82">
        <w:rPr>
          <w:sz w:val="20"/>
          <w:szCs w:val="20"/>
        </w:rPr>
        <w:instrText xml:space="preserve"> SEQ Figura \* ARABIC </w:instrText>
      </w:r>
      <w:r w:rsidRPr="00BA1A82">
        <w:rPr>
          <w:sz w:val="20"/>
          <w:szCs w:val="20"/>
        </w:rPr>
        <w:fldChar w:fldCharType="separate"/>
      </w:r>
      <w:r w:rsidR="00054D62">
        <w:rPr>
          <w:noProof/>
          <w:sz w:val="20"/>
          <w:szCs w:val="20"/>
        </w:rPr>
        <w:t>43</w:t>
      </w:r>
      <w:r w:rsidRPr="00BA1A82">
        <w:rPr>
          <w:sz w:val="20"/>
          <w:szCs w:val="20"/>
        </w:rPr>
        <w:fldChar w:fldCharType="end"/>
      </w:r>
      <w:r w:rsidRPr="00BA1A82">
        <w:rPr>
          <w:sz w:val="20"/>
          <w:szCs w:val="20"/>
        </w:rPr>
        <w:t xml:space="preserve"> - Salida por consola IDE (caso exitoso)</w:t>
      </w:r>
      <w:bookmarkEnd w:id="68"/>
    </w:p>
    <w:p w14:paraId="1A6F5EED" w14:textId="7883F73D" w:rsidR="006E5309" w:rsidRDefault="00B75FC0" w:rsidP="00B75FC0">
      <w:pPr>
        <w:pStyle w:val="Subtitulo2"/>
      </w:pPr>
      <w:r>
        <w:t xml:space="preserve">Consola del </w:t>
      </w:r>
      <w:r w:rsidR="004B26EA">
        <w:t xml:space="preserve">cliente MQTT en el </w:t>
      </w:r>
      <w:r>
        <w:t>sistema</w:t>
      </w:r>
    </w:p>
    <w:p w14:paraId="3F6B44CA" w14:textId="0CAD670A" w:rsidR="006E5309" w:rsidRDefault="00BA1A82" w:rsidP="00361915">
      <w:pPr>
        <w:jc w:val="both"/>
      </w:pPr>
      <w:r>
        <w:t>Como el proceso anterior resultó exitoso</w:t>
      </w:r>
      <w:r w:rsidR="00B75FC0" w:rsidRPr="00B75FC0">
        <w:t xml:space="preserve">, </w:t>
      </w:r>
      <w:r w:rsidRPr="00BA1A82">
        <w:t>se proyectaron registros que indicaron la llegada de un nuevo mensaje del tópico "</w:t>
      </w:r>
      <w:proofErr w:type="spellStart"/>
      <w:r w:rsidRPr="00BA1A82">
        <w:t>device</w:t>
      </w:r>
      <w:proofErr w:type="spellEnd"/>
      <w:r w:rsidRPr="00BA1A82">
        <w:t>/</w:t>
      </w:r>
      <w:proofErr w:type="spellStart"/>
      <w:r w:rsidRPr="00BA1A82">
        <w:t>deviceId</w:t>
      </w:r>
      <w:proofErr w:type="spellEnd"/>
      <w:r w:rsidRPr="00BA1A82">
        <w:t xml:space="preserve">". Una vez que se cumplió el tamaño del </w:t>
      </w:r>
      <w:proofErr w:type="spellStart"/>
      <w:r w:rsidRPr="00BA1A82">
        <w:t>batch</w:t>
      </w:r>
      <w:proofErr w:type="spellEnd"/>
      <w:r w:rsidRPr="00BA1A82">
        <w:t xml:space="preserve"> o el tiempo de espera, se mostraron registros que informaron que se estaban enviando los datos del dispositivo con el ID correspondiente. Posteriormente, se verificó el estado de conexión con MongoDB y se emitió un mensaje de éxito indicando que el </w:t>
      </w:r>
      <w:proofErr w:type="spellStart"/>
      <w:r w:rsidRPr="00BA1A82">
        <w:t>batch</w:t>
      </w:r>
      <w:proofErr w:type="spellEnd"/>
      <w:r w:rsidRPr="00BA1A82">
        <w:t xml:space="preserve"> se insertó correctamente en la base de datos. Esto se ejemplificó en la siguiente imagen</w:t>
      </w:r>
      <w:r>
        <w:t xml:space="preserve"> (Fig. 44)</w:t>
      </w:r>
      <w:r w:rsidR="00B75FC0" w:rsidRPr="00B75FC0">
        <w:t>.</w:t>
      </w:r>
    </w:p>
    <w:p w14:paraId="5D7B4BF0" w14:textId="77777777" w:rsidR="00BA1A82" w:rsidRDefault="006F2792" w:rsidP="00BA1A82">
      <w:pPr>
        <w:pStyle w:val="Sinespaciado"/>
        <w:keepNext/>
        <w:jc w:val="center"/>
      </w:pPr>
      <w:r>
        <w:rPr>
          <w:noProof/>
        </w:rPr>
        <w:drawing>
          <wp:inline distT="0" distB="0" distL="0" distR="0" wp14:anchorId="00389322" wp14:editId="1D928086">
            <wp:extent cx="5038289" cy="2703013"/>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2446" cy="2705243"/>
                    </a:xfrm>
                    <a:prstGeom prst="rect">
                      <a:avLst/>
                    </a:prstGeom>
                  </pic:spPr>
                </pic:pic>
              </a:graphicData>
            </a:graphic>
          </wp:inline>
        </w:drawing>
      </w:r>
    </w:p>
    <w:p w14:paraId="13FD5033" w14:textId="24F94D24" w:rsidR="007B1AA7" w:rsidRPr="00BA1A82" w:rsidRDefault="00BA1A82" w:rsidP="00BA1A82">
      <w:pPr>
        <w:pStyle w:val="Descripcin"/>
        <w:jc w:val="center"/>
        <w:rPr>
          <w:sz w:val="20"/>
          <w:szCs w:val="20"/>
        </w:rPr>
      </w:pPr>
      <w:bookmarkStart w:id="69" w:name="_Toc160577918"/>
      <w:r w:rsidRPr="00BA1A82">
        <w:rPr>
          <w:sz w:val="20"/>
          <w:szCs w:val="20"/>
        </w:rPr>
        <w:t xml:space="preserve">Figura </w:t>
      </w:r>
      <w:r w:rsidRPr="00BA1A82">
        <w:rPr>
          <w:sz w:val="20"/>
          <w:szCs w:val="20"/>
        </w:rPr>
        <w:fldChar w:fldCharType="begin"/>
      </w:r>
      <w:r w:rsidRPr="00BA1A82">
        <w:rPr>
          <w:sz w:val="20"/>
          <w:szCs w:val="20"/>
        </w:rPr>
        <w:instrText xml:space="preserve"> SEQ Figura \* ARABIC </w:instrText>
      </w:r>
      <w:r w:rsidRPr="00BA1A82">
        <w:rPr>
          <w:sz w:val="20"/>
          <w:szCs w:val="20"/>
        </w:rPr>
        <w:fldChar w:fldCharType="separate"/>
      </w:r>
      <w:r w:rsidR="00054D62">
        <w:rPr>
          <w:noProof/>
          <w:sz w:val="20"/>
          <w:szCs w:val="20"/>
        </w:rPr>
        <w:t>44</w:t>
      </w:r>
      <w:r w:rsidRPr="00BA1A82">
        <w:rPr>
          <w:sz w:val="20"/>
          <w:szCs w:val="20"/>
        </w:rPr>
        <w:fldChar w:fldCharType="end"/>
      </w:r>
      <w:r w:rsidRPr="00BA1A82">
        <w:rPr>
          <w:sz w:val="20"/>
          <w:szCs w:val="20"/>
        </w:rPr>
        <w:t xml:space="preserve"> - Salida por consola del Sistema</w:t>
      </w:r>
      <w:bookmarkEnd w:id="69"/>
    </w:p>
    <w:p w14:paraId="1A2D5337" w14:textId="57DE2DF6" w:rsidR="006E5309" w:rsidRPr="006E5309" w:rsidRDefault="006E5309" w:rsidP="006E5309"/>
    <w:p w14:paraId="01960D10" w14:textId="1AAFED0C" w:rsidR="006E5309" w:rsidRDefault="006E5309" w:rsidP="006E5309"/>
    <w:p w14:paraId="6A259529" w14:textId="77777777" w:rsidR="007B1AA7" w:rsidRPr="007B1AA7" w:rsidRDefault="007B1AA7" w:rsidP="007B1AA7">
      <w:pPr>
        <w:pStyle w:val="Sinespaciado"/>
      </w:pPr>
    </w:p>
    <w:p w14:paraId="679C0814" w14:textId="21F863A0" w:rsidR="006E5309" w:rsidRDefault="005B2861" w:rsidP="00842C81">
      <w:pPr>
        <w:pStyle w:val="Subtitulo2"/>
        <w:numPr>
          <w:ilvl w:val="0"/>
          <w:numId w:val="54"/>
        </w:numPr>
      </w:pPr>
      <w:r>
        <w:lastRenderedPageBreak/>
        <w:t>Caso fallido</w:t>
      </w:r>
    </w:p>
    <w:p w14:paraId="5112A919" w14:textId="1417E9D3" w:rsidR="005B2861" w:rsidRPr="005B2861" w:rsidRDefault="005B2861" w:rsidP="005B2861">
      <w:pPr>
        <w:pStyle w:val="Subtitulo2"/>
      </w:pPr>
      <w:r w:rsidRPr="005B2861">
        <w:t>Archivo de configuraciones:</w:t>
      </w:r>
    </w:p>
    <w:p w14:paraId="1FEF2083" w14:textId="2AEBFFBF" w:rsidR="005B2861" w:rsidRDefault="005B2861" w:rsidP="00361915">
      <w:pPr>
        <w:jc w:val="both"/>
      </w:pPr>
      <w:r w:rsidRPr="005B2861">
        <w:t xml:space="preserve">Para </w:t>
      </w:r>
      <w:r w:rsidR="00BA1A82">
        <w:t>este caso se</w:t>
      </w:r>
      <w:r w:rsidRPr="005B2861">
        <w:t xml:space="preserve"> consider</w:t>
      </w:r>
      <w:r w:rsidR="00BA1A82">
        <w:t>ó</w:t>
      </w:r>
      <w:r w:rsidRPr="005B2861">
        <w:t xml:space="preserve"> </w:t>
      </w:r>
      <w:r w:rsidR="00BA1A82">
        <w:t xml:space="preserve">la forma de </w:t>
      </w:r>
      <w:r w:rsidR="00BA1A82" w:rsidRPr="005B2861">
        <w:t>c</w:t>
      </w:r>
      <w:r w:rsidR="00BA1A82">
        <w:t>ó</w:t>
      </w:r>
      <w:r w:rsidR="00BA1A82" w:rsidRPr="005B2861">
        <w:t>mo</w:t>
      </w:r>
      <w:r w:rsidRPr="005B2861">
        <w:t xml:space="preserve"> no se debe configurar el archivo de configuraciones al asignar pines inválidos a los dispositivos</w:t>
      </w:r>
      <w:r w:rsidR="00BA1A82">
        <w:t xml:space="preserve"> (Fig. 45)</w:t>
      </w:r>
      <w:r w:rsidRPr="005B2861">
        <w:t>. En es</w:t>
      </w:r>
      <w:r w:rsidR="00BA1A82">
        <w:t>ta prueba se</w:t>
      </w:r>
      <w:r w:rsidRPr="005B2861">
        <w:t xml:space="preserve"> considerar</w:t>
      </w:r>
      <w:r w:rsidR="00BA1A82">
        <w:t>on</w:t>
      </w:r>
      <w:r w:rsidRPr="005B2861">
        <w:t xml:space="preserve"> pines inválidos como aquellos con valores negativos, dado que todos los pines en los microcontroladores </w:t>
      </w:r>
      <w:r w:rsidR="001B066D" w:rsidRPr="001B066D">
        <w:t>ESP32 siempre se designan con valores positivos</w:t>
      </w:r>
      <w:r w:rsidR="00BA1A82">
        <w:t>.</w:t>
      </w:r>
    </w:p>
    <w:p w14:paraId="69480988" w14:textId="77777777" w:rsidR="00BA1A82" w:rsidRDefault="005B2861" w:rsidP="00BA1A82">
      <w:pPr>
        <w:pStyle w:val="Sinespaciado"/>
        <w:keepNext/>
        <w:jc w:val="center"/>
      </w:pPr>
      <w:r>
        <w:rPr>
          <w:noProof/>
        </w:rPr>
        <w:drawing>
          <wp:inline distT="0" distB="0" distL="0" distR="0" wp14:anchorId="6296724C" wp14:editId="0946566C">
            <wp:extent cx="5008728" cy="1644555"/>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rotWithShape="1">
                    <a:blip r:embed="rId61" cstate="print">
                      <a:extLst>
                        <a:ext uri="{28A0092B-C50C-407E-A947-70E740481C1C}">
                          <a14:useLocalDpi xmlns:a14="http://schemas.microsoft.com/office/drawing/2010/main" val="0"/>
                        </a:ext>
                      </a:extLst>
                    </a:blip>
                    <a:srcRect l="5352" t="12170" r="5364" b="12609"/>
                    <a:stretch/>
                  </pic:blipFill>
                  <pic:spPr bwMode="auto">
                    <a:xfrm>
                      <a:off x="0" y="0"/>
                      <a:ext cx="5010212" cy="1645042"/>
                    </a:xfrm>
                    <a:prstGeom prst="rect">
                      <a:avLst/>
                    </a:prstGeom>
                    <a:ln>
                      <a:noFill/>
                    </a:ln>
                    <a:extLst>
                      <a:ext uri="{53640926-AAD7-44D8-BBD7-CCE9431645EC}">
                        <a14:shadowObscured xmlns:a14="http://schemas.microsoft.com/office/drawing/2010/main"/>
                      </a:ext>
                    </a:extLst>
                  </pic:spPr>
                </pic:pic>
              </a:graphicData>
            </a:graphic>
          </wp:inline>
        </w:drawing>
      </w:r>
    </w:p>
    <w:p w14:paraId="4C13CD3E" w14:textId="4EC846B6" w:rsidR="007B1AA7" w:rsidRPr="00BA1A82" w:rsidRDefault="00BA1A82" w:rsidP="00BA1A82">
      <w:pPr>
        <w:pStyle w:val="Descripcin"/>
        <w:jc w:val="center"/>
        <w:rPr>
          <w:sz w:val="20"/>
          <w:szCs w:val="20"/>
        </w:rPr>
      </w:pPr>
      <w:bookmarkStart w:id="70" w:name="_Toc160577919"/>
      <w:r w:rsidRPr="00BA1A82">
        <w:rPr>
          <w:sz w:val="20"/>
          <w:szCs w:val="20"/>
        </w:rPr>
        <w:t xml:space="preserve">Figura </w:t>
      </w:r>
      <w:r w:rsidRPr="00BA1A82">
        <w:rPr>
          <w:sz w:val="20"/>
          <w:szCs w:val="20"/>
        </w:rPr>
        <w:fldChar w:fldCharType="begin"/>
      </w:r>
      <w:r w:rsidRPr="00BA1A82">
        <w:rPr>
          <w:sz w:val="20"/>
          <w:szCs w:val="20"/>
        </w:rPr>
        <w:instrText xml:space="preserve"> SEQ Figura \* ARABIC </w:instrText>
      </w:r>
      <w:r w:rsidRPr="00BA1A82">
        <w:rPr>
          <w:sz w:val="20"/>
          <w:szCs w:val="20"/>
        </w:rPr>
        <w:fldChar w:fldCharType="separate"/>
      </w:r>
      <w:r w:rsidR="00054D62">
        <w:rPr>
          <w:noProof/>
          <w:sz w:val="20"/>
          <w:szCs w:val="20"/>
        </w:rPr>
        <w:t>45</w:t>
      </w:r>
      <w:r w:rsidRPr="00BA1A82">
        <w:rPr>
          <w:sz w:val="20"/>
          <w:szCs w:val="20"/>
        </w:rPr>
        <w:fldChar w:fldCharType="end"/>
      </w:r>
      <w:r w:rsidRPr="00BA1A82">
        <w:rPr>
          <w:sz w:val="20"/>
          <w:szCs w:val="20"/>
        </w:rPr>
        <w:t xml:space="preserve"> - Ejemplo de archivo de configuración incorrecta de la librería</w:t>
      </w:r>
      <w:bookmarkEnd w:id="70"/>
    </w:p>
    <w:p w14:paraId="54EE69F8" w14:textId="7CE727AD" w:rsidR="005B2861" w:rsidRDefault="005B2861" w:rsidP="005B2861">
      <w:pPr>
        <w:pStyle w:val="Subtitulo2"/>
      </w:pPr>
      <w:r>
        <w:t>Salida por consola del IDE</w:t>
      </w:r>
    </w:p>
    <w:p w14:paraId="35FBB65D" w14:textId="5029C6F9" w:rsidR="006E5309" w:rsidRDefault="00BA1A82" w:rsidP="00361915">
      <w:pPr>
        <w:jc w:val="both"/>
      </w:pPr>
      <w:r w:rsidRPr="00BA1A82">
        <w:t xml:space="preserve">En este escenario, en la consola se mostró que las conexiones tanto al wifi como al servidor se realizaron correctamente. Sin embargo, posteriormente, se imprimieron los detalles de los sensores con pines inválidos, mostrando el ID del dispositivo y su modelo. </w:t>
      </w:r>
      <w:r>
        <w:t>Debido a que lo anterior</w:t>
      </w:r>
      <w:r w:rsidRPr="00BA1A82">
        <w:t xml:space="preserve"> ocurri</w:t>
      </w:r>
      <w:r>
        <w:t>ó</w:t>
      </w:r>
      <w:r w:rsidRPr="00BA1A82">
        <w:t xml:space="preserve">, no se enviaron datos al broker y, por lo tanto, no se imprimió </w:t>
      </w:r>
      <w:r w:rsidR="00054D62">
        <w:t xml:space="preserve">ningún muestreo de datos </w:t>
      </w:r>
      <w:r w:rsidRPr="00BA1A82">
        <w:t>en la consola del sistema</w:t>
      </w:r>
      <w:r w:rsidR="00054D62">
        <w:t xml:space="preserve"> (Fig. 46)</w:t>
      </w:r>
      <w:r w:rsidR="005B2861" w:rsidRPr="005B2861">
        <w:t xml:space="preserve">. </w:t>
      </w:r>
    </w:p>
    <w:p w14:paraId="66177BBD" w14:textId="77777777" w:rsidR="00054D62" w:rsidRDefault="00546E71" w:rsidP="00054D62">
      <w:pPr>
        <w:pStyle w:val="Sinespaciado"/>
        <w:keepNext/>
        <w:jc w:val="center"/>
      </w:pPr>
      <w:r>
        <w:rPr>
          <w:noProof/>
        </w:rPr>
        <w:drawing>
          <wp:inline distT="0" distB="0" distL="0" distR="0" wp14:anchorId="549A0B39" wp14:editId="211AC397">
            <wp:extent cx="3114075" cy="332322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62">
                      <a:extLst>
                        <a:ext uri="{28A0092B-C50C-407E-A947-70E740481C1C}">
                          <a14:useLocalDpi xmlns:a14="http://schemas.microsoft.com/office/drawing/2010/main" val="0"/>
                        </a:ext>
                      </a:extLst>
                    </a:blip>
                    <a:stretch>
                      <a:fillRect/>
                    </a:stretch>
                  </pic:blipFill>
                  <pic:spPr>
                    <a:xfrm>
                      <a:off x="0" y="0"/>
                      <a:ext cx="3119547" cy="3329068"/>
                    </a:xfrm>
                    <a:prstGeom prst="rect">
                      <a:avLst/>
                    </a:prstGeom>
                  </pic:spPr>
                </pic:pic>
              </a:graphicData>
            </a:graphic>
          </wp:inline>
        </w:drawing>
      </w:r>
    </w:p>
    <w:p w14:paraId="6F317CBE" w14:textId="0DEEEF53" w:rsidR="006E5309" w:rsidRPr="00054D62" w:rsidRDefault="00054D62" w:rsidP="00054D62">
      <w:pPr>
        <w:pStyle w:val="Descripcin"/>
        <w:jc w:val="center"/>
        <w:rPr>
          <w:sz w:val="20"/>
          <w:szCs w:val="20"/>
        </w:rPr>
      </w:pPr>
      <w:bookmarkStart w:id="71" w:name="_Toc160577920"/>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46</w:t>
      </w:r>
      <w:r w:rsidRPr="00054D62">
        <w:rPr>
          <w:sz w:val="20"/>
          <w:szCs w:val="20"/>
        </w:rPr>
        <w:fldChar w:fldCharType="end"/>
      </w:r>
      <w:r w:rsidRPr="00054D62">
        <w:rPr>
          <w:sz w:val="20"/>
          <w:szCs w:val="20"/>
        </w:rPr>
        <w:t xml:space="preserve"> - Salida por consola del IDE (Caso fallido)</w:t>
      </w:r>
      <w:bookmarkEnd w:id="71"/>
    </w:p>
    <w:p w14:paraId="1AE0D420" w14:textId="3E36936F" w:rsidR="00361915" w:rsidRDefault="00361915" w:rsidP="00361915">
      <w:pPr>
        <w:pStyle w:val="Sinespaciado"/>
      </w:pPr>
    </w:p>
    <w:p w14:paraId="4EC2F1EC" w14:textId="27C7DA74" w:rsidR="00361915" w:rsidRDefault="00361915" w:rsidP="00361915">
      <w:pPr>
        <w:pStyle w:val="Sinespaciado"/>
      </w:pPr>
    </w:p>
    <w:p w14:paraId="39146750" w14:textId="5ECC335D" w:rsidR="00361915" w:rsidRDefault="00361915" w:rsidP="00361915">
      <w:pPr>
        <w:pStyle w:val="Sinespaciado"/>
      </w:pPr>
    </w:p>
    <w:p w14:paraId="5ADB65AD" w14:textId="2DD89775" w:rsidR="00361915" w:rsidRDefault="00361915" w:rsidP="00361915">
      <w:pPr>
        <w:pStyle w:val="Sinespaciado"/>
      </w:pPr>
    </w:p>
    <w:p w14:paraId="693735C6" w14:textId="0EB628E4" w:rsidR="00361915" w:rsidRDefault="00361915" w:rsidP="00361915">
      <w:pPr>
        <w:pStyle w:val="Sinespaciado"/>
      </w:pPr>
    </w:p>
    <w:p w14:paraId="7D4B6A7F" w14:textId="514188C4" w:rsidR="00054D62" w:rsidRDefault="00054D62" w:rsidP="00361915">
      <w:pPr>
        <w:pStyle w:val="Sinespaciado"/>
      </w:pPr>
    </w:p>
    <w:p w14:paraId="5A28A024" w14:textId="77777777" w:rsidR="00054D62" w:rsidRDefault="00054D62" w:rsidP="00361915">
      <w:pPr>
        <w:pStyle w:val="Sinespaciado"/>
      </w:pPr>
    </w:p>
    <w:p w14:paraId="355DE803" w14:textId="6E9A89D6" w:rsidR="00361915" w:rsidRDefault="00361915" w:rsidP="00361915">
      <w:pPr>
        <w:pStyle w:val="Sinespaciado"/>
      </w:pPr>
    </w:p>
    <w:p w14:paraId="39A6D346" w14:textId="5003FA12" w:rsidR="00361915" w:rsidRDefault="00361915" w:rsidP="00361915">
      <w:pPr>
        <w:pStyle w:val="Sinespaciado"/>
      </w:pPr>
    </w:p>
    <w:p w14:paraId="439D75FB" w14:textId="77777777" w:rsidR="00361915" w:rsidRPr="00361915" w:rsidRDefault="00361915" w:rsidP="00361915">
      <w:pPr>
        <w:pStyle w:val="Sinespaciado"/>
      </w:pPr>
    </w:p>
    <w:p w14:paraId="0F55487A" w14:textId="31787266" w:rsidR="006E5309" w:rsidRDefault="004B26EA" w:rsidP="004B26EA">
      <w:pPr>
        <w:pStyle w:val="Ttulo2"/>
      </w:pPr>
      <w:bookmarkStart w:id="72" w:name="_Toc160578029"/>
      <w:r>
        <w:lastRenderedPageBreak/>
        <w:t>API REST</w:t>
      </w:r>
      <w:bookmarkEnd w:id="72"/>
    </w:p>
    <w:p w14:paraId="754D77E9" w14:textId="0A169E96" w:rsidR="006E5309" w:rsidRDefault="00054D62" w:rsidP="00361915">
      <w:pPr>
        <w:jc w:val="both"/>
      </w:pPr>
      <w:r w:rsidRPr="00054D62">
        <w:t xml:space="preserve">A continuación, se presentarán los resultados de las pruebas realizadas en algunos de los </w:t>
      </w:r>
      <w:proofErr w:type="spellStart"/>
      <w:r w:rsidRPr="00054D62">
        <w:t>endpoints</w:t>
      </w:r>
      <w:proofErr w:type="spellEnd"/>
      <w:r w:rsidRPr="00054D62">
        <w:t xml:space="preserve"> críticos asociados a los controladores principales de la API, tal como se detalló en la sección "4.2.1.4.1. Controladores Principales". Estas pruebas se llevaron a cabo utilizando </w:t>
      </w:r>
      <w:proofErr w:type="spellStart"/>
      <w:r w:rsidRPr="00054D62">
        <w:t>Postman</w:t>
      </w:r>
      <w:proofErr w:type="spellEnd"/>
      <w:r w:rsidRPr="00054D62">
        <w:t xml:space="preserve">, una herramienta ampliamente reconocida y utilizada para la evaluación y el testeo de </w:t>
      </w:r>
      <w:proofErr w:type="spellStart"/>
      <w:r w:rsidRPr="00054D62">
        <w:t>APIs</w:t>
      </w:r>
      <w:proofErr w:type="spellEnd"/>
      <w:r w:rsidR="00A072EF" w:rsidRPr="00A072EF">
        <w:t>.</w:t>
      </w:r>
    </w:p>
    <w:p w14:paraId="245420B8" w14:textId="1D41028D" w:rsidR="000D1B64" w:rsidRDefault="000D1B64" w:rsidP="000D1B64">
      <w:pPr>
        <w:pStyle w:val="Ttulo3"/>
      </w:pPr>
      <w:r w:rsidRPr="000D1B64">
        <w:t>Controladores de los datos</w:t>
      </w:r>
    </w:p>
    <w:p w14:paraId="620BAE9E" w14:textId="3B7FAB2A" w:rsidR="000D1B64" w:rsidRDefault="000D1B64" w:rsidP="00842C81">
      <w:pPr>
        <w:pStyle w:val="Prrafodelista"/>
        <w:numPr>
          <w:ilvl w:val="0"/>
          <w:numId w:val="55"/>
        </w:numPr>
        <w:jc w:val="both"/>
      </w:pPr>
      <w:r w:rsidRPr="00D861A8">
        <w:rPr>
          <w:b/>
          <w:bCs/>
        </w:rPr>
        <w:t xml:space="preserve">Nombre del </w:t>
      </w:r>
      <w:proofErr w:type="spellStart"/>
      <w:r w:rsidRPr="00D861A8">
        <w:rPr>
          <w:b/>
          <w:bCs/>
        </w:rPr>
        <w:t>Endpoint</w:t>
      </w:r>
      <w:proofErr w:type="spellEnd"/>
      <w:r w:rsidRPr="00D861A8">
        <w:rPr>
          <w:b/>
          <w:bCs/>
        </w:rPr>
        <w:t>:</w:t>
      </w:r>
      <w:r>
        <w:t xml:space="preserve"> </w:t>
      </w:r>
      <w:r w:rsidRPr="000D1B64">
        <w:rPr>
          <w:i/>
          <w:iCs/>
        </w:rPr>
        <w:t>“/data”</w:t>
      </w:r>
    </w:p>
    <w:p w14:paraId="2BD643B9" w14:textId="43895CE3" w:rsidR="000D1B64" w:rsidRDefault="000D1B64" w:rsidP="00842C81">
      <w:pPr>
        <w:pStyle w:val="Prrafodelista"/>
        <w:numPr>
          <w:ilvl w:val="0"/>
          <w:numId w:val="56"/>
        </w:numPr>
        <w:jc w:val="both"/>
      </w:pPr>
      <w:r w:rsidRPr="00D861A8">
        <w:rPr>
          <w:b/>
          <w:bCs/>
        </w:rPr>
        <w:t>Descripción:</w:t>
      </w:r>
      <w:r>
        <w:t xml:space="preserve"> </w:t>
      </w:r>
      <w:r w:rsidR="00D861A8" w:rsidRPr="00D861A8">
        <w:t>Maneja las operaciones relacionadas con la obtención de datos desde la base de datos.</w:t>
      </w:r>
    </w:p>
    <w:p w14:paraId="07BD47D6" w14:textId="3A776819" w:rsidR="00D861A8" w:rsidRDefault="00D861A8" w:rsidP="00842C81">
      <w:pPr>
        <w:pStyle w:val="Prrafodelista"/>
        <w:numPr>
          <w:ilvl w:val="0"/>
          <w:numId w:val="56"/>
        </w:numPr>
        <w:jc w:val="both"/>
      </w:pPr>
      <w:r w:rsidRPr="00D861A8">
        <w:rPr>
          <w:b/>
          <w:bCs/>
        </w:rPr>
        <w:t>Método HTTP:</w:t>
      </w:r>
      <w:r>
        <w:t xml:space="preserve"> GET</w:t>
      </w:r>
    </w:p>
    <w:p w14:paraId="11E160B3" w14:textId="751E2AC1" w:rsidR="00D861A8" w:rsidRPr="00D861A8" w:rsidRDefault="00D861A8" w:rsidP="00842C81">
      <w:pPr>
        <w:pStyle w:val="Prrafodelista"/>
        <w:numPr>
          <w:ilvl w:val="0"/>
          <w:numId w:val="56"/>
        </w:numPr>
        <w:jc w:val="both"/>
        <w:rPr>
          <w:b/>
          <w:bCs/>
        </w:rPr>
      </w:pPr>
      <w:r w:rsidRPr="00D861A8">
        <w:rPr>
          <w:b/>
          <w:bCs/>
        </w:rPr>
        <w:t>Encabezados:</w:t>
      </w:r>
    </w:p>
    <w:p w14:paraId="215B2D45" w14:textId="10AF4E5C" w:rsidR="00D861A8" w:rsidRPr="00D861A8" w:rsidRDefault="00D861A8"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w:t>
      </w:r>
      <w:proofErr w:type="spellStart"/>
      <w:r w:rsidRPr="00D861A8">
        <w:rPr>
          <w:lang w:val="en-US"/>
        </w:rPr>
        <w:t>nivel</w:t>
      </w:r>
      <w:proofErr w:type="spellEnd"/>
      <w:r w:rsidRPr="00D861A8">
        <w:rPr>
          <w:lang w:val="en-US"/>
        </w:rPr>
        <w:t xml:space="preserve"> 2]</w:t>
      </w:r>
    </w:p>
    <w:p w14:paraId="305DD226" w14:textId="6AB0FB3C" w:rsidR="00D861A8" w:rsidRPr="00D861A8" w:rsidRDefault="00D861A8" w:rsidP="00842C81">
      <w:pPr>
        <w:pStyle w:val="Prrafodelista"/>
        <w:numPr>
          <w:ilvl w:val="0"/>
          <w:numId w:val="56"/>
        </w:numPr>
        <w:jc w:val="both"/>
        <w:rPr>
          <w:b/>
          <w:bCs/>
          <w:lang w:val="en-US"/>
        </w:rPr>
      </w:pPr>
      <w:r w:rsidRPr="00D861A8">
        <w:rPr>
          <w:b/>
          <w:bCs/>
          <w:lang w:val="en-US"/>
        </w:rPr>
        <w:t xml:space="preserve">Respuesta </w:t>
      </w:r>
      <w:proofErr w:type="spellStart"/>
      <w:r w:rsidRPr="00D861A8">
        <w:rPr>
          <w:b/>
          <w:bCs/>
          <w:lang w:val="en-US"/>
        </w:rPr>
        <w:t>esperada</w:t>
      </w:r>
      <w:proofErr w:type="spellEnd"/>
      <w:r w:rsidRPr="00D861A8">
        <w:rPr>
          <w:b/>
          <w:bCs/>
          <w:lang w:val="en-US"/>
        </w:rPr>
        <w:t>:</w:t>
      </w:r>
    </w:p>
    <w:p w14:paraId="22A32296" w14:textId="66FA8034" w:rsidR="00D861A8" w:rsidRDefault="00D861A8" w:rsidP="00842C81">
      <w:pPr>
        <w:pStyle w:val="Prrafodelista"/>
        <w:numPr>
          <w:ilvl w:val="1"/>
          <w:numId w:val="56"/>
        </w:numPr>
        <w:jc w:val="both"/>
        <w:rPr>
          <w:lang w:val="en-US"/>
        </w:rPr>
      </w:pPr>
      <w:r w:rsidRPr="00D861A8">
        <w:rPr>
          <w:b/>
          <w:bCs/>
          <w:lang w:val="en-US"/>
        </w:rPr>
        <w:t xml:space="preserve">Código de </w:t>
      </w:r>
      <w:proofErr w:type="spellStart"/>
      <w:r w:rsidRPr="00D861A8">
        <w:rPr>
          <w:b/>
          <w:bCs/>
          <w:lang w:val="en-US"/>
        </w:rPr>
        <w:t>estado</w:t>
      </w:r>
      <w:proofErr w:type="spellEnd"/>
      <w:r w:rsidRPr="00D861A8">
        <w:rPr>
          <w:b/>
          <w:bCs/>
          <w:lang w:val="en-US"/>
        </w:rPr>
        <w:t>:</w:t>
      </w:r>
      <w:r>
        <w:rPr>
          <w:lang w:val="en-US"/>
        </w:rPr>
        <w:t xml:space="preserve"> 200 (OK)</w:t>
      </w:r>
    </w:p>
    <w:p w14:paraId="7B6AFBCB" w14:textId="36A85363" w:rsidR="00776E3E" w:rsidRPr="00776E3E" w:rsidRDefault="00D861A8" w:rsidP="00842C81">
      <w:pPr>
        <w:pStyle w:val="Prrafodelista"/>
        <w:numPr>
          <w:ilvl w:val="1"/>
          <w:numId w:val="56"/>
        </w:numPr>
        <w:jc w:val="both"/>
        <w:rPr>
          <w:b/>
          <w:bCs/>
          <w:lang w:val="en-US"/>
        </w:rPr>
      </w:pPr>
      <w:r w:rsidRPr="00D861A8">
        <w:rPr>
          <w:b/>
          <w:bCs/>
          <w:lang w:val="en-US"/>
        </w:rPr>
        <w:t xml:space="preserve">Cuerpo de la </w:t>
      </w:r>
      <w:proofErr w:type="spellStart"/>
      <w:r w:rsidRPr="00D861A8">
        <w:rPr>
          <w:b/>
          <w:bCs/>
          <w:lang w:val="en-US"/>
        </w:rPr>
        <w:t>respuesta</w:t>
      </w:r>
      <w:proofErr w:type="spellEnd"/>
      <w:r>
        <w:rPr>
          <w:b/>
          <w:bCs/>
          <w:lang w:val="en-US"/>
        </w:rPr>
        <w:t>:</w:t>
      </w:r>
    </w:p>
    <w:p w14:paraId="728EE3C3" w14:textId="77777777" w:rsidR="00054D62" w:rsidRDefault="00776E3E" w:rsidP="00054D62">
      <w:pPr>
        <w:keepNext/>
        <w:jc w:val="center"/>
      </w:pPr>
      <w:r>
        <w:rPr>
          <w:b/>
          <w:bCs/>
          <w:noProof/>
          <w:lang w:val="en-US"/>
        </w:rPr>
        <w:drawing>
          <wp:inline distT="0" distB="0" distL="0" distR="0" wp14:anchorId="6BD80B8B" wp14:editId="6F5423B0">
            <wp:extent cx="2688612" cy="25336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rotWithShape="1">
                    <a:blip r:embed="rId63" cstate="print">
                      <a:extLst>
                        <a:ext uri="{28A0092B-C50C-407E-A947-70E740481C1C}">
                          <a14:useLocalDpi xmlns:a14="http://schemas.microsoft.com/office/drawing/2010/main" val="0"/>
                        </a:ext>
                      </a:extLst>
                    </a:blip>
                    <a:srcRect l="13013" t="16996" r="8453" b="10353"/>
                    <a:stretch/>
                  </pic:blipFill>
                  <pic:spPr bwMode="auto">
                    <a:xfrm>
                      <a:off x="0" y="0"/>
                      <a:ext cx="2705926" cy="2549966"/>
                    </a:xfrm>
                    <a:prstGeom prst="rect">
                      <a:avLst/>
                    </a:prstGeom>
                    <a:ln>
                      <a:noFill/>
                    </a:ln>
                    <a:extLst>
                      <a:ext uri="{53640926-AAD7-44D8-BBD7-CCE9431645EC}">
                        <a14:shadowObscured xmlns:a14="http://schemas.microsoft.com/office/drawing/2010/main"/>
                      </a:ext>
                    </a:extLst>
                  </pic:spPr>
                </pic:pic>
              </a:graphicData>
            </a:graphic>
          </wp:inline>
        </w:drawing>
      </w:r>
    </w:p>
    <w:p w14:paraId="68F8F619" w14:textId="7501972D" w:rsidR="003A2E7E" w:rsidRPr="00054D62" w:rsidRDefault="00054D62" w:rsidP="00054D62">
      <w:pPr>
        <w:pStyle w:val="Descripcin"/>
        <w:jc w:val="center"/>
        <w:rPr>
          <w:sz w:val="20"/>
          <w:szCs w:val="20"/>
        </w:rPr>
      </w:pPr>
      <w:bookmarkStart w:id="73" w:name="_Toc160577921"/>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47</w:t>
      </w:r>
      <w:r w:rsidRPr="00054D62">
        <w:rPr>
          <w:sz w:val="20"/>
          <w:szCs w:val="20"/>
        </w:rPr>
        <w:fldChar w:fldCharType="end"/>
      </w:r>
      <w:r w:rsidRPr="00054D62">
        <w:rPr>
          <w:sz w:val="20"/>
          <w:szCs w:val="20"/>
        </w:rPr>
        <w:t xml:space="preserve"> - Cuerpo de la respuesta a una petición hacia un </w:t>
      </w:r>
      <w:proofErr w:type="spellStart"/>
      <w:r w:rsidRPr="00054D62">
        <w:rPr>
          <w:sz w:val="20"/>
          <w:szCs w:val="20"/>
        </w:rPr>
        <w:t>endpoint</w:t>
      </w:r>
      <w:proofErr w:type="spellEnd"/>
      <w:r w:rsidRPr="00054D62">
        <w:rPr>
          <w:sz w:val="20"/>
          <w:szCs w:val="20"/>
        </w:rPr>
        <w:t xml:space="preserve"> </w:t>
      </w:r>
      <w:r>
        <w:rPr>
          <w:sz w:val="20"/>
          <w:szCs w:val="20"/>
        </w:rPr>
        <w:br/>
      </w:r>
      <w:r w:rsidRPr="00054D62">
        <w:rPr>
          <w:sz w:val="20"/>
          <w:szCs w:val="20"/>
        </w:rPr>
        <w:t>(“/data”)</w:t>
      </w:r>
      <w:bookmarkEnd w:id="73"/>
    </w:p>
    <w:p w14:paraId="2098DBD5" w14:textId="21D2E977" w:rsidR="00776E3E" w:rsidRDefault="00776E3E" w:rsidP="00361915">
      <w:pPr>
        <w:pStyle w:val="Subttulo"/>
        <w:ind w:firstLine="708"/>
        <w:jc w:val="both"/>
        <w:rPr>
          <w:lang w:val="en-US"/>
        </w:rPr>
      </w:pPr>
      <w:proofErr w:type="spellStart"/>
      <w:r w:rsidRPr="00776E3E">
        <w:rPr>
          <w:lang w:val="en-US"/>
        </w:rPr>
        <w:t>Escenario</w:t>
      </w:r>
      <w:proofErr w:type="spellEnd"/>
      <w:r w:rsidRPr="00776E3E">
        <w:rPr>
          <w:lang w:val="en-US"/>
        </w:rPr>
        <w:t xml:space="preserve"> 1: </w:t>
      </w:r>
      <w:proofErr w:type="spellStart"/>
      <w:r w:rsidRPr="00776E3E">
        <w:rPr>
          <w:lang w:val="en-US"/>
        </w:rPr>
        <w:t>Acción</w:t>
      </w:r>
      <w:proofErr w:type="spellEnd"/>
      <w:r w:rsidRPr="00776E3E">
        <w:rPr>
          <w:lang w:val="en-US"/>
        </w:rPr>
        <w:t xml:space="preserve"> </w:t>
      </w:r>
      <w:proofErr w:type="spellStart"/>
      <w:r w:rsidRPr="00776E3E">
        <w:rPr>
          <w:lang w:val="en-US"/>
        </w:rPr>
        <w:t>Exitos</w:t>
      </w:r>
      <w:r>
        <w:rPr>
          <w:lang w:val="en-US"/>
        </w:rPr>
        <w:t>a</w:t>
      </w:r>
      <w:proofErr w:type="spellEnd"/>
    </w:p>
    <w:p w14:paraId="33533726" w14:textId="19F8DDFD" w:rsidR="00776E3E" w:rsidRDefault="00776E3E" w:rsidP="00842C81">
      <w:pPr>
        <w:pStyle w:val="Prrafodelista"/>
        <w:numPr>
          <w:ilvl w:val="0"/>
          <w:numId w:val="57"/>
        </w:numPr>
        <w:jc w:val="both"/>
      </w:pPr>
      <w:r w:rsidRPr="006F3687">
        <w:rPr>
          <w:b/>
          <w:bCs/>
        </w:rPr>
        <w:t>Descripción:</w:t>
      </w:r>
      <w:r w:rsidRPr="00776E3E">
        <w:t xml:space="preserve"> </w:t>
      </w:r>
      <w:r w:rsidR="003A2E7E">
        <w:t>Se realiza la solicitud con el nivel de autorización indicado.</w:t>
      </w:r>
    </w:p>
    <w:p w14:paraId="7B68F1D9" w14:textId="09E83CAC" w:rsidR="003A2E7E" w:rsidRPr="006F3687" w:rsidRDefault="003A2E7E" w:rsidP="00842C81">
      <w:pPr>
        <w:pStyle w:val="Prrafodelista"/>
        <w:numPr>
          <w:ilvl w:val="0"/>
          <w:numId w:val="57"/>
        </w:numPr>
        <w:jc w:val="both"/>
        <w:rPr>
          <w:b/>
          <w:bCs/>
        </w:rPr>
      </w:pPr>
      <w:r w:rsidRPr="006F3687">
        <w:rPr>
          <w:b/>
          <w:bCs/>
        </w:rPr>
        <w:t>Pasos:</w:t>
      </w:r>
    </w:p>
    <w:p w14:paraId="2D6C47E9" w14:textId="2FBEFB29" w:rsidR="003A2E7E" w:rsidRDefault="003A2E7E" w:rsidP="00842C81">
      <w:pPr>
        <w:pStyle w:val="Prrafodelista"/>
        <w:numPr>
          <w:ilvl w:val="1"/>
          <w:numId w:val="57"/>
        </w:numPr>
        <w:jc w:val="both"/>
      </w:pPr>
      <w:r>
        <w:t xml:space="preserve">Configurar el encabezado con la API </w:t>
      </w:r>
      <w:proofErr w:type="spellStart"/>
      <w:r>
        <w:t>key</w:t>
      </w:r>
      <w:proofErr w:type="spellEnd"/>
      <w:r>
        <w:t xml:space="preserve"> del nivel requerido.</w:t>
      </w:r>
    </w:p>
    <w:p w14:paraId="499D2BC5" w14:textId="4CB63381" w:rsidR="003A2E7E" w:rsidRDefault="003A2E7E" w:rsidP="00842C81">
      <w:pPr>
        <w:pStyle w:val="Prrafodelista"/>
        <w:numPr>
          <w:ilvl w:val="1"/>
          <w:numId w:val="57"/>
        </w:numPr>
        <w:jc w:val="both"/>
      </w:pPr>
      <w:r>
        <w:t xml:space="preserve">Enviar la solicitud al </w:t>
      </w:r>
      <w:proofErr w:type="spellStart"/>
      <w:r>
        <w:t>endpoint</w:t>
      </w:r>
      <w:proofErr w:type="spellEnd"/>
      <w:r>
        <w:t>.</w:t>
      </w:r>
    </w:p>
    <w:p w14:paraId="1DB1D81B" w14:textId="3306CB78" w:rsidR="003A2E7E" w:rsidRDefault="003A2E7E"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objeto con datos de dispositivos en el cuerpo de la solicitud.</w:t>
      </w:r>
    </w:p>
    <w:p w14:paraId="391B0A43" w14:textId="7237215A" w:rsidR="003A2E7E" w:rsidRDefault="003A2E7E" w:rsidP="00361915">
      <w:pPr>
        <w:pStyle w:val="Subttulo"/>
        <w:numPr>
          <w:ilvl w:val="0"/>
          <w:numId w:val="0"/>
        </w:numPr>
        <w:ind w:firstLine="708"/>
        <w:jc w:val="both"/>
        <w:rPr>
          <w:lang w:val="en-US"/>
        </w:rPr>
      </w:pPr>
      <w:proofErr w:type="spellStart"/>
      <w:r w:rsidRPr="00776E3E">
        <w:rPr>
          <w:lang w:val="en-US"/>
        </w:rPr>
        <w:t>Escenario</w:t>
      </w:r>
      <w:proofErr w:type="spellEnd"/>
      <w:r w:rsidRPr="00776E3E">
        <w:rPr>
          <w:lang w:val="en-US"/>
        </w:rPr>
        <w:t xml:space="preserve"> </w:t>
      </w:r>
      <w:r>
        <w:rPr>
          <w:lang w:val="en-US"/>
        </w:rPr>
        <w:t>2</w:t>
      </w:r>
      <w:r w:rsidRPr="00776E3E">
        <w:rPr>
          <w:lang w:val="en-US"/>
        </w:rPr>
        <w:t xml:space="preserve">: </w:t>
      </w:r>
      <w:proofErr w:type="spellStart"/>
      <w:r w:rsidRPr="00776E3E">
        <w:rPr>
          <w:lang w:val="en-US"/>
        </w:rPr>
        <w:t>Acción</w:t>
      </w:r>
      <w:proofErr w:type="spellEnd"/>
      <w:r w:rsidRPr="00776E3E">
        <w:rPr>
          <w:lang w:val="en-US"/>
        </w:rPr>
        <w:t xml:space="preserve"> </w:t>
      </w:r>
      <w:proofErr w:type="spellStart"/>
      <w:r>
        <w:rPr>
          <w:lang w:val="en-US"/>
        </w:rPr>
        <w:t>Fallida</w:t>
      </w:r>
      <w:proofErr w:type="spellEnd"/>
    </w:p>
    <w:p w14:paraId="110F34AC" w14:textId="1B00AC18" w:rsidR="003A2E7E" w:rsidRDefault="003A2E7E" w:rsidP="00842C81">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553CA24" w14:textId="77777777" w:rsidR="003A2E7E" w:rsidRPr="006F3687" w:rsidRDefault="003A2E7E" w:rsidP="00842C81">
      <w:pPr>
        <w:pStyle w:val="Prrafodelista"/>
        <w:numPr>
          <w:ilvl w:val="0"/>
          <w:numId w:val="57"/>
        </w:numPr>
        <w:jc w:val="both"/>
        <w:rPr>
          <w:b/>
          <w:bCs/>
        </w:rPr>
      </w:pPr>
      <w:r w:rsidRPr="006F3687">
        <w:rPr>
          <w:b/>
          <w:bCs/>
        </w:rPr>
        <w:t>Pasos:</w:t>
      </w:r>
    </w:p>
    <w:p w14:paraId="6A7EA57C" w14:textId="444C713D" w:rsidR="003A2E7E" w:rsidRDefault="00521CFB" w:rsidP="00842C81">
      <w:pPr>
        <w:pStyle w:val="Prrafodelista"/>
        <w:numPr>
          <w:ilvl w:val="1"/>
          <w:numId w:val="57"/>
        </w:numPr>
        <w:jc w:val="both"/>
      </w:pPr>
      <w:r>
        <w:t xml:space="preserve">Configurar la solicitud con un encabezado con una API </w:t>
      </w:r>
      <w:proofErr w:type="spellStart"/>
      <w:r>
        <w:t>key</w:t>
      </w:r>
      <w:proofErr w:type="spellEnd"/>
      <w:r>
        <w:t xml:space="preserve"> de nivel distinto al requerido o se deja ausente.</w:t>
      </w:r>
    </w:p>
    <w:p w14:paraId="179F8128" w14:textId="77777777" w:rsidR="003A2E7E" w:rsidRDefault="003A2E7E" w:rsidP="00842C81">
      <w:pPr>
        <w:pStyle w:val="Prrafodelista"/>
        <w:numPr>
          <w:ilvl w:val="1"/>
          <w:numId w:val="57"/>
        </w:numPr>
        <w:jc w:val="both"/>
      </w:pPr>
      <w:r>
        <w:t xml:space="preserve">Enviar la solicitud al </w:t>
      </w:r>
      <w:proofErr w:type="spellStart"/>
      <w:r>
        <w:t>endpoint</w:t>
      </w:r>
      <w:proofErr w:type="spellEnd"/>
      <w:r>
        <w:t>.</w:t>
      </w:r>
    </w:p>
    <w:p w14:paraId="637B2619" w14:textId="77777777" w:rsidR="006F3687" w:rsidRDefault="003A2E7E"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401</w:t>
      </w:r>
      <w:r w:rsidRPr="003A2E7E">
        <w:t xml:space="preserve"> (</w:t>
      </w:r>
      <w:proofErr w:type="spellStart"/>
      <w:r w:rsidRPr="003A2E7E">
        <w:t>Unauthorized</w:t>
      </w:r>
      <w:proofErr w:type="spellEnd"/>
      <w:r w:rsidRPr="003A2E7E">
        <w:t>) y un mensaje</w:t>
      </w:r>
      <w:r>
        <w:t xml:space="preserve"> indicando que no está autorizado para realizar peticiones al </w:t>
      </w:r>
      <w:proofErr w:type="spellStart"/>
      <w:r>
        <w:t>endpoint</w:t>
      </w:r>
      <w:proofErr w:type="spellEnd"/>
      <w:r w:rsidRPr="003A2E7E">
        <w:t>.</w:t>
      </w:r>
    </w:p>
    <w:p w14:paraId="0FDF5606" w14:textId="77777777" w:rsidR="00054D62" w:rsidRDefault="003A2E7E" w:rsidP="00054D62">
      <w:pPr>
        <w:keepNext/>
        <w:jc w:val="center"/>
      </w:pPr>
      <w:r w:rsidRPr="003A2E7E">
        <w:rPr>
          <w:noProof/>
        </w:rPr>
        <w:drawing>
          <wp:inline distT="0" distB="0" distL="0" distR="0" wp14:anchorId="2C8E073E" wp14:editId="0F650D6C">
            <wp:extent cx="1530350" cy="447907"/>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64" cstate="print">
                      <a:extLst>
                        <a:ext uri="{28A0092B-C50C-407E-A947-70E740481C1C}">
                          <a14:useLocalDpi xmlns:a14="http://schemas.microsoft.com/office/drawing/2010/main" val="0"/>
                        </a:ext>
                      </a:extLst>
                    </a:blip>
                    <a:srcRect l="21858" t="45200" r="12104" b="23419"/>
                    <a:stretch/>
                  </pic:blipFill>
                  <pic:spPr bwMode="auto">
                    <a:xfrm>
                      <a:off x="0" y="0"/>
                      <a:ext cx="1547811" cy="453018"/>
                    </a:xfrm>
                    <a:prstGeom prst="rect">
                      <a:avLst/>
                    </a:prstGeom>
                    <a:ln>
                      <a:noFill/>
                    </a:ln>
                    <a:extLst>
                      <a:ext uri="{53640926-AAD7-44D8-BBD7-CCE9431645EC}">
                        <a14:shadowObscured xmlns:a14="http://schemas.microsoft.com/office/drawing/2010/main"/>
                      </a:ext>
                    </a:extLst>
                  </pic:spPr>
                </pic:pic>
              </a:graphicData>
            </a:graphic>
          </wp:inline>
        </w:drawing>
      </w:r>
    </w:p>
    <w:p w14:paraId="4CC4F081" w14:textId="556D9C94" w:rsidR="006F3687" w:rsidRPr="00054D62" w:rsidRDefault="00054D62" w:rsidP="00054D62">
      <w:pPr>
        <w:pStyle w:val="Descripcin"/>
        <w:jc w:val="center"/>
        <w:rPr>
          <w:sz w:val="20"/>
          <w:szCs w:val="20"/>
        </w:rPr>
      </w:pPr>
      <w:bookmarkStart w:id="74" w:name="_Toc160577922"/>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48</w:t>
      </w:r>
      <w:r w:rsidRPr="00054D62">
        <w:rPr>
          <w:sz w:val="20"/>
          <w:szCs w:val="20"/>
        </w:rPr>
        <w:fldChar w:fldCharType="end"/>
      </w:r>
      <w:r w:rsidRPr="00054D62">
        <w:rPr>
          <w:sz w:val="20"/>
          <w:szCs w:val="20"/>
        </w:rPr>
        <w:t xml:space="preserve"> - Mensaje de error al realizar solicitud a un </w:t>
      </w:r>
      <w:proofErr w:type="spellStart"/>
      <w:r w:rsidRPr="00054D62">
        <w:rPr>
          <w:sz w:val="20"/>
          <w:szCs w:val="20"/>
        </w:rPr>
        <w:t>endpoint</w:t>
      </w:r>
      <w:proofErr w:type="spellEnd"/>
      <w:r w:rsidRPr="00054D62">
        <w:rPr>
          <w:sz w:val="20"/>
          <w:szCs w:val="20"/>
        </w:rPr>
        <w:br/>
        <w:t>(</w:t>
      </w:r>
      <w:proofErr w:type="spellStart"/>
      <w:r w:rsidRPr="00054D62">
        <w:rPr>
          <w:sz w:val="20"/>
          <w:szCs w:val="20"/>
        </w:rPr>
        <w:t>Unauthorized</w:t>
      </w:r>
      <w:proofErr w:type="spellEnd"/>
      <w:r w:rsidRPr="00054D62">
        <w:rPr>
          <w:sz w:val="20"/>
          <w:szCs w:val="20"/>
        </w:rPr>
        <w:t>)</w:t>
      </w:r>
      <w:bookmarkEnd w:id="74"/>
    </w:p>
    <w:p w14:paraId="3513AB4A" w14:textId="4E9F0CA6" w:rsidR="006F3687" w:rsidRPr="00054D62" w:rsidRDefault="006F3687" w:rsidP="006F3687"/>
    <w:p w14:paraId="0C02807C" w14:textId="1F63EFB7" w:rsidR="006F3687" w:rsidRDefault="006F3687" w:rsidP="00842C81">
      <w:pPr>
        <w:pStyle w:val="Prrafodelista"/>
        <w:numPr>
          <w:ilvl w:val="0"/>
          <w:numId w:val="55"/>
        </w:numPr>
        <w:jc w:val="both"/>
      </w:pPr>
      <w:r w:rsidRPr="00D861A8">
        <w:rPr>
          <w:b/>
          <w:bCs/>
        </w:rPr>
        <w:t xml:space="preserve">Nombre del </w:t>
      </w:r>
      <w:proofErr w:type="spellStart"/>
      <w:r w:rsidRPr="00D861A8">
        <w:rPr>
          <w:b/>
          <w:bCs/>
        </w:rPr>
        <w:t>Endpoint</w:t>
      </w:r>
      <w:proofErr w:type="spellEnd"/>
      <w:r w:rsidRPr="00D861A8">
        <w:rPr>
          <w:b/>
          <w:bCs/>
        </w:rPr>
        <w:t>:</w:t>
      </w:r>
      <w:r>
        <w:t xml:space="preserve"> “</w:t>
      </w:r>
      <w:r w:rsidRPr="006F3687">
        <w:rPr>
          <w:i/>
          <w:iCs/>
        </w:rPr>
        <w:t>/</w:t>
      </w:r>
      <w:proofErr w:type="spellStart"/>
      <w:proofErr w:type="gramStart"/>
      <w:r w:rsidRPr="006F3687">
        <w:rPr>
          <w:i/>
          <w:iCs/>
        </w:rPr>
        <w:t>data:deviceId</w:t>
      </w:r>
      <w:proofErr w:type="spellEnd"/>
      <w:proofErr w:type="gramEnd"/>
      <w:r w:rsidRPr="000D1B64">
        <w:rPr>
          <w:i/>
          <w:iCs/>
        </w:rPr>
        <w:t>”</w:t>
      </w:r>
    </w:p>
    <w:p w14:paraId="5707BCFC" w14:textId="6511F5B1" w:rsidR="006F3687" w:rsidRDefault="006F3687" w:rsidP="00842C81">
      <w:pPr>
        <w:pStyle w:val="Prrafodelista"/>
        <w:numPr>
          <w:ilvl w:val="0"/>
          <w:numId w:val="56"/>
        </w:numPr>
        <w:jc w:val="both"/>
      </w:pPr>
      <w:r w:rsidRPr="00D861A8">
        <w:rPr>
          <w:b/>
          <w:bCs/>
        </w:rPr>
        <w:t>Descripción:</w:t>
      </w:r>
      <w:r>
        <w:t xml:space="preserve"> </w:t>
      </w:r>
      <w:r w:rsidRPr="006F3687">
        <w:t>Se encarga de recuperar datos de un dispositivo específico de la base de datos.</w:t>
      </w:r>
    </w:p>
    <w:p w14:paraId="5EE9E244" w14:textId="77777777" w:rsidR="006F3687" w:rsidRDefault="006F3687" w:rsidP="00842C81">
      <w:pPr>
        <w:pStyle w:val="Prrafodelista"/>
        <w:numPr>
          <w:ilvl w:val="0"/>
          <w:numId w:val="56"/>
        </w:numPr>
        <w:jc w:val="both"/>
      </w:pPr>
      <w:r w:rsidRPr="00D861A8">
        <w:rPr>
          <w:b/>
          <w:bCs/>
        </w:rPr>
        <w:t>Método HTTP:</w:t>
      </w:r>
      <w:r>
        <w:t xml:space="preserve"> GET</w:t>
      </w:r>
    </w:p>
    <w:p w14:paraId="4D9A38EC" w14:textId="77777777" w:rsidR="006F3687" w:rsidRPr="00D861A8" w:rsidRDefault="006F3687" w:rsidP="00842C81">
      <w:pPr>
        <w:pStyle w:val="Prrafodelista"/>
        <w:numPr>
          <w:ilvl w:val="0"/>
          <w:numId w:val="56"/>
        </w:numPr>
        <w:jc w:val="both"/>
        <w:rPr>
          <w:b/>
          <w:bCs/>
        </w:rPr>
      </w:pPr>
      <w:r w:rsidRPr="00D861A8">
        <w:rPr>
          <w:b/>
          <w:bCs/>
        </w:rPr>
        <w:t>Encabezados:</w:t>
      </w:r>
    </w:p>
    <w:p w14:paraId="308696FE" w14:textId="3DD037BE" w:rsidR="006F3687" w:rsidRPr="00D861A8" w:rsidRDefault="006F3687"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w:t>
      </w:r>
      <w:proofErr w:type="spellStart"/>
      <w:r w:rsidRPr="00D861A8">
        <w:rPr>
          <w:lang w:val="en-US"/>
        </w:rPr>
        <w:t>nivel</w:t>
      </w:r>
      <w:proofErr w:type="spellEnd"/>
      <w:r w:rsidRPr="00D861A8">
        <w:rPr>
          <w:lang w:val="en-US"/>
        </w:rPr>
        <w:t xml:space="preserve"> </w:t>
      </w:r>
      <w:r>
        <w:rPr>
          <w:lang w:val="en-US"/>
        </w:rPr>
        <w:t>1</w:t>
      </w:r>
      <w:r w:rsidRPr="00D861A8">
        <w:rPr>
          <w:lang w:val="en-US"/>
        </w:rPr>
        <w:t>]</w:t>
      </w:r>
    </w:p>
    <w:p w14:paraId="365B5F46" w14:textId="77777777" w:rsidR="006F3687" w:rsidRPr="00D861A8" w:rsidRDefault="006F3687" w:rsidP="00842C81">
      <w:pPr>
        <w:pStyle w:val="Prrafodelista"/>
        <w:numPr>
          <w:ilvl w:val="0"/>
          <w:numId w:val="56"/>
        </w:numPr>
        <w:jc w:val="both"/>
        <w:rPr>
          <w:b/>
          <w:bCs/>
          <w:lang w:val="en-US"/>
        </w:rPr>
      </w:pPr>
      <w:r w:rsidRPr="00D861A8">
        <w:rPr>
          <w:b/>
          <w:bCs/>
          <w:lang w:val="en-US"/>
        </w:rPr>
        <w:t xml:space="preserve">Respuesta </w:t>
      </w:r>
      <w:proofErr w:type="spellStart"/>
      <w:r w:rsidRPr="00D861A8">
        <w:rPr>
          <w:b/>
          <w:bCs/>
          <w:lang w:val="en-US"/>
        </w:rPr>
        <w:t>esperada</w:t>
      </w:r>
      <w:proofErr w:type="spellEnd"/>
      <w:r w:rsidRPr="00D861A8">
        <w:rPr>
          <w:b/>
          <w:bCs/>
          <w:lang w:val="en-US"/>
        </w:rPr>
        <w:t>:</w:t>
      </w:r>
    </w:p>
    <w:p w14:paraId="6A62C177" w14:textId="77777777" w:rsidR="006F3687" w:rsidRDefault="006F3687" w:rsidP="00842C81">
      <w:pPr>
        <w:pStyle w:val="Prrafodelista"/>
        <w:numPr>
          <w:ilvl w:val="1"/>
          <w:numId w:val="56"/>
        </w:numPr>
        <w:jc w:val="both"/>
        <w:rPr>
          <w:lang w:val="en-US"/>
        </w:rPr>
      </w:pPr>
      <w:r w:rsidRPr="00D861A8">
        <w:rPr>
          <w:b/>
          <w:bCs/>
          <w:lang w:val="en-US"/>
        </w:rPr>
        <w:t xml:space="preserve">Código de </w:t>
      </w:r>
      <w:proofErr w:type="spellStart"/>
      <w:r w:rsidRPr="00D861A8">
        <w:rPr>
          <w:b/>
          <w:bCs/>
          <w:lang w:val="en-US"/>
        </w:rPr>
        <w:t>estado</w:t>
      </w:r>
      <w:proofErr w:type="spellEnd"/>
      <w:r w:rsidRPr="00D861A8">
        <w:rPr>
          <w:b/>
          <w:bCs/>
          <w:lang w:val="en-US"/>
        </w:rPr>
        <w:t>:</w:t>
      </w:r>
      <w:r>
        <w:rPr>
          <w:lang w:val="en-US"/>
        </w:rPr>
        <w:t xml:space="preserve"> 200 (OK)</w:t>
      </w:r>
    </w:p>
    <w:p w14:paraId="61416490" w14:textId="11C49E53" w:rsidR="006F3687" w:rsidRPr="006F3687" w:rsidRDefault="006F3687" w:rsidP="00842C81">
      <w:pPr>
        <w:pStyle w:val="Prrafodelista"/>
        <w:numPr>
          <w:ilvl w:val="1"/>
          <w:numId w:val="56"/>
        </w:numPr>
        <w:jc w:val="both"/>
        <w:rPr>
          <w:b/>
          <w:bCs/>
          <w:lang w:val="en-US"/>
        </w:rPr>
      </w:pPr>
      <w:r w:rsidRPr="00D861A8">
        <w:rPr>
          <w:b/>
          <w:bCs/>
          <w:lang w:val="en-US"/>
        </w:rPr>
        <w:t xml:space="preserve">Cuerpo de la </w:t>
      </w:r>
      <w:proofErr w:type="spellStart"/>
      <w:r w:rsidRPr="00D861A8">
        <w:rPr>
          <w:b/>
          <w:bCs/>
          <w:lang w:val="en-US"/>
        </w:rPr>
        <w:t>respuesta</w:t>
      </w:r>
      <w:proofErr w:type="spellEnd"/>
      <w:r>
        <w:rPr>
          <w:b/>
          <w:bCs/>
          <w:lang w:val="en-US"/>
        </w:rPr>
        <w:t>:</w:t>
      </w:r>
    </w:p>
    <w:p w14:paraId="51EA50C3" w14:textId="77777777" w:rsidR="00054D62" w:rsidRDefault="006F3687" w:rsidP="00054D62">
      <w:pPr>
        <w:keepNext/>
        <w:spacing w:after="0"/>
        <w:jc w:val="center"/>
      </w:pPr>
      <w:r>
        <w:rPr>
          <w:noProof/>
        </w:rPr>
        <w:drawing>
          <wp:inline distT="0" distB="0" distL="0" distR="0" wp14:anchorId="66AAF811" wp14:editId="66BFB1C8">
            <wp:extent cx="4128368" cy="2506920"/>
            <wp:effectExtent l="0" t="0" r="5715"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rotWithShape="1">
                    <a:blip r:embed="rId65" cstate="print">
                      <a:extLst>
                        <a:ext uri="{28A0092B-C50C-407E-A947-70E740481C1C}">
                          <a14:useLocalDpi xmlns:a14="http://schemas.microsoft.com/office/drawing/2010/main" val="0"/>
                        </a:ext>
                      </a:extLst>
                    </a:blip>
                    <a:srcRect l="10197" t="18517" r="6304" b="11394"/>
                    <a:stretch/>
                  </pic:blipFill>
                  <pic:spPr bwMode="auto">
                    <a:xfrm>
                      <a:off x="0" y="0"/>
                      <a:ext cx="4135976" cy="2511540"/>
                    </a:xfrm>
                    <a:prstGeom prst="rect">
                      <a:avLst/>
                    </a:prstGeom>
                    <a:ln>
                      <a:noFill/>
                    </a:ln>
                    <a:extLst>
                      <a:ext uri="{53640926-AAD7-44D8-BBD7-CCE9431645EC}">
                        <a14:shadowObscured xmlns:a14="http://schemas.microsoft.com/office/drawing/2010/main"/>
                      </a:ext>
                    </a:extLst>
                  </pic:spPr>
                </pic:pic>
              </a:graphicData>
            </a:graphic>
          </wp:inline>
        </w:drawing>
      </w:r>
    </w:p>
    <w:p w14:paraId="3A655188" w14:textId="0EA6EB96" w:rsidR="006F3687" w:rsidRPr="00054D62" w:rsidRDefault="00054D62" w:rsidP="00054D62">
      <w:pPr>
        <w:pStyle w:val="Descripcin"/>
        <w:jc w:val="center"/>
        <w:rPr>
          <w:sz w:val="20"/>
          <w:szCs w:val="20"/>
        </w:rPr>
      </w:pPr>
      <w:bookmarkStart w:id="75" w:name="_Toc160577923"/>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49</w:t>
      </w:r>
      <w:r w:rsidRPr="00054D62">
        <w:rPr>
          <w:sz w:val="20"/>
          <w:szCs w:val="20"/>
        </w:rPr>
        <w:fldChar w:fldCharType="end"/>
      </w:r>
      <w:r w:rsidRPr="00054D62">
        <w:rPr>
          <w:sz w:val="20"/>
          <w:szCs w:val="20"/>
        </w:rPr>
        <w:t xml:space="preserve"> - Cuerpo de la respuesta a una petición hacia un </w:t>
      </w:r>
      <w:proofErr w:type="spellStart"/>
      <w:r w:rsidRPr="00054D62">
        <w:rPr>
          <w:sz w:val="20"/>
          <w:szCs w:val="20"/>
        </w:rPr>
        <w:t>endpoint</w:t>
      </w:r>
      <w:proofErr w:type="spellEnd"/>
      <w:r>
        <w:rPr>
          <w:sz w:val="20"/>
          <w:szCs w:val="20"/>
        </w:rPr>
        <w:br/>
      </w:r>
      <w:r w:rsidRPr="00054D62">
        <w:rPr>
          <w:sz w:val="20"/>
          <w:szCs w:val="20"/>
        </w:rPr>
        <w:t>("/data/</w:t>
      </w:r>
      <w:proofErr w:type="spellStart"/>
      <w:r w:rsidRPr="00054D62">
        <w:rPr>
          <w:sz w:val="20"/>
          <w:szCs w:val="20"/>
        </w:rPr>
        <w:t>deviceId</w:t>
      </w:r>
      <w:proofErr w:type="spellEnd"/>
      <w:r w:rsidRPr="00054D62">
        <w:rPr>
          <w:sz w:val="20"/>
          <w:szCs w:val="20"/>
        </w:rPr>
        <w:t>")</w:t>
      </w:r>
      <w:bookmarkEnd w:id="75"/>
      <w:r w:rsidR="006F3687" w:rsidRPr="00054D62">
        <w:rPr>
          <w:sz w:val="20"/>
          <w:szCs w:val="20"/>
        </w:rPr>
        <w:br/>
      </w:r>
    </w:p>
    <w:p w14:paraId="1203CCF8" w14:textId="77777777" w:rsidR="006F3687" w:rsidRPr="00DD25E2" w:rsidRDefault="006F3687" w:rsidP="00361915">
      <w:pPr>
        <w:pStyle w:val="Subttulo"/>
        <w:ind w:firstLine="708"/>
        <w:jc w:val="both"/>
      </w:pPr>
      <w:r w:rsidRPr="00DD25E2">
        <w:t>Escenario 1: Acción Exitosa</w:t>
      </w:r>
    </w:p>
    <w:p w14:paraId="36DB10B9" w14:textId="77777777" w:rsidR="006F3687" w:rsidRDefault="006F3687"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p>
    <w:p w14:paraId="0D1D5FC1" w14:textId="77777777" w:rsidR="006F3687" w:rsidRPr="006F3687" w:rsidRDefault="006F3687" w:rsidP="00842C81">
      <w:pPr>
        <w:pStyle w:val="Prrafodelista"/>
        <w:numPr>
          <w:ilvl w:val="0"/>
          <w:numId w:val="57"/>
        </w:numPr>
        <w:jc w:val="both"/>
        <w:rPr>
          <w:b/>
          <w:bCs/>
        </w:rPr>
      </w:pPr>
      <w:r w:rsidRPr="006F3687">
        <w:rPr>
          <w:b/>
          <w:bCs/>
        </w:rPr>
        <w:t>Pasos:</w:t>
      </w:r>
    </w:p>
    <w:p w14:paraId="3AEF1AB9" w14:textId="6B56A3EF" w:rsidR="006F3687" w:rsidRDefault="006F3687" w:rsidP="00842C81">
      <w:pPr>
        <w:pStyle w:val="Prrafodelista"/>
        <w:numPr>
          <w:ilvl w:val="1"/>
          <w:numId w:val="57"/>
        </w:numPr>
        <w:jc w:val="both"/>
      </w:pPr>
      <w:r>
        <w:t>Configurar</w:t>
      </w:r>
      <w:r w:rsidR="00DD25E2">
        <w:t xml:space="preserve"> la solicitud con</w:t>
      </w:r>
      <w:r>
        <w:t xml:space="preserve"> el encabezado con la API </w:t>
      </w:r>
      <w:proofErr w:type="spellStart"/>
      <w:r>
        <w:t>key</w:t>
      </w:r>
      <w:proofErr w:type="spellEnd"/>
      <w:r>
        <w:t xml:space="preserve"> del nivel requerido.</w:t>
      </w:r>
    </w:p>
    <w:p w14:paraId="01E0FA1C" w14:textId="77777777" w:rsidR="006F3687" w:rsidRDefault="006F3687" w:rsidP="00842C81">
      <w:pPr>
        <w:pStyle w:val="Prrafodelista"/>
        <w:numPr>
          <w:ilvl w:val="1"/>
          <w:numId w:val="57"/>
        </w:numPr>
        <w:jc w:val="both"/>
      </w:pPr>
      <w:r>
        <w:t xml:space="preserve">Enviar la solicitud al </w:t>
      </w:r>
      <w:proofErr w:type="spellStart"/>
      <w:r>
        <w:t>endpoint</w:t>
      </w:r>
      <w:proofErr w:type="spellEnd"/>
      <w:r>
        <w:t>.</w:t>
      </w:r>
    </w:p>
    <w:p w14:paraId="2EE7C1EA" w14:textId="77777777" w:rsidR="006F3687" w:rsidRDefault="006F3687" w:rsidP="00842C81">
      <w:pPr>
        <w:pStyle w:val="Prrafodelista"/>
        <w:numPr>
          <w:ilvl w:val="0"/>
          <w:numId w:val="57"/>
        </w:numPr>
        <w:jc w:val="both"/>
      </w:pPr>
      <w:r w:rsidRPr="006F3687">
        <w:rPr>
          <w:b/>
          <w:bCs/>
        </w:rPr>
        <w:t xml:space="preserve">Resultado esperado: </w:t>
      </w:r>
      <w:r>
        <w:t xml:space="preserve">Se espera recibir una respuesta con el codigo de estado </w:t>
      </w:r>
      <w:r w:rsidRPr="006F3687">
        <w:rPr>
          <w:b/>
          <w:bCs/>
        </w:rPr>
        <w:t>200</w:t>
      </w:r>
      <w:r>
        <w:t xml:space="preserve"> y un objeto con datos de dispositivos en el cuerpo de la solicitud.</w:t>
      </w:r>
    </w:p>
    <w:p w14:paraId="0C06FB44" w14:textId="77777777" w:rsidR="006F3687" w:rsidRDefault="006F3687" w:rsidP="00361915">
      <w:pPr>
        <w:pStyle w:val="Subttulo"/>
        <w:numPr>
          <w:ilvl w:val="0"/>
          <w:numId w:val="0"/>
        </w:numPr>
        <w:ind w:firstLine="708"/>
        <w:jc w:val="both"/>
        <w:rPr>
          <w:lang w:val="en-US"/>
        </w:rPr>
      </w:pPr>
      <w:proofErr w:type="spellStart"/>
      <w:r w:rsidRPr="00776E3E">
        <w:rPr>
          <w:lang w:val="en-US"/>
        </w:rPr>
        <w:t>Escenario</w:t>
      </w:r>
      <w:proofErr w:type="spellEnd"/>
      <w:r w:rsidRPr="00776E3E">
        <w:rPr>
          <w:lang w:val="en-US"/>
        </w:rPr>
        <w:t xml:space="preserve"> </w:t>
      </w:r>
      <w:r>
        <w:rPr>
          <w:lang w:val="en-US"/>
        </w:rPr>
        <w:t>2</w:t>
      </w:r>
      <w:r w:rsidRPr="00776E3E">
        <w:rPr>
          <w:lang w:val="en-US"/>
        </w:rPr>
        <w:t xml:space="preserve">: </w:t>
      </w:r>
      <w:proofErr w:type="spellStart"/>
      <w:r w:rsidRPr="00776E3E">
        <w:rPr>
          <w:lang w:val="en-US"/>
        </w:rPr>
        <w:t>Acción</w:t>
      </w:r>
      <w:proofErr w:type="spellEnd"/>
      <w:r w:rsidRPr="00776E3E">
        <w:rPr>
          <w:lang w:val="en-US"/>
        </w:rPr>
        <w:t xml:space="preserve"> </w:t>
      </w:r>
      <w:proofErr w:type="spellStart"/>
      <w:r>
        <w:rPr>
          <w:lang w:val="en-US"/>
        </w:rPr>
        <w:t>Fallida</w:t>
      </w:r>
      <w:proofErr w:type="spellEnd"/>
    </w:p>
    <w:p w14:paraId="02E20E3D" w14:textId="77777777" w:rsidR="006F3687" w:rsidRDefault="006F3687" w:rsidP="00842C81">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548E5EB" w14:textId="77777777" w:rsidR="006F3687" w:rsidRPr="006F3687" w:rsidRDefault="006F3687" w:rsidP="00842C81">
      <w:pPr>
        <w:pStyle w:val="Prrafodelista"/>
        <w:numPr>
          <w:ilvl w:val="0"/>
          <w:numId w:val="57"/>
        </w:numPr>
        <w:jc w:val="both"/>
        <w:rPr>
          <w:b/>
          <w:bCs/>
        </w:rPr>
      </w:pPr>
      <w:r w:rsidRPr="006F3687">
        <w:rPr>
          <w:b/>
          <w:bCs/>
        </w:rPr>
        <w:t>Pasos:</w:t>
      </w:r>
    </w:p>
    <w:p w14:paraId="48A94536" w14:textId="54AEBC7D" w:rsidR="006F3687" w:rsidRDefault="006F3687" w:rsidP="00842C81">
      <w:pPr>
        <w:pStyle w:val="Prrafodelista"/>
        <w:numPr>
          <w:ilvl w:val="1"/>
          <w:numId w:val="57"/>
        </w:numPr>
        <w:jc w:val="both"/>
      </w:pPr>
      <w:r>
        <w:t>Configurar</w:t>
      </w:r>
      <w:r w:rsidR="00521CFB">
        <w:t xml:space="preserve"> la solicitud con un</w:t>
      </w:r>
      <w:r>
        <w:t xml:space="preserve"> encabezado con una API </w:t>
      </w:r>
      <w:proofErr w:type="spellStart"/>
      <w:r>
        <w:t>key</w:t>
      </w:r>
      <w:proofErr w:type="spellEnd"/>
      <w:r>
        <w:t xml:space="preserve"> de nivel </w:t>
      </w:r>
      <w:r w:rsidR="00521CFB">
        <w:t xml:space="preserve">distinto al </w:t>
      </w:r>
      <w:r>
        <w:t>requerido o se deja ausente.</w:t>
      </w:r>
    </w:p>
    <w:p w14:paraId="20D0F51F" w14:textId="77777777" w:rsidR="006F3687" w:rsidRDefault="006F3687" w:rsidP="00842C81">
      <w:pPr>
        <w:pStyle w:val="Prrafodelista"/>
        <w:numPr>
          <w:ilvl w:val="1"/>
          <w:numId w:val="57"/>
        </w:numPr>
        <w:jc w:val="both"/>
      </w:pPr>
      <w:r>
        <w:t xml:space="preserve">Enviar la solicitud al </w:t>
      </w:r>
      <w:proofErr w:type="spellStart"/>
      <w:r>
        <w:t>endpoint</w:t>
      </w:r>
      <w:proofErr w:type="spellEnd"/>
      <w:r>
        <w:t>.</w:t>
      </w:r>
    </w:p>
    <w:p w14:paraId="0B586B33" w14:textId="77777777" w:rsidR="006F3687" w:rsidRDefault="006F3687"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401</w:t>
      </w:r>
      <w:r w:rsidRPr="003A2E7E">
        <w:t xml:space="preserve"> (</w:t>
      </w:r>
      <w:proofErr w:type="spellStart"/>
      <w:r w:rsidRPr="003A2E7E">
        <w:t>Unauthorized</w:t>
      </w:r>
      <w:proofErr w:type="spellEnd"/>
      <w:r w:rsidRPr="003A2E7E">
        <w:t>) y un mensaje</w:t>
      </w:r>
      <w:r>
        <w:t xml:space="preserve"> indicando que no está autorizado para realizar peticiones al </w:t>
      </w:r>
      <w:proofErr w:type="spellStart"/>
      <w:r>
        <w:t>endpoint</w:t>
      </w:r>
      <w:proofErr w:type="spellEnd"/>
      <w:r w:rsidRPr="003A2E7E">
        <w:t>.</w:t>
      </w:r>
    </w:p>
    <w:p w14:paraId="489DDC5E" w14:textId="77777777" w:rsidR="00054D62" w:rsidRDefault="006F3687" w:rsidP="00054D62">
      <w:pPr>
        <w:keepNext/>
        <w:jc w:val="center"/>
      </w:pPr>
      <w:r w:rsidRPr="003A2E7E">
        <w:rPr>
          <w:noProof/>
        </w:rPr>
        <w:drawing>
          <wp:inline distT="0" distB="0" distL="0" distR="0" wp14:anchorId="3FB7A995" wp14:editId="03F19033">
            <wp:extent cx="1822450" cy="533400"/>
            <wp:effectExtent l="0" t="0" r="635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66"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5A153B33" w14:textId="1D57C898" w:rsidR="006F3687" w:rsidRPr="00054D62" w:rsidRDefault="00054D62" w:rsidP="00054D62">
      <w:pPr>
        <w:pStyle w:val="Descripcin"/>
        <w:jc w:val="center"/>
        <w:rPr>
          <w:sz w:val="20"/>
          <w:szCs w:val="20"/>
        </w:rPr>
      </w:pPr>
      <w:bookmarkStart w:id="76" w:name="_Toc160577924"/>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50</w:t>
      </w:r>
      <w:r w:rsidRPr="00054D62">
        <w:rPr>
          <w:sz w:val="20"/>
          <w:szCs w:val="20"/>
        </w:rPr>
        <w:fldChar w:fldCharType="end"/>
      </w:r>
      <w:r w:rsidRPr="00054D62">
        <w:rPr>
          <w:sz w:val="20"/>
          <w:szCs w:val="20"/>
        </w:rPr>
        <w:t xml:space="preserve"> - Mensaje de error al realizar solicitud a un </w:t>
      </w:r>
      <w:proofErr w:type="spellStart"/>
      <w:r w:rsidRPr="00054D62">
        <w:rPr>
          <w:sz w:val="20"/>
          <w:szCs w:val="20"/>
        </w:rPr>
        <w:t>endpoint</w:t>
      </w:r>
      <w:proofErr w:type="spellEnd"/>
      <w:r w:rsidRPr="00054D62">
        <w:rPr>
          <w:sz w:val="20"/>
          <w:szCs w:val="20"/>
        </w:rPr>
        <w:t xml:space="preserve"> </w:t>
      </w:r>
      <w:r>
        <w:rPr>
          <w:sz w:val="20"/>
          <w:szCs w:val="20"/>
        </w:rPr>
        <w:br/>
      </w:r>
      <w:r w:rsidRPr="00054D62">
        <w:rPr>
          <w:sz w:val="20"/>
          <w:szCs w:val="20"/>
        </w:rPr>
        <w:t>(</w:t>
      </w:r>
      <w:proofErr w:type="spellStart"/>
      <w:r w:rsidRPr="00054D62">
        <w:rPr>
          <w:sz w:val="20"/>
          <w:szCs w:val="20"/>
        </w:rPr>
        <w:t>Unauthorized</w:t>
      </w:r>
      <w:proofErr w:type="spellEnd"/>
      <w:r w:rsidRPr="00054D62">
        <w:rPr>
          <w:sz w:val="20"/>
          <w:szCs w:val="20"/>
        </w:rPr>
        <w:t>)</w:t>
      </w:r>
      <w:bookmarkEnd w:id="76"/>
    </w:p>
    <w:p w14:paraId="5E9BE62F" w14:textId="77777777" w:rsidR="006F3687" w:rsidRPr="00054D62" w:rsidRDefault="006F3687" w:rsidP="006F3687">
      <w:pPr>
        <w:pStyle w:val="Sinespaciado"/>
      </w:pPr>
    </w:p>
    <w:p w14:paraId="480767B1" w14:textId="0F646A2D" w:rsidR="003A2E7E" w:rsidRPr="00054D62" w:rsidRDefault="003A2E7E" w:rsidP="003A2E7E"/>
    <w:p w14:paraId="26B88599" w14:textId="77777777" w:rsidR="003A2E7E" w:rsidRPr="00054D62" w:rsidRDefault="003A2E7E" w:rsidP="003A2E7E">
      <w:pPr>
        <w:ind w:left="708"/>
      </w:pPr>
    </w:p>
    <w:p w14:paraId="7A1F790F" w14:textId="5E433BC3" w:rsidR="006E5309" w:rsidRPr="00054D62" w:rsidRDefault="006E5309" w:rsidP="006E5309"/>
    <w:p w14:paraId="186B23F9" w14:textId="4B4FFF01" w:rsidR="006E5309" w:rsidRPr="00054D62" w:rsidRDefault="006E5309" w:rsidP="006E5309"/>
    <w:p w14:paraId="2EF746AE" w14:textId="50E35B2F" w:rsidR="006F3687" w:rsidRDefault="006F3687" w:rsidP="006F3687">
      <w:pPr>
        <w:pStyle w:val="Ttulo3"/>
      </w:pPr>
      <w:r w:rsidRPr="000D1B64">
        <w:lastRenderedPageBreak/>
        <w:t xml:space="preserve">Controladores de los </w:t>
      </w:r>
      <w:r w:rsidRPr="006F3687">
        <w:t>dispositivos</w:t>
      </w:r>
    </w:p>
    <w:p w14:paraId="5F5F4E29" w14:textId="4ACD0AA5" w:rsidR="006F3687" w:rsidRPr="006F3687" w:rsidRDefault="006F3687" w:rsidP="00842C81">
      <w:pPr>
        <w:pStyle w:val="Prrafodelista"/>
        <w:numPr>
          <w:ilvl w:val="0"/>
          <w:numId w:val="58"/>
        </w:numPr>
        <w:jc w:val="both"/>
        <w:rPr>
          <w:lang w:val="en-US"/>
        </w:rPr>
      </w:pPr>
      <w:proofErr w:type="spellStart"/>
      <w:r w:rsidRPr="006F3687">
        <w:rPr>
          <w:b/>
          <w:bCs/>
          <w:lang w:val="en-US"/>
        </w:rPr>
        <w:t>Nombre</w:t>
      </w:r>
      <w:proofErr w:type="spellEnd"/>
      <w:r w:rsidRPr="006F3687">
        <w:rPr>
          <w:b/>
          <w:bCs/>
          <w:lang w:val="en-US"/>
        </w:rPr>
        <w:t xml:space="preserve"> del Endpoint:</w:t>
      </w:r>
      <w:r w:rsidRPr="006F3687">
        <w:rPr>
          <w:lang w:val="en-US"/>
        </w:rPr>
        <w:t xml:space="preserve"> </w:t>
      </w:r>
      <w:r w:rsidRPr="006F3687">
        <w:rPr>
          <w:i/>
          <w:iCs/>
          <w:lang w:val="en-US"/>
        </w:rPr>
        <w:t>“/channels</w:t>
      </w:r>
      <w:proofErr w:type="gramStart"/>
      <w:r w:rsidRPr="006F3687">
        <w:rPr>
          <w:i/>
          <w:iCs/>
          <w:lang w:val="en-US"/>
        </w:rPr>
        <w:t>/:</w:t>
      </w:r>
      <w:proofErr w:type="spellStart"/>
      <w:r w:rsidRPr="006F3687">
        <w:rPr>
          <w:i/>
          <w:iCs/>
          <w:lang w:val="en-US"/>
        </w:rPr>
        <w:t>channelId</w:t>
      </w:r>
      <w:proofErr w:type="spellEnd"/>
      <w:proofErr w:type="gramEnd"/>
      <w:r w:rsidRPr="006F3687">
        <w:rPr>
          <w:i/>
          <w:iCs/>
          <w:lang w:val="en-US"/>
        </w:rPr>
        <w:t>/devices</w:t>
      </w:r>
      <w:r w:rsidR="00CA0628">
        <w:rPr>
          <w:i/>
          <w:iCs/>
          <w:lang w:val="en-US"/>
        </w:rPr>
        <w:t>”</w:t>
      </w:r>
    </w:p>
    <w:p w14:paraId="664669A3" w14:textId="638EB152" w:rsidR="006F3687" w:rsidRDefault="006F3687" w:rsidP="00842C81">
      <w:pPr>
        <w:pStyle w:val="Prrafodelista"/>
        <w:numPr>
          <w:ilvl w:val="0"/>
          <w:numId w:val="56"/>
        </w:numPr>
        <w:jc w:val="both"/>
      </w:pPr>
      <w:r w:rsidRPr="00D861A8">
        <w:rPr>
          <w:b/>
          <w:bCs/>
        </w:rPr>
        <w:t>Descripción:</w:t>
      </w:r>
      <w:r>
        <w:t xml:space="preserve"> </w:t>
      </w:r>
      <w:r w:rsidR="00CA0628" w:rsidRPr="00CA0628">
        <w:t>Se encarga de crear un nuevo dispositivo y asociarlo a un canal específico en la base de datos</w:t>
      </w:r>
      <w:r w:rsidRPr="00D861A8">
        <w:t>.</w:t>
      </w:r>
    </w:p>
    <w:p w14:paraId="364F7DE3" w14:textId="7097F16F" w:rsidR="006F3687" w:rsidRDefault="006F3687" w:rsidP="00842C81">
      <w:pPr>
        <w:pStyle w:val="Prrafodelista"/>
        <w:numPr>
          <w:ilvl w:val="0"/>
          <w:numId w:val="56"/>
        </w:numPr>
        <w:jc w:val="both"/>
      </w:pPr>
      <w:r w:rsidRPr="00D861A8">
        <w:rPr>
          <w:b/>
          <w:bCs/>
        </w:rPr>
        <w:t>Método HTTP:</w:t>
      </w:r>
      <w:r>
        <w:t xml:space="preserve"> </w:t>
      </w:r>
      <w:r w:rsidRPr="006F3687">
        <w:t>POST</w:t>
      </w:r>
    </w:p>
    <w:p w14:paraId="10161EE5" w14:textId="0899C4E4" w:rsidR="00CA0628" w:rsidRDefault="00CA0628" w:rsidP="00842C81">
      <w:pPr>
        <w:pStyle w:val="Prrafodelista"/>
        <w:numPr>
          <w:ilvl w:val="0"/>
          <w:numId w:val="56"/>
        </w:numPr>
        <w:jc w:val="both"/>
      </w:pPr>
      <w:r>
        <w:rPr>
          <w:b/>
          <w:bCs/>
        </w:rPr>
        <w:t>Parámetros:</w:t>
      </w:r>
    </w:p>
    <w:p w14:paraId="0E23074B" w14:textId="4E935A91" w:rsidR="00CA0628" w:rsidRDefault="00CA0628" w:rsidP="00842C81">
      <w:pPr>
        <w:pStyle w:val="Prrafodelista"/>
        <w:numPr>
          <w:ilvl w:val="1"/>
          <w:numId w:val="56"/>
        </w:numPr>
        <w:jc w:val="both"/>
      </w:pPr>
      <w:proofErr w:type="spellStart"/>
      <w:r w:rsidRPr="00CA0628">
        <w:rPr>
          <w:b/>
          <w:bCs/>
        </w:rPr>
        <w:t>channelId</w:t>
      </w:r>
      <w:proofErr w:type="spellEnd"/>
      <w:r w:rsidRPr="00CA0628">
        <w:rPr>
          <w:b/>
          <w:bCs/>
        </w:rPr>
        <w:t>:</w:t>
      </w:r>
      <w:r>
        <w:t xml:space="preserve"> Identificador del canal donde se creará el dispositivo.</w:t>
      </w:r>
    </w:p>
    <w:p w14:paraId="229D47FB" w14:textId="77777777" w:rsidR="006F3687" w:rsidRPr="00D861A8" w:rsidRDefault="006F3687" w:rsidP="00842C81">
      <w:pPr>
        <w:pStyle w:val="Prrafodelista"/>
        <w:numPr>
          <w:ilvl w:val="0"/>
          <w:numId w:val="56"/>
        </w:numPr>
        <w:jc w:val="both"/>
        <w:rPr>
          <w:b/>
          <w:bCs/>
        </w:rPr>
      </w:pPr>
      <w:r w:rsidRPr="00D861A8">
        <w:rPr>
          <w:b/>
          <w:bCs/>
        </w:rPr>
        <w:t>Encabezados:</w:t>
      </w:r>
    </w:p>
    <w:p w14:paraId="06DF2BD9" w14:textId="7DEE1345" w:rsidR="006F3687" w:rsidRDefault="006F3687"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w:t>
      </w:r>
      <w:proofErr w:type="spellStart"/>
      <w:r w:rsidRPr="00D861A8">
        <w:rPr>
          <w:lang w:val="en-US"/>
        </w:rPr>
        <w:t>nivel</w:t>
      </w:r>
      <w:proofErr w:type="spellEnd"/>
      <w:r w:rsidRPr="00D861A8">
        <w:rPr>
          <w:lang w:val="en-US"/>
        </w:rPr>
        <w:t xml:space="preserve"> </w:t>
      </w:r>
      <w:r w:rsidR="00CA0628">
        <w:rPr>
          <w:lang w:val="en-US"/>
        </w:rPr>
        <w:t>1</w:t>
      </w:r>
      <w:r w:rsidRPr="00D861A8">
        <w:rPr>
          <w:lang w:val="en-US"/>
        </w:rPr>
        <w:t>]</w:t>
      </w:r>
    </w:p>
    <w:p w14:paraId="08D24BE6" w14:textId="447250F0" w:rsidR="00CA0628" w:rsidRPr="00CA0628" w:rsidRDefault="00CA0628" w:rsidP="00842C81">
      <w:pPr>
        <w:pStyle w:val="Prrafodelista"/>
        <w:numPr>
          <w:ilvl w:val="0"/>
          <w:numId w:val="56"/>
        </w:numPr>
        <w:jc w:val="both"/>
        <w:rPr>
          <w:lang w:val="en-US"/>
        </w:rPr>
      </w:pPr>
      <w:r>
        <w:rPr>
          <w:b/>
          <w:bCs/>
          <w:lang w:val="en-US"/>
        </w:rPr>
        <w:t xml:space="preserve">Cuerpo de la </w:t>
      </w:r>
      <w:proofErr w:type="spellStart"/>
      <w:r>
        <w:rPr>
          <w:b/>
          <w:bCs/>
          <w:lang w:val="en-US"/>
        </w:rPr>
        <w:t>Petición</w:t>
      </w:r>
      <w:proofErr w:type="spellEnd"/>
      <w:r>
        <w:rPr>
          <w:b/>
          <w:bCs/>
          <w:lang w:val="en-US"/>
        </w:rPr>
        <w:t>:</w:t>
      </w:r>
    </w:p>
    <w:p w14:paraId="57B95BA1" w14:textId="77777777" w:rsidR="00054D62" w:rsidRDefault="00CA0628" w:rsidP="00054D62">
      <w:pPr>
        <w:pStyle w:val="Prrafodelista"/>
        <w:keepNext/>
        <w:spacing w:after="0"/>
        <w:ind w:left="2160"/>
      </w:pPr>
      <w:r>
        <w:rPr>
          <w:noProof/>
          <w:lang w:val="en-US"/>
        </w:rPr>
        <w:drawing>
          <wp:inline distT="0" distB="0" distL="0" distR="0" wp14:anchorId="43671D07" wp14:editId="114A2981">
            <wp:extent cx="2463806" cy="149481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67" cstate="print">
                      <a:extLst>
                        <a:ext uri="{28A0092B-C50C-407E-A947-70E740481C1C}">
                          <a14:useLocalDpi xmlns:a14="http://schemas.microsoft.com/office/drawing/2010/main" val="0"/>
                        </a:ext>
                      </a:extLst>
                    </a:blip>
                    <a:srcRect l="7798" t="16909" r="9213" b="12375"/>
                    <a:stretch/>
                  </pic:blipFill>
                  <pic:spPr bwMode="auto">
                    <a:xfrm>
                      <a:off x="0" y="0"/>
                      <a:ext cx="2477796" cy="1503303"/>
                    </a:xfrm>
                    <a:prstGeom prst="rect">
                      <a:avLst/>
                    </a:prstGeom>
                    <a:ln>
                      <a:noFill/>
                    </a:ln>
                    <a:extLst>
                      <a:ext uri="{53640926-AAD7-44D8-BBD7-CCE9431645EC}">
                        <a14:shadowObscured xmlns:a14="http://schemas.microsoft.com/office/drawing/2010/main"/>
                      </a:ext>
                    </a:extLst>
                  </pic:spPr>
                </pic:pic>
              </a:graphicData>
            </a:graphic>
          </wp:inline>
        </w:drawing>
      </w:r>
    </w:p>
    <w:p w14:paraId="0A34A75F" w14:textId="5466C06A" w:rsidR="00A1691B" w:rsidRPr="00054D62" w:rsidRDefault="00054D62" w:rsidP="00054D62">
      <w:pPr>
        <w:pStyle w:val="Descripcin"/>
        <w:jc w:val="center"/>
        <w:rPr>
          <w:sz w:val="20"/>
          <w:szCs w:val="20"/>
        </w:rPr>
      </w:pPr>
      <w:bookmarkStart w:id="77" w:name="_Toc160577925"/>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51</w:t>
      </w:r>
      <w:r w:rsidRPr="00054D62">
        <w:rPr>
          <w:sz w:val="20"/>
          <w:szCs w:val="20"/>
        </w:rPr>
        <w:fldChar w:fldCharType="end"/>
      </w:r>
      <w:r w:rsidRPr="00054D62">
        <w:rPr>
          <w:sz w:val="20"/>
          <w:szCs w:val="20"/>
        </w:rPr>
        <w:t xml:space="preserve"> - Cuerpo de la petición a un </w:t>
      </w:r>
      <w:proofErr w:type="spellStart"/>
      <w:r w:rsidRPr="00054D62">
        <w:rPr>
          <w:sz w:val="20"/>
          <w:szCs w:val="20"/>
        </w:rPr>
        <w:t>endpoint</w:t>
      </w:r>
      <w:proofErr w:type="spellEnd"/>
      <w:r w:rsidRPr="00054D62">
        <w:rPr>
          <w:sz w:val="20"/>
          <w:szCs w:val="20"/>
        </w:rPr>
        <w:t xml:space="preserve"> </w:t>
      </w:r>
      <w:r>
        <w:rPr>
          <w:sz w:val="20"/>
          <w:szCs w:val="20"/>
        </w:rPr>
        <w:br/>
      </w:r>
      <w:r w:rsidRPr="00054D62">
        <w:rPr>
          <w:sz w:val="20"/>
          <w:szCs w:val="20"/>
        </w:rPr>
        <w:t>(“/channels</w:t>
      </w:r>
      <w:proofErr w:type="gramStart"/>
      <w:r w:rsidRPr="00054D62">
        <w:rPr>
          <w:sz w:val="20"/>
          <w:szCs w:val="20"/>
        </w:rPr>
        <w:t>/:</w:t>
      </w:r>
      <w:proofErr w:type="spellStart"/>
      <w:r w:rsidRPr="00054D62">
        <w:rPr>
          <w:sz w:val="20"/>
          <w:szCs w:val="20"/>
        </w:rPr>
        <w:t>channelId</w:t>
      </w:r>
      <w:proofErr w:type="spellEnd"/>
      <w:proofErr w:type="gramEnd"/>
      <w:r w:rsidRPr="00054D62">
        <w:rPr>
          <w:sz w:val="20"/>
          <w:szCs w:val="20"/>
        </w:rPr>
        <w:t>/</w:t>
      </w:r>
      <w:proofErr w:type="spellStart"/>
      <w:r w:rsidRPr="00054D62">
        <w:rPr>
          <w:sz w:val="20"/>
          <w:szCs w:val="20"/>
        </w:rPr>
        <w:t>devices</w:t>
      </w:r>
      <w:proofErr w:type="spellEnd"/>
      <w:r w:rsidRPr="00054D62">
        <w:rPr>
          <w:sz w:val="20"/>
          <w:szCs w:val="20"/>
        </w:rPr>
        <w:t>”)</w:t>
      </w:r>
      <w:bookmarkEnd w:id="77"/>
    </w:p>
    <w:p w14:paraId="3AA1D822" w14:textId="77777777" w:rsidR="006F3687" w:rsidRPr="00D861A8" w:rsidRDefault="006F3687" w:rsidP="00842C81">
      <w:pPr>
        <w:pStyle w:val="Prrafodelista"/>
        <w:numPr>
          <w:ilvl w:val="0"/>
          <w:numId w:val="56"/>
        </w:numPr>
        <w:rPr>
          <w:b/>
          <w:bCs/>
          <w:lang w:val="en-US"/>
        </w:rPr>
      </w:pPr>
      <w:r w:rsidRPr="00D861A8">
        <w:rPr>
          <w:b/>
          <w:bCs/>
          <w:lang w:val="en-US"/>
        </w:rPr>
        <w:t xml:space="preserve">Respuesta </w:t>
      </w:r>
      <w:proofErr w:type="spellStart"/>
      <w:r w:rsidRPr="00D861A8">
        <w:rPr>
          <w:b/>
          <w:bCs/>
          <w:lang w:val="en-US"/>
        </w:rPr>
        <w:t>esperada</w:t>
      </w:r>
      <w:proofErr w:type="spellEnd"/>
      <w:r w:rsidRPr="00D861A8">
        <w:rPr>
          <w:b/>
          <w:bCs/>
          <w:lang w:val="en-US"/>
        </w:rPr>
        <w:t>:</w:t>
      </w:r>
    </w:p>
    <w:p w14:paraId="6DED61F2" w14:textId="77777777" w:rsidR="006F3687" w:rsidRDefault="006F3687" w:rsidP="00842C81">
      <w:pPr>
        <w:pStyle w:val="Prrafodelista"/>
        <w:numPr>
          <w:ilvl w:val="1"/>
          <w:numId w:val="56"/>
        </w:numPr>
        <w:rPr>
          <w:lang w:val="en-US"/>
        </w:rPr>
      </w:pPr>
      <w:r w:rsidRPr="00D861A8">
        <w:rPr>
          <w:b/>
          <w:bCs/>
          <w:lang w:val="en-US"/>
        </w:rPr>
        <w:t xml:space="preserve">Código de </w:t>
      </w:r>
      <w:proofErr w:type="spellStart"/>
      <w:r w:rsidRPr="00D861A8">
        <w:rPr>
          <w:b/>
          <w:bCs/>
          <w:lang w:val="en-US"/>
        </w:rPr>
        <w:t>estado</w:t>
      </w:r>
      <w:proofErr w:type="spellEnd"/>
      <w:r w:rsidRPr="00D861A8">
        <w:rPr>
          <w:b/>
          <w:bCs/>
          <w:lang w:val="en-US"/>
        </w:rPr>
        <w:t>:</w:t>
      </w:r>
      <w:r>
        <w:rPr>
          <w:lang w:val="en-US"/>
        </w:rPr>
        <w:t xml:space="preserve"> 200 (OK)</w:t>
      </w:r>
    </w:p>
    <w:p w14:paraId="3D79B37D" w14:textId="6C9642FF" w:rsidR="00CA0628" w:rsidRPr="00CA0628" w:rsidRDefault="006F3687" w:rsidP="00842C81">
      <w:pPr>
        <w:pStyle w:val="Prrafodelista"/>
        <w:numPr>
          <w:ilvl w:val="1"/>
          <w:numId w:val="56"/>
        </w:numPr>
        <w:rPr>
          <w:b/>
          <w:bCs/>
          <w:lang w:val="en-US"/>
        </w:rPr>
      </w:pPr>
      <w:r w:rsidRPr="00D861A8">
        <w:rPr>
          <w:b/>
          <w:bCs/>
          <w:lang w:val="en-US"/>
        </w:rPr>
        <w:t xml:space="preserve">Cuerpo de la </w:t>
      </w:r>
      <w:proofErr w:type="spellStart"/>
      <w:r w:rsidRPr="00D861A8">
        <w:rPr>
          <w:b/>
          <w:bCs/>
          <w:lang w:val="en-US"/>
        </w:rPr>
        <w:t>respuesta</w:t>
      </w:r>
      <w:proofErr w:type="spellEnd"/>
      <w:r>
        <w:rPr>
          <w:b/>
          <w:bCs/>
          <w:lang w:val="en-US"/>
        </w:rPr>
        <w:t>:</w:t>
      </w:r>
    </w:p>
    <w:p w14:paraId="79A30DCC" w14:textId="77777777" w:rsidR="00054D62" w:rsidRDefault="00CA0628" w:rsidP="00054D62">
      <w:pPr>
        <w:keepNext/>
        <w:jc w:val="center"/>
      </w:pPr>
      <w:r>
        <w:rPr>
          <w:noProof/>
        </w:rPr>
        <w:drawing>
          <wp:inline distT="0" distB="0" distL="0" distR="0" wp14:anchorId="03676A52" wp14:editId="31EF121D">
            <wp:extent cx="2028528" cy="38426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68" cstate="print">
                      <a:extLst>
                        <a:ext uri="{28A0092B-C50C-407E-A947-70E740481C1C}">
                          <a14:useLocalDpi xmlns:a14="http://schemas.microsoft.com/office/drawing/2010/main" val="0"/>
                        </a:ext>
                      </a:extLst>
                    </a:blip>
                    <a:srcRect l="9898" t="38333" r="11204" b="25292"/>
                    <a:stretch/>
                  </pic:blipFill>
                  <pic:spPr bwMode="auto">
                    <a:xfrm>
                      <a:off x="0" y="0"/>
                      <a:ext cx="2093543" cy="396579"/>
                    </a:xfrm>
                    <a:prstGeom prst="rect">
                      <a:avLst/>
                    </a:prstGeom>
                    <a:ln>
                      <a:noFill/>
                    </a:ln>
                    <a:extLst>
                      <a:ext uri="{53640926-AAD7-44D8-BBD7-CCE9431645EC}">
                        <a14:shadowObscured xmlns:a14="http://schemas.microsoft.com/office/drawing/2010/main"/>
                      </a:ext>
                    </a:extLst>
                  </pic:spPr>
                </pic:pic>
              </a:graphicData>
            </a:graphic>
          </wp:inline>
        </w:drawing>
      </w:r>
    </w:p>
    <w:p w14:paraId="5E5F2040" w14:textId="57249F7E" w:rsidR="006F3687" w:rsidRPr="00054D62" w:rsidRDefault="00054D62" w:rsidP="00054D62">
      <w:pPr>
        <w:pStyle w:val="Descripcin"/>
        <w:jc w:val="center"/>
        <w:rPr>
          <w:sz w:val="20"/>
          <w:szCs w:val="20"/>
        </w:rPr>
      </w:pPr>
      <w:bookmarkStart w:id="78" w:name="_Toc160577926"/>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52</w:t>
      </w:r>
      <w:r w:rsidRPr="00054D62">
        <w:rPr>
          <w:sz w:val="20"/>
          <w:szCs w:val="20"/>
        </w:rPr>
        <w:fldChar w:fldCharType="end"/>
      </w:r>
      <w:r w:rsidRPr="00054D62">
        <w:rPr>
          <w:sz w:val="20"/>
          <w:szCs w:val="20"/>
        </w:rPr>
        <w:t xml:space="preserve"> - Cuerpo de la respuesta a una petición hacia un </w:t>
      </w:r>
      <w:proofErr w:type="spellStart"/>
      <w:r w:rsidRPr="00054D62">
        <w:rPr>
          <w:sz w:val="20"/>
          <w:szCs w:val="20"/>
        </w:rPr>
        <w:t>endpoint</w:t>
      </w:r>
      <w:proofErr w:type="spellEnd"/>
      <w:r w:rsidRPr="00054D62">
        <w:rPr>
          <w:sz w:val="20"/>
          <w:szCs w:val="20"/>
        </w:rPr>
        <w:t xml:space="preserve"> </w:t>
      </w:r>
      <w:r>
        <w:rPr>
          <w:sz w:val="20"/>
          <w:szCs w:val="20"/>
        </w:rPr>
        <w:br/>
      </w:r>
      <w:r w:rsidRPr="00054D62">
        <w:rPr>
          <w:sz w:val="20"/>
          <w:szCs w:val="20"/>
        </w:rPr>
        <w:t>(“/channels</w:t>
      </w:r>
      <w:proofErr w:type="gramStart"/>
      <w:r w:rsidRPr="00054D62">
        <w:rPr>
          <w:sz w:val="20"/>
          <w:szCs w:val="20"/>
        </w:rPr>
        <w:t>/:</w:t>
      </w:r>
      <w:proofErr w:type="spellStart"/>
      <w:r w:rsidRPr="00054D62">
        <w:rPr>
          <w:sz w:val="20"/>
          <w:szCs w:val="20"/>
        </w:rPr>
        <w:t>channelId</w:t>
      </w:r>
      <w:proofErr w:type="spellEnd"/>
      <w:proofErr w:type="gramEnd"/>
      <w:r w:rsidRPr="00054D62">
        <w:rPr>
          <w:sz w:val="20"/>
          <w:szCs w:val="20"/>
        </w:rPr>
        <w:t>/</w:t>
      </w:r>
      <w:proofErr w:type="spellStart"/>
      <w:r w:rsidRPr="00054D62">
        <w:rPr>
          <w:sz w:val="20"/>
          <w:szCs w:val="20"/>
        </w:rPr>
        <w:t>devices</w:t>
      </w:r>
      <w:proofErr w:type="spellEnd"/>
      <w:r w:rsidRPr="00054D62">
        <w:rPr>
          <w:sz w:val="20"/>
          <w:szCs w:val="20"/>
        </w:rPr>
        <w:t>”)</w:t>
      </w:r>
      <w:bookmarkEnd w:id="78"/>
      <w:r w:rsidR="00DD25E2" w:rsidRPr="00054D62">
        <w:rPr>
          <w:sz w:val="20"/>
          <w:szCs w:val="20"/>
        </w:rPr>
        <w:br/>
      </w:r>
    </w:p>
    <w:p w14:paraId="02652D1E" w14:textId="77777777" w:rsidR="006F3687" w:rsidRDefault="006F3687" w:rsidP="00361915">
      <w:pPr>
        <w:pStyle w:val="Subttulo"/>
        <w:ind w:firstLine="708"/>
        <w:jc w:val="both"/>
        <w:rPr>
          <w:lang w:val="en-US"/>
        </w:rPr>
      </w:pPr>
      <w:proofErr w:type="spellStart"/>
      <w:r w:rsidRPr="00776E3E">
        <w:rPr>
          <w:lang w:val="en-US"/>
        </w:rPr>
        <w:t>Escenario</w:t>
      </w:r>
      <w:proofErr w:type="spellEnd"/>
      <w:r w:rsidRPr="00776E3E">
        <w:rPr>
          <w:lang w:val="en-US"/>
        </w:rPr>
        <w:t xml:space="preserve"> 1: </w:t>
      </w:r>
      <w:proofErr w:type="spellStart"/>
      <w:r w:rsidRPr="00776E3E">
        <w:rPr>
          <w:lang w:val="en-US"/>
        </w:rPr>
        <w:t>Acción</w:t>
      </w:r>
      <w:proofErr w:type="spellEnd"/>
      <w:r w:rsidRPr="00776E3E">
        <w:rPr>
          <w:lang w:val="en-US"/>
        </w:rPr>
        <w:t xml:space="preserve"> </w:t>
      </w:r>
      <w:proofErr w:type="spellStart"/>
      <w:r w:rsidRPr="00776E3E">
        <w:rPr>
          <w:lang w:val="en-US"/>
        </w:rPr>
        <w:t>Exitos</w:t>
      </w:r>
      <w:r>
        <w:rPr>
          <w:lang w:val="en-US"/>
        </w:rPr>
        <w:t>a</w:t>
      </w:r>
      <w:proofErr w:type="spellEnd"/>
    </w:p>
    <w:p w14:paraId="7E8080A8" w14:textId="3FA444AD" w:rsidR="006F3687" w:rsidRDefault="006F3687"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r w:rsidR="00A1691B">
        <w:t xml:space="preserve"> y </w:t>
      </w:r>
      <w:r w:rsidR="00DD25E2">
        <w:t>el</w:t>
      </w:r>
      <w:r w:rsidR="00A1691B">
        <w:t xml:space="preserve"> parámetro requerido</w:t>
      </w:r>
      <w:r>
        <w:t>.</w:t>
      </w:r>
    </w:p>
    <w:p w14:paraId="22D4A60B" w14:textId="77777777" w:rsidR="006F3687" w:rsidRPr="006F3687" w:rsidRDefault="006F3687" w:rsidP="00842C81">
      <w:pPr>
        <w:pStyle w:val="Prrafodelista"/>
        <w:numPr>
          <w:ilvl w:val="0"/>
          <w:numId w:val="57"/>
        </w:numPr>
        <w:jc w:val="both"/>
        <w:rPr>
          <w:b/>
          <w:bCs/>
        </w:rPr>
      </w:pPr>
      <w:r w:rsidRPr="006F3687">
        <w:rPr>
          <w:b/>
          <w:bCs/>
        </w:rPr>
        <w:t>Pasos:</w:t>
      </w:r>
    </w:p>
    <w:p w14:paraId="52F2CBE3" w14:textId="54AFA3C2" w:rsidR="006F3687" w:rsidRDefault="006F3687" w:rsidP="00842C81">
      <w:pPr>
        <w:pStyle w:val="Prrafodelista"/>
        <w:numPr>
          <w:ilvl w:val="1"/>
          <w:numId w:val="57"/>
        </w:numPr>
        <w:jc w:val="both"/>
      </w:pPr>
      <w:r>
        <w:t>Configurar</w:t>
      </w:r>
      <w:r w:rsidR="00DD25E2">
        <w:t xml:space="preserve"> la solicitud </w:t>
      </w:r>
      <w:r>
        <w:t xml:space="preserve">con </w:t>
      </w:r>
      <w:r w:rsidR="00DD25E2">
        <w:t>el</w:t>
      </w:r>
      <w:r w:rsidR="00A1691B">
        <w:t xml:space="preserve"> parámetro</w:t>
      </w:r>
      <w:r w:rsidR="00DD25E2">
        <w:t xml:space="preserve"> y el encabezado</w:t>
      </w:r>
      <w:r w:rsidR="00A1691B">
        <w:t xml:space="preserve"> </w:t>
      </w:r>
      <w:r w:rsidR="00DD25E2">
        <w:t>con</w:t>
      </w:r>
      <w:r w:rsidR="00A1691B">
        <w:t xml:space="preserve"> la</w:t>
      </w:r>
      <w:r>
        <w:t xml:space="preserve"> API </w:t>
      </w:r>
      <w:proofErr w:type="spellStart"/>
      <w:r>
        <w:t>key</w:t>
      </w:r>
      <w:proofErr w:type="spellEnd"/>
      <w:r>
        <w:t xml:space="preserve"> del nivel requerido.</w:t>
      </w:r>
    </w:p>
    <w:p w14:paraId="47849FC7" w14:textId="77777777" w:rsidR="006F3687" w:rsidRDefault="006F3687" w:rsidP="00842C81">
      <w:pPr>
        <w:pStyle w:val="Prrafodelista"/>
        <w:numPr>
          <w:ilvl w:val="1"/>
          <w:numId w:val="57"/>
        </w:numPr>
        <w:jc w:val="both"/>
      </w:pPr>
      <w:r>
        <w:t xml:space="preserve">Enviar la solicitud al </w:t>
      </w:r>
      <w:proofErr w:type="spellStart"/>
      <w:r>
        <w:t>endpoint</w:t>
      </w:r>
      <w:proofErr w:type="spellEnd"/>
      <w:r>
        <w:t>.</w:t>
      </w:r>
    </w:p>
    <w:p w14:paraId="45F266BD" w14:textId="46D04DC6" w:rsidR="006F3687" w:rsidRDefault="006F3687"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w:t>
      </w:r>
      <w:r w:rsidR="00A1691B">
        <w:t>mensaje indicando que la acción se realizó correctamente</w:t>
      </w:r>
      <w:r>
        <w:t>.</w:t>
      </w:r>
    </w:p>
    <w:p w14:paraId="7F5C4B81" w14:textId="77777777" w:rsidR="006F3687" w:rsidRDefault="006F3687" w:rsidP="00361915">
      <w:pPr>
        <w:pStyle w:val="Subttulo"/>
        <w:numPr>
          <w:ilvl w:val="0"/>
          <w:numId w:val="0"/>
        </w:numPr>
        <w:ind w:firstLine="708"/>
        <w:jc w:val="both"/>
        <w:rPr>
          <w:lang w:val="en-US"/>
        </w:rPr>
      </w:pPr>
      <w:proofErr w:type="spellStart"/>
      <w:r w:rsidRPr="00776E3E">
        <w:rPr>
          <w:lang w:val="en-US"/>
        </w:rPr>
        <w:t>Escenario</w:t>
      </w:r>
      <w:proofErr w:type="spellEnd"/>
      <w:r w:rsidRPr="00776E3E">
        <w:rPr>
          <w:lang w:val="en-US"/>
        </w:rPr>
        <w:t xml:space="preserve"> </w:t>
      </w:r>
      <w:r>
        <w:rPr>
          <w:lang w:val="en-US"/>
        </w:rPr>
        <w:t>2</w:t>
      </w:r>
      <w:r w:rsidRPr="00776E3E">
        <w:rPr>
          <w:lang w:val="en-US"/>
        </w:rPr>
        <w:t xml:space="preserve">: </w:t>
      </w:r>
      <w:proofErr w:type="spellStart"/>
      <w:r w:rsidRPr="00776E3E">
        <w:rPr>
          <w:lang w:val="en-US"/>
        </w:rPr>
        <w:t>Acción</w:t>
      </w:r>
      <w:proofErr w:type="spellEnd"/>
      <w:r w:rsidRPr="00776E3E">
        <w:rPr>
          <w:lang w:val="en-US"/>
        </w:rPr>
        <w:t xml:space="preserve"> </w:t>
      </w:r>
      <w:proofErr w:type="spellStart"/>
      <w:r>
        <w:rPr>
          <w:lang w:val="en-US"/>
        </w:rPr>
        <w:t>Fallida</w:t>
      </w:r>
      <w:proofErr w:type="spellEnd"/>
    </w:p>
    <w:p w14:paraId="12C994D1" w14:textId="00ECC726" w:rsidR="006F3687" w:rsidRDefault="006F3687" w:rsidP="00842C81">
      <w:pPr>
        <w:pStyle w:val="Prrafodelista"/>
        <w:numPr>
          <w:ilvl w:val="0"/>
          <w:numId w:val="57"/>
        </w:numPr>
        <w:jc w:val="both"/>
      </w:pPr>
      <w:r w:rsidRPr="006F3687">
        <w:rPr>
          <w:b/>
          <w:bCs/>
        </w:rPr>
        <w:t>Descripción:</w:t>
      </w:r>
      <w:r w:rsidRPr="00776E3E">
        <w:t xml:space="preserve"> </w:t>
      </w:r>
      <w:r w:rsidR="00EB2208">
        <w:t>Se realiza la solicitud con el nivel de autorización incorrecto o ausente.</w:t>
      </w:r>
    </w:p>
    <w:p w14:paraId="5A5EE0A1" w14:textId="77777777" w:rsidR="006F3687" w:rsidRPr="006F3687" w:rsidRDefault="006F3687" w:rsidP="00842C81">
      <w:pPr>
        <w:pStyle w:val="Prrafodelista"/>
        <w:numPr>
          <w:ilvl w:val="0"/>
          <w:numId w:val="57"/>
        </w:numPr>
        <w:jc w:val="both"/>
        <w:rPr>
          <w:b/>
          <w:bCs/>
        </w:rPr>
      </w:pPr>
      <w:r w:rsidRPr="006F3687">
        <w:rPr>
          <w:b/>
          <w:bCs/>
        </w:rPr>
        <w:t>Pasos:</w:t>
      </w:r>
    </w:p>
    <w:p w14:paraId="04DC5E01" w14:textId="7060B07D" w:rsidR="006F3687" w:rsidRDefault="00A35C05" w:rsidP="00842C81">
      <w:pPr>
        <w:pStyle w:val="Prrafodelista"/>
        <w:numPr>
          <w:ilvl w:val="1"/>
          <w:numId w:val="57"/>
        </w:numPr>
        <w:jc w:val="both"/>
      </w:pPr>
      <w:r w:rsidRPr="00A35C05">
        <w:t>Configurar la solicitud si</w:t>
      </w:r>
      <w:r>
        <w:t xml:space="preserve">n el </w:t>
      </w:r>
      <w:r w:rsidRPr="00A35C05">
        <w:t>parámetro requerido y con el encabezado de autorización</w:t>
      </w:r>
      <w:r w:rsidR="006F3687">
        <w:t>.</w:t>
      </w:r>
    </w:p>
    <w:p w14:paraId="150EF3DA" w14:textId="77777777" w:rsidR="006F3687" w:rsidRDefault="006F3687" w:rsidP="00842C81">
      <w:pPr>
        <w:pStyle w:val="Prrafodelista"/>
        <w:numPr>
          <w:ilvl w:val="1"/>
          <w:numId w:val="57"/>
        </w:numPr>
        <w:jc w:val="both"/>
      </w:pPr>
      <w:r>
        <w:t xml:space="preserve">Enviar la solicitud al </w:t>
      </w:r>
      <w:proofErr w:type="spellStart"/>
      <w:r>
        <w:t>endpoint</w:t>
      </w:r>
      <w:proofErr w:type="spellEnd"/>
      <w:r>
        <w:t>.</w:t>
      </w:r>
    </w:p>
    <w:p w14:paraId="7330C4EC" w14:textId="5D0EA3A2" w:rsidR="00A35C05" w:rsidRDefault="006F3687"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sidR="00A35C05">
        <w:rPr>
          <w:b/>
          <w:bCs/>
        </w:rPr>
        <w:t>4</w:t>
      </w:r>
      <w:r w:rsidRPr="003A2E7E">
        <w:t xml:space="preserve"> (</w:t>
      </w:r>
      <w:proofErr w:type="spellStart"/>
      <w:r w:rsidR="00A35C05">
        <w:t>N</w:t>
      </w:r>
      <w:r w:rsidR="00A35C05" w:rsidRPr="00A35C05">
        <w:t>ot</w:t>
      </w:r>
      <w:proofErr w:type="spellEnd"/>
      <w:r w:rsidR="00A35C05" w:rsidRPr="00A35C05">
        <w:t xml:space="preserve"> </w:t>
      </w:r>
      <w:proofErr w:type="spellStart"/>
      <w:r w:rsidR="00A35C05" w:rsidRPr="00A35C05">
        <w:t>found</w:t>
      </w:r>
      <w:proofErr w:type="spellEnd"/>
      <w:r w:rsidRPr="003A2E7E">
        <w:t>) y un mensaje</w:t>
      </w:r>
      <w:r>
        <w:t xml:space="preserve"> indicando que no </w:t>
      </w:r>
      <w:r w:rsidR="00A35C05">
        <w:t>se encuentra el canal.</w:t>
      </w:r>
    </w:p>
    <w:p w14:paraId="3D511C6D" w14:textId="77777777" w:rsidR="00054D62" w:rsidRDefault="00A35C05" w:rsidP="00054D62">
      <w:pPr>
        <w:keepNext/>
        <w:jc w:val="center"/>
      </w:pPr>
      <w:r>
        <w:rPr>
          <w:noProof/>
        </w:rPr>
        <w:drawing>
          <wp:inline distT="0" distB="0" distL="0" distR="0" wp14:anchorId="515215CB" wp14:editId="695D3B33">
            <wp:extent cx="1583582" cy="549729"/>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69" cstate="print">
                      <a:extLst>
                        <a:ext uri="{28A0092B-C50C-407E-A947-70E740481C1C}">
                          <a14:useLocalDpi xmlns:a14="http://schemas.microsoft.com/office/drawing/2010/main" val="0"/>
                        </a:ext>
                      </a:extLst>
                    </a:blip>
                    <a:srcRect l="11957" t="25322" r="13956" b="24638"/>
                    <a:stretch/>
                  </pic:blipFill>
                  <pic:spPr bwMode="auto">
                    <a:xfrm>
                      <a:off x="0" y="0"/>
                      <a:ext cx="1605479" cy="557330"/>
                    </a:xfrm>
                    <a:prstGeom prst="rect">
                      <a:avLst/>
                    </a:prstGeom>
                    <a:ln>
                      <a:noFill/>
                    </a:ln>
                    <a:extLst>
                      <a:ext uri="{53640926-AAD7-44D8-BBD7-CCE9431645EC}">
                        <a14:shadowObscured xmlns:a14="http://schemas.microsoft.com/office/drawing/2010/main"/>
                      </a:ext>
                    </a:extLst>
                  </pic:spPr>
                </pic:pic>
              </a:graphicData>
            </a:graphic>
          </wp:inline>
        </w:drawing>
      </w:r>
    </w:p>
    <w:p w14:paraId="799B2DCA" w14:textId="1826667A" w:rsidR="006E5309" w:rsidRPr="00054D62" w:rsidRDefault="00054D62" w:rsidP="00054D62">
      <w:pPr>
        <w:pStyle w:val="Descripcin"/>
        <w:jc w:val="center"/>
        <w:rPr>
          <w:sz w:val="20"/>
          <w:szCs w:val="20"/>
        </w:rPr>
      </w:pPr>
      <w:bookmarkStart w:id="79" w:name="_Toc160577927"/>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53</w:t>
      </w:r>
      <w:r w:rsidRPr="00054D62">
        <w:rPr>
          <w:sz w:val="20"/>
          <w:szCs w:val="20"/>
        </w:rPr>
        <w:fldChar w:fldCharType="end"/>
      </w:r>
      <w:r w:rsidRPr="00054D62">
        <w:rPr>
          <w:sz w:val="20"/>
          <w:szCs w:val="20"/>
        </w:rPr>
        <w:t xml:space="preserve"> - Mensaje de error al realizar solicitud a un </w:t>
      </w:r>
      <w:proofErr w:type="spellStart"/>
      <w:r w:rsidRPr="00054D62">
        <w:rPr>
          <w:sz w:val="20"/>
          <w:szCs w:val="20"/>
        </w:rPr>
        <w:t>endpoint</w:t>
      </w:r>
      <w:proofErr w:type="spellEnd"/>
      <w:r w:rsidRPr="00054D62">
        <w:rPr>
          <w:sz w:val="20"/>
          <w:szCs w:val="20"/>
        </w:rPr>
        <w:t xml:space="preserve"> </w:t>
      </w:r>
      <w:r>
        <w:rPr>
          <w:sz w:val="20"/>
          <w:szCs w:val="20"/>
        </w:rPr>
        <w:br/>
      </w:r>
      <w:r w:rsidRPr="00054D62">
        <w:rPr>
          <w:sz w:val="20"/>
          <w:szCs w:val="20"/>
        </w:rPr>
        <w:t>(</w:t>
      </w:r>
      <w:proofErr w:type="spellStart"/>
      <w:r w:rsidRPr="00054D62">
        <w:rPr>
          <w:sz w:val="20"/>
          <w:szCs w:val="20"/>
        </w:rPr>
        <w:t>Not</w:t>
      </w:r>
      <w:proofErr w:type="spellEnd"/>
      <w:r w:rsidRPr="00054D62">
        <w:rPr>
          <w:sz w:val="20"/>
          <w:szCs w:val="20"/>
        </w:rPr>
        <w:t xml:space="preserve"> </w:t>
      </w:r>
      <w:proofErr w:type="spellStart"/>
      <w:r w:rsidRPr="00054D62">
        <w:rPr>
          <w:sz w:val="20"/>
          <w:szCs w:val="20"/>
        </w:rPr>
        <w:t>found</w:t>
      </w:r>
      <w:proofErr w:type="spellEnd"/>
      <w:r w:rsidRPr="00054D62">
        <w:rPr>
          <w:sz w:val="20"/>
          <w:szCs w:val="20"/>
        </w:rPr>
        <w:t>)</w:t>
      </w:r>
      <w:bookmarkEnd w:id="79"/>
    </w:p>
    <w:p w14:paraId="3E1E02CB" w14:textId="77777777" w:rsidR="00054D62" w:rsidRPr="00054D62" w:rsidRDefault="00054D62" w:rsidP="00054D62"/>
    <w:p w14:paraId="0270E61B" w14:textId="2B48B136" w:rsidR="006E5309" w:rsidRPr="00054D62" w:rsidRDefault="006E5309" w:rsidP="006E5309"/>
    <w:p w14:paraId="086580F8" w14:textId="788A3B6B" w:rsidR="00A35C05" w:rsidRPr="006F3687" w:rsidRDefault="00A35C05" w:rsidP="00842C81">
      <w:pPr>
        <w:pStyle w:val="Prrafodelista"/>
        <w:numPr>
          <w:ilvl w:val="0"/>
          <w:numId w:val="58"/>
        </w:numPr>
        <w:rPr>
          <w:lang w:val="en-US"/>
        </w:rPr>
      </w:pPr>
      <w:proofErr w:type="spellStart"/>
      <w:r w:rsidRPr="006F3687">
        <w:rPr>
          <w:b/>
          <w:bCs/>
          <w:lang w:val="en-US"/>
        </w:rPr>
        <w:lastRenderedPageBreak/>
        <w:t>Nombre</w:t>
      </w:r>
      <w:proofErr w:type="spellEnd"/>
      <w:r w:rsidRPr="006F3687">
        <w:rPr>
          <w:b/>
          <w:bCs/>
          <w:lang w:val="en-US"/>
        </w:rPr>
        <w:t xml:space="preserve"> del Endpoint:</w:t>
      </w:r>
      <w:r w:rsidRPr="006F3687">
        <w:rPr>
          <w:lang w:val="en-US"/>
        </w:rPr>
        <w:t xml:space="preserve"> </w:t>
      </w:r>
      <w:r>
        <w:rPr>
          <w:lang w:val="en-US"/>
        </w:rPr>
        <w:t>“</w:t>
      </w:r>
      <w:r w:rsidRPr="00A35C05">
        <w:rPr>
          <w:i/>
          <w:iCs/>
          <w:lang w:val="en-US"/>
        </w:rPr>
        <w:t>/channels</w:t>
      </w:r>
      <w:proofErr w:type="gramStart"/>
      <w:r w:rsidRPr="00A35C05">
        <w:rPr>
          <w:i/>
          <w:iCs/>
          <w:lang w:val="en-US"/>
        </w:rPr>
        <w:t>/:</w:t>
      </w:r>
      <w:proofErr w:type="spellStart"/>
      <w:r w:rsidRPr="00A35C05">
        <w:rPr>
          <w:i/>
          <w:iCs/>
          <w:lang w:val="en-US"/>
        </w:rPr>
        <w:t>channelId</w:t>
      </w:r>
      <w:proofErr w:type="spellEnd"/>
      <w:proofErr w:type="gramEnd"/>
      <w:r w:rsidRPr="00A35C05">
        <w:rPr>
          <w:i/>
          <w:iCs/>
          <w:lang w:val="en-US"/>
        </w:rPr>
        <w:t>/devices/:</w:t>
      </w:r>
      <w:proofErr w:type="spellStart"/>
      <w:r w:rsidRPr="00A35C05">
        <w:rPr>
          <w:i/>
          <w:iCs/>
          <w:lang w:val="en-US"/>
        </w:rPr>
        <w:t>deviceId</w:t>
      </w:r>
      <w:proofErr w:type="spellEnd"/>
      <w:r>
        <w:rPr>
          <w:i/>
          <w:iCs/>
          <w:lang w:val="en-US"/>
        </w:rPr>
        <w:t>”</w:t>
      </w:r>
    </w:p>
    <w:p w14:paraId="3911509C" w14:textId="3F9DE18E" w:rsidR="00A35C05" w:rsidRDefault="00A35C05" w:rsidP="00842C81">
      <w:pPr>
        <w:pStyle w:val="Prrafodelista"/>
        <w:numPr>
          <w:ilvl w:val="0"/>
          <w:numId w:val="56"/>
        </w:numPr>
        <w:jc w:val="both"/>
      </w:pPr>
      <w:r w:rsidRPr="00D861A8">
        <w:rPr>
          <w:b/>
          <w:bCs/>
        </w:rPr>
        <w:t>Descripción:</w:t>
      </w:r>
      <w:r>
        <w:t xml:space="preserve"> </w:t>
      </w:r>
      <w:r w:rsidRPr="00A35C05">
        <w:t>Se encarga de actualizar la información de un dispositivo existente en la base de datos, incluyendo su nombre, descripción y estado de activación.</w:t>
      </w:r>
    </w:p>
    <w:p w14:paraId="684E3215" w14:textId="330E126C" w:rsidR="00A35C05" w:rsidRDefault="00A35C05" w:rsidP="00842C81">
      <w:pPr>
        <w:pStyle w:val="Prrafodelista"/>
        <w:numPr>
          <w:ilvl w:val="0"/>
          <w:numId w:val="56"/>
        </w:numPr>
        <w:jc w:val="both"/>
      </w:pPr>
      <w:r w:rsidRPr="00D861A8">
        <w:rPr>
          <w:b/>
          <w:bCs/>
        </w:rPr>
        <w:t>Método HTTP:</w:t>
      </w:r>
      <w:r>
        <w:t xml:space="preserve"> </w:t>
      </w:r>
      <w:r w:rsidRPr="00A35C05">
        <w:t>PUT</w:t>
      </w:r>
    </w:p>
    <w:p w14:paraId="1AE43F6D" w14:textId="77777777" w:rsidR="00A35C05" w:rsidRDefault="00A35C05" w:rsidP="00842C81">
      <w:pPr>
        <w:pStyle w:val="Prrafodelista"/>
        <w:numPr>
          <w:ilvl w:val="0"/>
          <w:numId w:val="56"/>
        </w:numPr>
        <w:jc w:val="both"/>
      </w:pPr>
      <w:r>
        <w:rPr>
          <w:b/>
          <w:bCs/>
        </w:rPr>
        <w:t>Parámetros:</w:t>
      </w:r>
    </w:p>
    <w:p w14:paraId="4161EC60" w14:textId="031F927C" w:rsidR="00A35C05" w:rsidRDefault="00A35C05" w:rsidP="00842C81">
      <w:pPr>
        <w:pStyle w:val="Prrafodelista"/>
        <w:numPr>
          <w:ilvl w:val="1"/>
          <w:numId w:val="56"/>
        </w:numPr>
        <w:jc w:val="both"/>
      </w:pPr>
      <w:proofErr w:type="spellStart"/>
      <w:r w:rsidRPr="00CA0628">
        <w:rPr>
          <w:b/>
          <w:bCs/>
        </w:rPr>
        <w:t>channelId</w:t>
      </w:r>
      <w:proofErr w:type="spellEnd"/>
      <w:r w:rsidRPr="00CA0628">
        <w:rPr>
          <w:b/>
          <w:bCs/>
        </w:rPr>
        <w:t>:</w:t>
      </w:r>
      <w:r>
        <w:t xml:space="preserve"> Identificador del canal donde se </w:t>
      </w:r>
      <w:r w:rsidR="00DD25E2">
        <w:t>encuentra</w:t>
      </w:r>
      <w:r>
        <w:t xml:space="preserve"> el dispositivo.</w:t>
      </w:r>
    </w:p>
    <w:p w14:paraId="29008BD4" w14:textId="64033417" w:rsidR="00A35C05" w:rsidRDefault="00A35C05" w:rsidP="00842C81">
      <w:pPr>
        <w:pStyle w:val="Prrafodelista"/>
        <w:numPr>
          <w:ilvl w:val="1"/>
          <w:numId w:val="56"/>
        </w:numPr>
        <w:jc w:val="both"/>
      </w:pPr>
      <w:proofErr w:type="spellStart"/>
      <w:r>
        <w:rPr>
          <w:b/>
          <w:bCs/>
        </w:rPr>
        <w:t>deviceId</w:t>
      </w:r>
      <w:proofErr w:type="spellEnd"/>
      <w:r>
        <w:rPr>
          <w:b/>
          <w:bCs/>
        </w:rPr>
        <w:t>:</w:t>
      </w:r>
      <w:r>
        <w:t xml:space="preserve"> Identificador del dispositivo al </w:t>
      </w:r>
      <w:r w:rsidR="00DD25E2">
        <w:t xml:space="preserve">cual se </w:t>
      </w:r>
      <w:proofErr w:type="gramStart"/>
      <w:r w:rsidR="00DD25E2">
        <w:t>modificaran</w:t>
      </w:r>
      <w:proofErr w:type="gramEnd"/>
      <w:r w:rsidR="00DD25E2">
        <w:t xml:space="preserve"> sus propiedades</w:t>
      </w:r>
    </w:p>
    <w:p w14:paraId="64B5E60E" w14:textId="77777777" w:rsidR="00A35C05" w:rsidRPr="00D861A8" w:rsidRDefault="00A35C05" w:rsidP="00842C81">
      <w:pPr>
        <w:pStyle w:val="Prrafodelista"/>
        <w:numPr>
          <w:ilvl w:val="0"/>
          <w:numId w:val="56"/>
        </w:numPr>
        <w:jc w:val="both"/>
        <w:rPr>
          <w:b/>
          <w:bCs/>
        </w:rPr>
      </w:pPr>
      <w:r w:rsidRPr="00D861A8">
        <w:rPr>
          <w:b/>
          <w:bCs/>
        </w:rPr>
        <w:t>Encabezados:</w:t>
      </w:r>
    </w:p>
    <w:p w14:paraId="3147965B" w14:textId="77777777" w:rsidR="00A35C05" w:rsidRDefault="00A35C05"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w:t>
      </w:r>
      <w:proofErr w:type="spellStart"/>
      <w:r w:rsidRPr="00D861A8">
        <w:rPr>
          <w:lang w:val="en-US"/>
        </w:rPr>
        <w:t>nivel</w:t>
      </w:r>
      <w:proofErr w:type="spellEnd"/>
      <w:r w:rsidRPr="00D861A8">
        <w:rPr>
          <w:lang w:val="en-US"/>
        </w:rPr>
        <w:t xml:space="preserve"> </w:t>
      </w:r>
      <w:r>
        <w:rPr>
          <w:lang w:val="en-US"/>
        </w:rPr>
        <w:t>1</w:t>
      </w:r>
      <w:r w:rsidRPr="00D861A8">
        <w:rPr>
          <w:lang w:val="en-US"/>
        </w:rPr>
        <w:t>]</w:t>
      </w:r>
    </w:p>
    <w:p w14:paraId="4B850672" w14:textId="077DC851" w:rsidR="00DD25E2" w:rsidRPr="00DD25E2" w:rsidRDefault="00A35C05" w:rsidP="00842C81">
      <w:pPr>
        <w:pStyle w:val="Prrafodelista"/>
        <w:numPr>
          <w:ilvl w:val="0"/>
          <w:numId w:val="56"/>
        </w:numPr>
        <w:jc w:val="both"/>
        <w:rPr>
          <w:lang w:val="en-US"/>
        </w:rPr>
      </w:pPr>
      <w:r>
        <w:rPr>
          <w:b/>
          <w:bCs/>
          <w:lang w:val="en-US"/>
        </w:rPr>
        <w:t xml:space="preserve">Cuerpo de la </w:t>
      </w:r>
      <w:proofErr w:type="spellStart"/>
      <w:r>
        <w:rPr>
          <w:b/>
          <w:bCs/>
          <w:lang w:val="en-US"/>
        </w:rPr>
        <w:t>Petición</w:t>
      </w:r>
      <w:proofErr w:type="spellEnd"/>
      <w:r>
        <w:rPr>
          <w:b/>
          <w:bCs/>
          <w:lang w:val="en-US"/>
        </w:rPr>
        <w:t>:</w:t>
      </w:r>
    </w:p>
    <w:p w14:paraId="5C9B0A23" w14:textId="77777777" w:rsidR="00054D62" w:rsidRDefault="00DD25E2" w:rsidP="00054D62">
      <w:pPr>
        <w:keepNext/>
        <w:jc w:val="center"/>
      </w:pPr>
      <w:r>
        <w:rPr>
          <w:noProof/>
        </w:rPr>
        <w:drawing>
          <wp:inline distT="0" distB="0" distL="0" distR="0" wp14:anchorId="545D795A" wp14:editId="441623C0">
            <wp:extent cx="2404754" cy="57136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rotWithShape="1">
                    <a:blip r:embed="rId70" cstate="print">
                      <a:extLst>
                        <a:ext uri="{28A0092B-C50C-407E-A947-70E740481C1C}">
                          <a14:useLocalDpi xmlns:a14="http://schemas.microsoft.com/office/drawing/2010/main" val="0"/>
                        </a:ext>
                      </a:extLst>
                    </a:blip>
                    <a:srcRect l="9628" t="35322" r="9292" b="20633"/>
                    <a:stretch/>
                  </pic:blipFill>
                  <pic:spPr bwMode="auto">
                    <a:xfrm>
                      <a:off x="0" y="0"/>
                      <a:ext cx="2421541" cy="575353"/>
                    </a:xfrm>
                    <a:prstGeom prst="rect">
                      <a:avLst/>
                    </a:prstGeom>
                    <a:ln>
                      <a:noFill/>
                    </a:ln>
                    <a:extLst>
                      <a:ext uri="{53640926-AAD7-44D8-BBD7-CCE9431645EC}">
                        <a14:shadowObscured xmlns:a14="http://schemas.microsoft.com/office/drawing/2010/main"/>
                      </a:ext>
                    </a:extLst>
                  </pic:spPr>
                </pic:pic>
              </a:graphicData>
            </a:graphic>
          </wp:inline>
        </w:drawing>
      </w:r>
    </w:p>
    <w:p w14:paraId="499345F3" w14:textId="0769E360" w:rsidR="00EB2208" w:rsidRPr="00054D62" w:rsidRDefault="00054D62" w:rsidP="00054D62">
      <w:pPr>
        <w:pStyle w:val="Descripcin"/>
        <w:jc w:val="center"/>
        <w:rPr>
          <w:sz w:val="20"/>
          <w:szCs w:val="20"/>
        </w:rPr>
      </w:pPr>
      <w:bookmarkStart w:id="80" w:name="_Toc160577928"/>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54</w:t>
      </w:r>
      <w:r w:rsidRPr="00054D62">
        <w:rPr>
          <w:sz w:val="20"/>
          <w:szCs w:val="20"/>
        </w:rPr>
        <w:fldChar w:fldCharType="end"/>
      </w:r>
      <w:r w:rsidRPr="00054D62">
        <w:rPr>
          <w:sz w:val="20"/>
          <w:szCs w:val="20"/>
        </w:rPr>
        <w:t xml:space="preserve"> - Cuerpo de la petición a un </w:t>
      </w:r>
      <w:proofErr w:type="spellStart"/>
      <w:r w:rsidRPr="00054D62">
        <w:rPr>
          <w:sz w:val="20"/>
          <w:szCs w:val="20"/>
        </w:rPr>
        <w:t>endpoint</w:t>
      </w:r>
      <w:proofErr w:type="spellEnd"/>
      <w:r w:rsidRPr="00054D62">
        <w:rPr>
          <w:sz w:val="20"/>
          <w:szCs w:val="20"/>
        </w:rPr>
        <w:t xml:space="preserve"> </w:t>
      </w:r>
      <w:r>
        <w:rPr>
          <w:sz w:val="20"/>
          <w:szCs w:val="20"/>
        </w:rPr>
        <w:br/>
      </w:r>
      <w:r w:rsidRPr="00054D62">
        <w:rPr>
          <w:sz w:val="20"/>
          <w:szCs w:val="20"/>
        </w:rPr>
        <w:t>("/channels</w:t>
      </w:r>
      <w:proofErr w:type="gramStart"/>
      <w:r w:rsidRPr="00054D62">
        <w:rPr>
          <w:sz w:val="20"/>
          <w:szCs w:val="20"/>
        </w:rPr>
        <w:t>/:</w:t>
      </w:r>
      <w:proofErr w:type="spellStart"/>
      <w:r w:rsidRPr="00054D62">
        <w:rPr>
          <w:sz w:val="20"/>
          <w:szCs w:val="20"/>
        </w:rPr>
        <w:t>channelId</w:t>
      </w:r>
      <w:proofErr w:type="spellEnd"/>
      <w:proofErr w:type="gramEnd"/>
      <w:r w:rsidRPr="00054D62">
        <w:rPr>
          <w:sz w:val="20"/>
          <w:szCs w:val="20"/>
        </w:rPr>
        <w:t>/</w:t>
      </w:r>
      <w:proofErr w:type="spellStart"/>
      <w:r w:rsidRPr="00054D62">
        <w:rPr>
          <w:sz w:val="20"/>
          <w:szCs w:val="20"/>
        </w:rPr>
        <w:t>devices</w:t>
      </w:r>
      <w:proofErr w:type="spellEnd"/>
      <w:r w:rsidRPr="00054D62">
        <w:rPr>
          <w:sz w:val="20"/>
          <w:szCs w:val="20"/>
        </w:rPr>
        <w:t>/:</w:t>
      </w:r>
      <w:proofErr w:type="spellStart"/>
      <w:r w:rsidRPr="00054D62">
        <w:rPr>
          <w:sz w:val="20"/>
          <w:szCs w:val="20"/>
        </w:rPr>
        <w:t>deviceId</w:t>
      </w:r>
      <w:proofErr w:type="spellEnd"/>
      <w:r w:rsidRPr="00054D62">
        <w:rPr>
          <w:sz w:val="20"/>
          <w:szCs w:val="20"/>
        </w:rPr>
        <w:t xml:space="preserve"> ")</w:t>
      </w:r>
      <w:bookmarkEnd w:id="80"/>
    </w:p>
    <w:p w14:paraId="546486B8" w14:textId="77777777" w:rsidR="00A35C05" w:rsidRPr="00D861A8" w:rsidRDefault="00A35C05" w:rsidP="00842C81">
      <w:pPr>
        <w:pStyle w:val="Prrafodelista"/>
        <w:numPr>
          <w:ilvl w:val="0"/>
          <w:numId w:val="56"/>
        </w:numPr>
        <w:jc w:val="both"/>
        <w:rPr>
          <w:b/>
          <w:bCs/>
          <w:lang w:val="en-US"/>
        </w:rPr>
      </w:pPr>
      <w:r w:rsidRPr="00D861A8">
        <w:rPr>
          <w:b/>
          <w:bCs/>
          <w:lang w:val="en-US"/>
        </w:rPr>
        <w:t xml:space="preserve">Respuesta </w:t>
      </w:r>
      <w:proofErr w:type="spellStart"/>
      <w:r w:rsidRPr="00D861A8">
        <w:rPr>
          <w:b/>
          <w:bCs/>
          <w:lang w:val="en-US"/>
        </w:rPr>
        <w:t>esperada</w:t>
      </w:r>
      <w:proofErr w:type="spellEnd"/>
      <w:r w:rsidRPr="00D861A8">
        <w:rPr>
          <w:b/>
          <w:bCs/>
          <w:lang w:val="en-US"/>
        </w:rPr>
        <w:t>:</w:t>
      </w:r>
    </w:p>
    <w:p w14:paraId="2F911BA8" w14:textId="77777777" w:rsidR="00A35C05" w:rsidRDefault="00A35C05" w:rsidP="00842C81">
      <w:pPr>
        <w:pStyle w:val="Prrafodelista"/>
        <w:numPr>
          <w:ilvl w:val="1"/>
          <w:numId w:val="56"/>
        </w:numPr>
        <w:jc w:val="both"/>
        <w:rPr>
          <w:lang w:val="en-US"/>
        </w:rPr>
      </w:pPr>
      <w:r w:rsidRPr="00D861A8">
        <w:rPr>
          <w:b/>
          <w:bCs/>
          <w:lang w:val="en-US"/>
        </w:rPr>
        <w:t xml:space="preserve">Código de </w:t>
      </w:r>
      <w:proofErr w:type="spellStart"/>
      <w:r w:rsidRPr="00D861A8">
        <w:rPr>
          <w:b/>
          <w:bCs/>
          <w:lang w:val="en-US"/>
        </w:rPr>
        <w:t>estado</w:t>
      </w:r>
      <w:proofErr w:type="spellEnd"/>
      <w:r w:rsidRPr="00D861A8">
        <w:rPr>
          <w:b/>
          <w:bCs/>
          <w:lang w:val="en-US"/>
        </w:rPr>
        <w:t>:</w:t>
      </w:r>
      <w:r>
        <w:rPr>
          <w:lang w:val="en-US"/>
        </w:rPr>
        <w:t xml:space="preserve"> 200 (OK)</w:t>
      </w:r>
    </w:p>
    <w:p w14:paraId="6CDEDB90" w14:textId="77777777" w:rsidR="00A35C05" w:rsidRPr="00CA0628" w:rsidRDefault="00A35C05" w:rsidP="00842C81">
      <w:pPr>
        <w:pStyle w:val="Prrafodelista"/>
        <w:numPr>
          <w:ilvl w:val="1"/>
          <w:numId w:val="56"/>
        </w:numPr>
        <w:jc w:val="both"/>
        <w:rPr>
          <w:b/>
          <w:bCs/>
          <w:lang w:val="en-US"/>
        </w:rPr>
      </w:pPr>
      <w:r w:rsidRPr="00D861A8">
        <w:rPr>
          <w:b/>
          <w:bCs/>
          <w:lang w:val="en-US"/>
        </w:rPr>
        <w:t xml:space="preserve">Cuerpo de la </w:t>
      </w:r>
      <w:proofErr w:type="spellStart"/>
      <w:r w:rsidRPr="00D861A8">
        <w:rPr>
          <w:b/>
          <w:bCs/>
          <w:lang w:val="en-US"/>
        </w:rPr>
        <w:t>respuesta</w:t>
      </w:r>
      <w:proofErr w:type="spellEnd"/>
      <w:r>
        <w:rPr>
          <w:b/>
          <w:bCs/>
          <w:lang w:val="en-US"/>
        </w:rPr>
        <w:t>:</w:t>
      </w:r>
    </w:p>
    <w:p w14:paraId="7DC05980" w14:textId="77777777" w:rsidR="00054D62" w:rsidRDefault="00A35C05" w:rsidP="00054D62">
      <w:pPr>
        <w:keepNext/>
        <w:jc w:val="center"/>
      </w:pPr>
      <w:r>
        <w:rPr>
          <w:noProof/>
        </w:rPr>
        <w:drawing>
          <wp:inline distT="0" distB="0" distL="0" distR="0" wp14:anchorId="0ADEED3B" wp14:editId="253F9AEB">
            <wp:extent cx="2189437" cy="414744"/>
            <wp:effectExtent l="0" t="0" r="1905"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71" cstate="print">
                      <a:extLst>
                        <a:ext uri="{28A0092B-C50C-407E-A947-70E740481C1C}">
                          <a14:useLocalDpi xmlns:a14="http://schemas.microsoft.com/office/drawing/2010/main" val="0"/>
                        </a:ext>
                      </a:extLst>
                    </a:blip>
                    <a:srcRect l="9898" t="38333" r="11204" b="25292"/>
                    <a:stretch/>
                  </pic:blipFill>
                  <pic:spPr bwMode="auto">
                    <a:xfrm>
                      <a:off x="0" y="0"/>
                      <a:ext cx="2250052" cy="426226"/>
                    </a:xfrm>
                    <a:prstGeom prst="rect">
                      <a:avLst/>
                    </a:prstGeom>
                    <a:ln>
                      <a:noFill/>
                    </a:ln>
                    <a:extLst>
                      <a:ext uri="{53640926-AAD7-44D8-BBD7-CCE9431645EC}">
                        <a14:shadowObscured xmlns:a14="http://schemas.microsoft.com/office/drawing/2010/main"/>
                      </a:ext>
                    </a:extLst>
                  </pic:spPr>
                </pic:pic>
              </a:graphicData>
            </a:graphic>
          </wp:inline>
        </w:drawing>
      </w:r>
    </w:p>
    <w:p w14:paraId="3C9A13DB" w14:textId="1EE16DE6" w:rsidR="00A35C05" w:rsidRPr="00054D62" w:rsidRDefault="00054D62" w:rsidP="00054D62">
      <w:pPr>
        <w:pStyle w:val="Descripcin"/>
        <w:jc w:val="center"/>
        <w:rPr>
          <w:sz w:val="20"/>
          <w:szCs w:val="20"/>
        </w:rPr>
      </w:pPr>
      <w:bookmarkStart w:id="81" w:name="_Toc160577929"/>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55</w:t>
      </w:r>
      <w:r w:rsidRPr="00054D62">
        <w:rPr>
          <w:sz w:val="20"/>
          <w:szCs w:val="20"/>
        </w:rPr>
        <w:fldChar w:fldCharType="end"/>
      </w:r>
      <w:r w:rsidRPr="00054D62">
        <w:rPr>
          <w:sz w:val="20"/>
          <w:szCs w:val="20"/>
        </w:rPr>
        <w:t xml:space="preserve"> - Cuerpo de una petición correcta a un </w:t>
      </w:r>
      <w:proofErr w:type="spellStart"/>
      <w:r w:rsidRPr="00054D62">
        <w:rPr>
          <w:sz w:val="20"/>
          <w:szCs w:val="20"/>
        </w:rPr>
        <w:t>endpoint</w:t>
      </w:r>
      <w:proofErr w:type="spellEnd"/>
      <w:r w:rsidRPr="00054D62">
        <w:rPr>
          <w:sz w:val="20"/>
          <w:szCs w:val="20"/>
        </w:rPr>
        <w:t xml:space="preserve"> </w:t>
      </w:r>
      <w:r>
        <w:rPr>
          <w:sz w:val="20"/>
          <w:szCs w:val="20"/>
        </w:rPr>
        <w:br/>
      </w:r>
      <w:r w:rsidRPr="00054D62">
        <w:rPr>
          <w:sz w:val="20"/>
          <w:szCs w:val="20"/>
        </w:rPr>
        <w:t>(“/channels</w:t>
      </w:r>
      <w:proofErr w:type="gramStart"/>
      <w:r w:rsidRPr="00054D62">
        <w:rPr>
          <w:sz w:val="20"/>
          <w:szCs w:val="20"/>
        </w:rPr>
        <w:t>/:</w:t>
      </w:r>
      <w:proofErr w:type="spellStart"/>
      <w:r w:rsidRPr="00054D62">
        <w:rPr>
          <w:sz w:val="20"/>
          <w:szCs w:val="20"/>
        </w:rPr>
        <w:t>channelId</w:t>
      </w:r>
      <w:proofErr w:type="spellEnd"/>
      <w:proofErr w:type="gramEnd"/>
      <w:r w:rsidRPr="00054D62">
        <w:rPr>
          <w:sz w:val="20"/>
          <w:szCs w:val="20"/>
        </w:rPr>
        <w:t>/</w:t>
      </w:r>
      <w:proofErr w:type="spellStart"/>
      <w:r w:rsidRPr="00054D62">
        <w:rPr>
          <w:sz w:val="20"/>
          <w:szCs w:val="20"/>
        </w:rPr>
        <w:t>devices</w:t>
      </w:r>
      <w:proofErr w:type="spellEnd"/>
      <w:r w:rsidRPr="00054D62">
        <w:rPr>
          <w:sz w:val="20"/>
          <w:szCs w:val="20"/>
        </w:rPr>
        <w:t>/:</w:t>
      </w:r>
      <w:proofErr w:type="spellStart"/>
      <w:r w:rsidRPr="00054D62">
        <w:rPr>
          <w:sz w:val="20"/>
          <w:szCs w:val="20"/>
        </w:rPr>
        <w:t>deviceId</w:t>
      </w:r>
      <w:proofErr w:type="spellEnd"/>
      <w:r w:rsidRPr="00054D62">
        <w:rPr>
          <w:sz w:val="20"/>
          <w:szCs w:val="20"/>
        </w:rPr>
        <w:t>”)</w:t>
      </w:r>
      <w:bookmarkEnd w:id="81"/>
    </w:p>
    <w:p w14:paraId="4318301B" w14:textId="77777777" w:rsidR="00A35C05" w:rsidRDefault="00A35C05" w:rsidP="00361915">
      <w:pPr>
        <w:pStyle w:val="Subttulo"/>
        <w:ind w:firstLine="708"/>
        <w:jc w:val="both"/>
        <w:rPr>
          <w:lang w:val="en-US"/>
        </w:rPr>
      </w:pPr>
      <w:proofErr w:type="spellStart"/>
      <w:r w:rsidRPr="00776E3E">
        <w:rPr>
          <w:lang w:val="en-US"/>
        </w:rPr>
        <w:t>Escenario</w:t>
      </w:r>
      <w:proofErr w:type="spellEnd"/>
      <w:r w:rsidRPr="00776E3E">
        <w:rPr>
          <w:lang w:val="en-US"/>
        </w:rPr>
        <w:t xml:space="preserve"> 1: </w:t>
      </w:r>
      <w:proofErr w:type="spellStart"/>
      <w:r w:rsidRPr="00776E3E">
        <w:rPr>
          <w:lang w:val="en-US"/>
        </w:rPr>
        <w:t>Acción</w:t>
      </w:r>
      <w:proofErr w:type="spellEnd"/>
      <w:r w:rsidRPr="00776E3E">
        <w:rPr>
          <w:lang w:val="en-US"/>
        </w:rPr>
        <w:t xml:space="preserve"> </w:t>
      </w:r>
      <w:proofErr w:type="spellStart"/>
      <w:r w:rsidRPr="00776E3E">
        <w:rPr>
          <w:lang w:val="en-US"/>
        </w:rPr>
        <w:t>Exitos</w:t>
      </w:r>
      <w:r>
        <w:rPr>
          <w:lang w:val="en-US"/>
        </w:rPr>
        <w:t>a</w:t>
      </w:r>
      <w:proofErr w:type="spellEnd"/>
    </w:p>
    <w:p w14:paraId="11FA66BC" w14:textId="77777777" w:rsidR="00A35C05" w:rsidRDefault="00A35C05" w:rsidP="00842C81">
      <w:pPr>
        <w:pStyle w:val="Prrafodelista"/>
        <w:numPr>
          <w:ilvl w:val="0"/>
          <w:numId w:val="57"/>
        </w:numPr>
        <w:jc w:val="both"/>
      </w:pPr>
      <w:r w:rsidRPr="006F3687">
        <w:rPr>
          <w:b/>
          <w:bCs/>
        </w:rPr>
        <w:t>Descripción:</w:t>
      </w:r>
      <w:r w:rsidRPr="00776E3E">
        <w:t xml:space="preserve"> </w:t>
      </w:r>
      <w:r>
        <w:t>Se realiza la solicitud con el nivel de autorización indicado y los parámetros requeridos.</w:t>
      </w:r>
    </w:p>
    <w:p w14:paraId="4E43F57D" w14:textId="77777777" w:rsidR="00A35C05" w:rsidRPr="006F3687" w:rsidRDefault="00A35C05" w:rsidP="00842C81">
      <w:pPr>
        <w:pStyle w:val="Prrafodelista"/>
        <w:numPr>
          <w:ilvl w:val="0"/>
          <w:numId w:val="57"/>
        </w:numPr>
        <w:jc w:val="both"/>
        <w:rPr>
          <w:b/>
          <w:bCs/>
        </w:rPr>
      </w:pPr>
      <w:r w:rsidRPr="006F3687">
        <w:rPr>
          <w:b/>
          <w:bCs/>
        </w:rPr>
        <w:t>Pasos:</w:t>
      </w:r>
    </w:p>
    <w:p w14:paraId="202DA949" w14:textId="5B549843" w:rsidR="00A35C05" w:rsidRDefault="00A35C05" w:rsidP="00842C81">
      <w:pPr>
        <w:pStyle w:val="Prrafodelista"/>
        <w:numPr>
          <w:ilvl w:val="1"/>
          <w:numId w:val="57"/>
        </w:numPr>
        <w:jc w:val="both"/>
      </w:pPr>
      <w:r>
        <w:t xml:space="preserve">Configurar </w:t>
      </w:r>
      <w:r w:rsidR="00DD25E2">
        <w:t xml:space="preserve">la solicitud </w:t>
      </w:r>
      <w:r>
        <w:t>con los parámetros y</w:t>
      </w:r>
      <w:r w:rsidR="00DD25E2">
        <w:t xml:space="preserve"> el encabezado con</w:t>
      </w:r>
      <w:r>
        <w:t xml:space="preserve"> la API </w:t>
      </w:r>
      <w:proofErr w:type="spellStart"/>
      <w:r>
        <w:t>key</w:t>
      </w:r>
      <w:proofErr w:type="spellEnd"/>
      <w:r>
        <w:t xml:space="preserve"> del nivel requerido.</w:t>
      </w:r>
    </w:p>
    <w:p w14:paraId="12C40613" w14:textId="77777777" w:rsidR="00A35C05" w:rsidRDefault="00A35C05" w:rsidP="00842C81">
      <w:pPr>
        <w:pStyle w:val="Prrafodelista"/>
        <w:numPr>
          <w:ilvl w:val="1"/>
          <w:numId w:val="57"/>
        </w:numPr>
        <w:jc w:val="both"/>
      </w:pPr>
      <w:r>
        <w:t xml:space="preserve">Enviar la solicitud al </w:t>
      </w:r>
      <w:proofErr w:type="spellStart"/>
      <w:r>
        <w:t>endpoint</w:t>
      </w:r>
      <w:proofErr w:type="spellEnd"/>
      <w:r>
        <w:t>.</w:t>
      </w:r>
    </w:p>
    <w:p w14:paraId="0529D55B" w14:textId="77777777" w:rsidR="00A35C05" w:rsidRDefault="00A35C05"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30EABE5B" w14:textId="77777777" w:rsidR="00A35C05" w:rsidRDefault="00A35C05" w:rsidP="00361915">
      <w:pPr>
        <w:pStyle w:val="Subttulo"/>
        <w:numPr>
          <w:ilvl w:val="0"/>
          <w:numId w:val="0"/>
        </w:numPr>
        <w:ind w:firstLine="708"/>
        <w:jc w:val="both"/>
        <w:rPr>
          <w:lang w:val="en-US"/>
        </w:rPr>
      </w:pPr>
      <w:proofErr w:type="spellStart"/>
      <w:r w:rsidRPr="00776E3E">
        <w:rPr>
          <w:lang w:val="en-US"/>
        </w:rPr>
        <w:t>Escenario</w:t>
      </w:r>
      <w:proofErr w:type="spellEnd"/>
      <w:r w:rsidRPr="00776E3E">
        <w:rPr>
          <w:lang w:val="en-US"/>
        </w:rPr>
        <w:t xml:space="preserve"> </w:t>
      </w:r>
      <w:r>
        <w:rPr>
          <w:lang w:val="en-US"/>
        </w:rPr>
        <w:t>2</w:t>
      </w:r>
      <w:r w:rsidRPr="00776E3E">
        <w:rPr>
          <w:lang w:val="en-US"/>
        </w:rPr>
        <w:t xml:space="preserve">: </w:t>
      </w:r>
      <w:proofErr w:type="spellStart"/>
      <w:r w:rsidRPr="00776E3E">
        <w:rPr>
          <w:lang w:val="en-US"/>
        </w:rPr>
        <w:t>Acción</w:t>
      </w:r>
      <w:proofErr w:type="spellEnd"/>
      <w:r w:rsidRPr="00776E3E">
        <w:rPr>
          <w:lang w:val="en-US"/>
        </w:rPr>
        <w:t xml:space="preserve"> </w:t>
      </w:r>
      <w:proofErr w:type="spellStart"/>
      <w:r>
        <w:rPr>
          <w:lang w:val="en-US"/>
        </w:rPr>
        <w:t>Fallida</w:t>
      </w:r>
      <w:proofErr w:type="spellEnd"/>
    </w:p>
    <w:p w14:paraId="389568AC" w14:textId="77777777" w:rsidR="00A35C05" w:rsidRDefault="00A35C05" w:rsidP="00842C81">
      <w:pPr>
        <w:pStyle w:val="Prrafodelista"/>
        <w:numPr>
          <w:ilvl w:val="0"/>
          <w:numId w:val="57"/>
        </w:numPr>
        <w:jc w:val="both"/>
      </w:pPr>
      <w:r w:rsidRPr="006F3687">
        <w:rPr>
          <w:b/>
          <w:bCs/>
        </w:rPr>
        <w:t>Descripción:</w:t>
      </w:r>
      <w:r w:rsidRPr="00776E3E">
        <w:t xml:space="preserve"> </w:t>
      </w:r>
      <w:r>
        <w:t>Se realiza la solicitud</w:t>
      </w:r>
      <w:r w:rsidRPr="00A35C05">
        <w:t xml:space="preserve"> sin </w:t>
      </w:r>
      <w:r>
        <w:t xml:space="preserve">el </w:t>
      </w:r>
      <w:r w:rsidRPr="00A35C05">
        <w:t>parámetro requerido</w:t>
      </w:r>
      <w:r>
        <w:t>.</w:t>
      </w:r>
    </w:p>
    <w:p w14:paraId="56DD707D" w14:textId="77777777" w:rsidR="00A35C05" w:rsidRPr="006F3687" w:rsidRDefault="00A35C05" w:rsidP="00842C81">
      <w:pPr>
        <w:pStyle w:val="Prrafodelista"/>
        <w:numPr>
          <w:ilvl w:val="0"/>
          <w:numId w:val="57"/>
        </w:numPr>
        <w:jc w:val="both"/>
        <w:rPr>
          <w:b/>
          <w:bCs/>
        </w:rPr>
      </w:pPr>
      <w:r w:rsidRPr="006F3687">
        <w:rPr>
          <w:b/>
          <w:bCs/>
        </w:rPr>
        <w:t>Pasos:</w:t>
      </w:r>
    </w:p>
    <w:p w14:paraId="08315BBB" w14:textId="34595C22" w:rsidR="00A35C05" w:rsidRDefault="00A35C05" w:rsidP="00842C81">
      <w:pPr>
        <w:pStyle w:val="Prrafodelista"/>
        <w:numPr>
          <w:ilvl w:val="1"/>
          <w:numId w:val="57"/>
        </w:numPr>
        <w:jc w:val="both"/>
      </w:pPr>
      <w:r w:rsidRPr="00A35C05">
        <w:t xml:space="preserve">Configurar la solicitud </w:t>
      </w:r>
      <w:r w:rsidR="00DD25E2" w:rsidRPr="00DD25E2">
        <w:t>sin uno de los parámetros requeridos</w:t>
      </w:r>
      <w:r w:rsidR="00EB2208">
        <w:t xml:space="preserve"> (“</w:t>
      </w:r>
      <w:proofErr w:type="spellStart"/>
      <w:r w:rsidR="00EB2208">
        <w:t>channelId</w:t>
      </w:r>
      <w:proofErr w:type="spellEnd"/>
      <w:r w:rsidR="00EB2208">
        <w:t>”)</w:t>
      </w:r>
      <w:r w:rsidR="00DD25E2" w:rsidRPr="00DD25E2">
        <w:t xml:space="preserve"> y con el encabezado de autorización</w:t>
      </w:r>
      <w:r>
        <w:t>.</w:t>
      </w:r>
    </w:p>
    <w:p w14:paraId="6898D31F" w14:textId="77777777" w:rsidR="00A35C05" w:rsidRDefault="00A35C05" w:rsidP="00842C81">
      <w:pPr>
        <w:pStyle w:val="Prrafodelista"/>
        <w:numPr>
          <w:ilvl w:val="1"/>
          <w:numId w:val="57"/>
        </w:numPr>
        <w:jc w:val="both"/>
      </w:pPr>
      <w:r>
        <w:t xml:space="preserve">Enviar la solicitud al </w:t>
      </w:r>
      <w:proofErr w:type="spellStart"/>
      <w:r>
        <w:t>endpoint</w:t>
      </w:r>
      <w:proofErr w:type="spellEnd"/>
      <w:r>
        <w:t>.</w:t>
      </w:r>
    </w:p>
    <w:p w14:paraId="49E84353" w14:textId="77777777" w:rsidR="00A35C05" w:rsidRDefault="00A35C05"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Pr>
          <w:b/>
          <w:bCs/>
        </w:rPr>
        <w:t>4</w:t>
      </w:r>
      <w:r w:rsidRPr="003A2E7E">
        <w:t xml:space="preserve"> (</w:t>
      </w:r>
      <w:proofErr w:type="spellStart"/>
      <w:r>
        <w:t>N</w:t>
      </w:r>
      <w:r w:rsidRPr="00A35C05">
        <w:t>ot</w:t>
      </w:r>
      <w:proofErr w:type="spellEnd"/>
      <w:r w:rsidRPr="00A35C05">
        <w:t xml:space="preserve"> </w:t>
      </w:r>
      <w:proofErr w:type="spellStart"/>
      <w:r w:rsidRPr="00A35C05">
        <w:t>found</w:t>
      </w:r>
      <w:proofErr w:type="spellEnd"/>
      <w:r w:rsidRPr="003A2E7E">
        <w:t>) y un mensaje</w:t>
      </w:r>
      <w:r>
        <w:t xml:space="preserve"> indicando que no se encuentra el canal.</w:t>
      </w:r>
    </w:p>
    <w:p w14:paraId="39C988BF" w14:textId="77777777" w:rsidR="00054D62" w:rsidRDefault="00EB2208" w:rsidP="00054D62">
      <w:pPr>
        <w:keepNext/>
        <w:jc w:val="center"/>
      </w:pPr>
      <w:r w:rsidRPr="003A2E7E">
        <w:rPr>
          <w:noProof/>
        </w:rPr>
        <w:drawing>
          <wp:inline distT="0" distB="0" distL="0" distR="0" wp14:anchorId="0468F581" wp14:editId="499F0092">
            <wp:extent cx="1822450" cy="533400"/>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66"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6E6B92AD" w14:textId="5E8C1B51" w:rsidR="00A35C05" w:rsidRPr="00054D62" w:rsidRDefault="00054D62" w:rsidP="00054D62">
      <w:pPr>
        <w:pStyle w:val="Descripcin"/>
        <w:jc w:val="center"/>
        <w:rPr>
          <w:sz w:val="20"/>
          <w:szCs w:val="20"/>
        </w:rPr>
      </w:pPr>
      <w:bookmarkStart w:id="82" w:name="_Toc160577930"/>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56</w:t>
      </w:r>
      <w:r w:rsidRPr="00054D62">
        <w:rPr>
          <w:sz w:val="20"/>
          <w:szCs w:val="20"/>
        </w:rPr>
        <w:fldChar w:fldCharType="end"/>
      </w:r>
      <w:r w:rsidRPr="00054D62">
        <w:rPr>
          <w:sz w:val="20"/>
          <w:szCs w:val="20"/>
        </w:rPr>
        <w:t xml:space="preserve"> - Mensaje de error al realizar solicitud a un </w:t>
      </w:r>
      <w:proofErr w:type="spellStart"/>
      <w:r w:rsidRPr="00054D62">
        <w:rPr>
          <w:sz w:val="20"/>
          <w:szCs w:val="20"/>
        </w:rPr>
        <w:t>endpoint</w:t>
      </w:r>
      <w:proofErr w:type="spellEnd"/>
      <w:r w:rsidRPr="00054D62">
        <w:rPr>
          <w:sz w:val="20"/>
          <w:szCs w:val="20"/>
        </w:rPr>
        <w:t xml:space="preserve"> </w:t>
      </w:r>
      <w:r>
        <w:rPr>
          <w:sz w:val="20"/>
          <w:szCs w:val="20"/>
        </w:rPr>
        <w:br/>
      </w:r>
      <w:r w:rsidRPr="00054D62">
        <w:rPr>
          <w:sz w:val="20"/>
          <w:szCs w:val="20"/>
        </w:rPr>
        <w:t>(</w:t>
      </w:r>
      <w:proofErr w:type="spellStart"/>
      <w:r w:rsidRPr="00054D62">
        <w:rPr>
          <w:sz w:val="20"/>
          <w:szCs w:val="20"/>
        </w:rPr>
        <w:t>Not</w:t>
      </w:r>
      <w:proofErr w:type="spellEnd"/>
      <w:r w:rsidRPr="00054D62">
        <w:rPr>
          <w:sz w:val="20"/>
          <w:szCs w:val="20"/>
        </w:rPr>
        <w:t xml:space="preserve"> </w:t>
      </w:r>
      <w:proofErr w:type="spellStart"/>
      <w:r w:rsidRPr="00054D62">
        <w:rPr>
          <w:sz w:val="20"/>
          <w:szCs w:val="20"/>
        </w:rPr>
        <w:t>found</w:t>
      </w:r>
      <w:proofErr w:type="spellEnd"/>
      <w:r w:rsidRPr="00054D62">
        <w:rPr>
          <w:sz w:val="20"/>
          <w:szCs w:val="20"/>
        </w:rPr>
        <w:t>)</w:t>
      </w:r>
      <w:bookmarkEnd w:id="82"/>
    </w:p>
    <w:p w14:paraId="49C0694A" w14:textId="7594211C" w:rsidR="006E5309" w:rsidRPr="00054D62" w:rsidRDefault="006E5309" w:rsidP="006E5309"/>
    <w:p w14:paraId="4EC71839" w14:textId="46F90FA9" w:rsidR="006E5309" w:rsidRPr="00054D62" w:rsidRDefault="006E5309" w:rsidP="006E5309"/>
    <w:p w14:paraId="5BDA8EC6" w14:textId="6AA42D99" w:rsidR="006E5309" w:rsidRPr="00054D62" w:rsidRDefault="006E5309" w:rsidP="006E5309"/>
    <w:p w14:paraId="37764776" w14:textId="5CE93AAD" w:rsidR="006E5309" w:rsidRPr="00054D62" w:rsidRDefault="006E5309" w:rsidP="006E5309"/>
    <w:p w14:paraId="7A7CD743" w14:textId="225B0C12" w:rsidR="00361915" w:rsidRPr="00054D62" w:rsidRDefault="00361915" w:rsidP="00361915">
      <w:pPr>
        <w:pStyle w:val="Sinespaciado"/>
      </w:pPr>
    </w:p>
    <w:p w14:paraId="4FD7EA9F" w14:textId="12659F0F" w:rsidR="00EB2208" w:rsidRDefault="00EB2208" w:rsidP="00EB2208">
      <w:pPr>
        <w:pStyle w:val="Ttulo3"/>
      </w:pPr>
      <w:r w:rsidRPr="000D1B64">
        <w:lastRenderedPageBreak/>
        <w:t xml:space="preserve">Controladores de los </w:t>
      </w:r>
      <w:r>
        <w:t>canales</w:t>
      </w:r>
    </w:p>
    <w:p w14:paraId="2950A75C" w14:textId="5F93B300" w:rsidR="00EB2208" w:rsidRPr="006F3687" w:rsidRDefault="00EB2208" w:rsidP="00842C81">
      <w:pPr>
        <w:pStyle w:val="Prrafodelista"/>
        <w:numPr>
          <w:ilvl w:val="0"/>
          <w:numId w:val="59"/>
        </w:numPr>
        <w:jc w:val="both"/>
        <w:rPr>
          <w:lang w:val="en-US"/>
        </w:rPr>
      </w:pPr>
      <w:proofErr w:type="spellStart"/>
      <w:r w:rsidRPr="006F3687">
        <w:rPr>
          <w:b/>
          <w:bCs/>
          <w:lang w:val="en-US"/>
        </w:rPr>
        <w:t>Nombre</w:t>
      </w:r>
      <w:proofErr w:type="spellEnd"/>
      <w:r w:rsidRPr="006F3687">
        <w:rPr>
          <w:b/>
          <w:bCs/>
          <w:lang w:val="en-US"/>
        </w:rPr>
        <w:t xml:space="preserve"> del Endpoint:</w:t>
      </w:r>
      <w:r w:rsidRPr="006F3687">
        <w:rPr>
          <w:lang w:val="en-US"/>
        </w:rPr>
        <w:t xml:space="preserve"> </w:t>
      </w:r>
      <w:r w:rsidRPr="006F3687">
        <w:rPr>
          <w:i/>
          <w:iCs/>
          <w:lang w:val="en-US"/>
        </w:rPr>
        <w:t>“/channels</w:t>
      </w:r>
      <w:r>
        <w:rPr>
          <w:i/>
          <w:iCs/>
          <w:lang w:val="en-US"/>
        </w:rPr>
        <w:t>”</w:t>
      </w:r>
    </w:p>
    <w:p w14:paraId="163146D9" w14:textId="1F3A1BF0" w:rsidR="00EB2208" w:rsidRDefault="00EB2208" w:rsidP="00842C81">
      <w:pPr>
        <w:pStyle w:val="Prrafodelista"/>
        <w:numPr>
          <w:ilvl w:val="0"/>
          <w:numId w:val="56"/>
        </w:numPr>
        <w:jc w:val="both"/>
      </w:pPr>
      <w:r w:rsidRPr="00D861A8">
        <w:rPr>
          <w:b/>
          <w:bCs/>
        </w:rPr>
        <w:t>Descripción:</w:t>
      </w:r>
      <w:r>
        <w:t xml:space="preserve"> </w:t>
      </w:r>
      <w:r w:rsidRPr="00EB2208">
        <w:t>Se encarga de crear un nuevo canal en la base de datos, validando primero los permisos de acceso del usuario que realiza la solicitud</w:t>
      </w:r>
      <w:r w:rsidRPr="00D861A8">
        <w:t>.</w:t>
      </w:r>
    </w:p>
    <w:p w14:paraId="7B779ED0" w14:textId="77777777" w:rsidR="00EB2208" w:rsidRDefault="00EB2208" w:rsidP="00842C81">
      <w:pPr>
        <w:pStyle w:val="Prrafodelista"/>
        <w:numPr>
          <w:ilvl w:val="0"/>
          <w:numId w:val="56"/>
        </w:numPr>
        <w:jc w:val="both"/>
      </w:pPr>
      <w:r w:rsidRPr="00D861A8">
        <w:rPr>
          <w:b/>
          <w:bCs/>
        </w:rPr>
        <w:t>Método HTTP:</w:t>
      </w:r>
      <w:r>
        <w:t xml:space="preserve"> </w:t>
      </w:r>
      <w:r w:rsidRPr="006F3687">
        <w:t>POST</w:t>
      </w:r>
    </w:p>
    <w:p w14:paraId="36C49E9C" w14:textId="77777777" w:rsidR="00EB2208" w:rsidRPr="00D861A8" w:rsidRDefault="00EB2208" w:rsidP="00842C81">
      <w:pPr>
        <w:pStyle w:val="Prrafodelista"/>
        <w:numPr>
          <w:ilvl w:val="0"/>
          <w:numId w:val="56"/>
        </w:numPr>
        <w:jc w:val="both"/>
        <w:rPr>
          <w:b/>
          <w:bCs/>
        </w:rPr>
      </w:pPr>
      <w:r w:rsidRPr="00D861A8">
        <w:rPr>
          <w:b/>
          <w:bCs/>
        </w:rPr>
        <w:t>Encabezados:</w:t>
      </w:r>
    </w:p>
    <w:p w14:paraId="30059114" w14:textId="77777777" w:rsidR="00EB2208" w:rsidRDefault="00EB2208"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w:t>
      </w:r>
      <w:proofErr w:type="spellStart"/>
      <w:r w:rsidRPr="00D861A8">
        <w:rPr>
          <w:lang w:val="en-US"/>
        </w:rPr>
        <w:t>nivel</w:t>
      </w:r>
      <w:proofErr w:type="spellEnd"/>
      <w:r w:rsidRPr="00D861A8">
        <w:rPr>
          <w:lang w:val="en-US"/>
        </w:rPr>
        <w:t xml:space="preserve"> </w:t>
      </w:r>
      <w:r>
        <w:rPr>
          <w:lang w:val="en-US"/>
        </w:rPr>
        <w:t>1</w:t>
      </w:r>
      <w:r w:rsidRPr="00D861A8">
        <w:rPr>
          <w:lang w:val="en-US"/>
        </w:rPr>
        <w:t>]</w:t>
      </w:r>
    </w:p>
    <w:p w14:paraId="6174DCC7" w14:textId="12E4DF6C" w:rsidR="00EB2208" w:rsidRPr="00EB2208" w:rsidRDefault="00EB2208" w:rsidP="00842C81">
      <w:pPr>
        <w:pStyle w:val="Prrafodelista"/>
        <w:numPr>
          <w:ilvl w:val="0"/>
          <w:numId w:val="56"/>
        </w:numPr>
        <w:jc w:val="both"/>
        <w:rPr>
          <w:lang w:val="en-US"/>
        </w:rPr>
      </w:pPr>
      <w:r>
        <w:rPr>
          <w:b/>
          <w:bCs/>
          <w:lang w:val="en-US"/>
        </w:rPr>
        <w:t xml:space="preserve">Cuerpo de la </w:t>
      </w:r>
      <w:proofErr w:type="spellStart"/>
      <w:r>
        <w:rPr>
          <w:b/>
          <w:bCs/>
          <w:lang w:val="en-US"/>
        </w:rPr>
        <w:t>Petición</w:t>
      </w:r>
      <w:proofErr w:type="spellEnd"/>
      <w:r>
        <w:rPr>
          <w:b/>
          <w:bCs/>
          <w:lang w:val="en-US"/>
        </w:rPr>
        <w:t>:</w:t>
      </w:r>
    </w:p>
    <w:p w14:paraId="03117B20" w14:textId="77777777" w:rsidR="00054D62" w:rsidRDefault="00EB2208" w:rsidP="00054D62">
      <w:pPr>
        <w:keepNext/>
        <w:spacing w:after="0"/>
        <w:jc w:val="center"/>
      </w:pPr>
      <w:r>
        <w:rPr>
          <w:noProof/>
        </w:rPr>
        <w:drawing>
          <wp:inline distT="0" distB="0" distL="0" distR="0" wp14:anchorId="671BFDC3" wp14:editId="6F2E9BEE">
            <wp:extent cx="2914578" cy="1125058"/>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rotWithShape="1">
                    <a:blip r:embed="rId72" cstate="print">
                      <a:extLst>
                        <a:ext uri="{28A0092B-C50C-407E-A947-70E740481C1C}">
                          <a14:useLocalDpi xmlns:a14="http://schemas.microsoft.com/office/drawing/2010/main" val="0"/>
                        </a:ext>
                      </a:extLst>
                    </a:blip>
                    <a:srcRect l="8782" t="25155" r="9521" b="16273"/>
                    <a:stretch/>
                  </pic:blipFill>
                  <pic:spPr bwMode="auto">
                    <a:xfrm>
                      <a:off x="0" y="0"/>
                      <a:ext cx="2920186" cy="1127223"/>
                    </a:xfrm>
                    <a:prstGeom prst="rect">
                      <a:avLst/>
                    </a:prstGeom>
                    <a:ln>
                      <a:noFill/>
                    </a:ln>
                    <a:extLst>
                      <a:ext uri="{53640926-AAD7-44D8-BBD7-CCE9431645EC}">
                        <a14:shadowObscured xmlns:a14="http://schemas.microsoft.com/office/drawing/2010/main"/>
                      </a:ext>
                    </a:extLst>
                  </pic:spPr>
                </pic:pic>
              </a:graphicData>
            </a:graphic>
          </wp:inline>
        </w:drawing>
      </w:r>
    </w:p>
    <w:p w14:paraId="45D41541" w14:textId="6A065344" w:rsidR="00EB2208" w:rsidRPr="00054D62" w:rsidRDefault="00054D62" w:rsidP="00054D62">
      <w:pPr>
        <w:pStyle w:val="Descripcin"/>
        <w:jc w:val="center"/>
        <w:rPr>
          <w:sz w:val="20"/>
          <w:szCs w:val="20"/>
        </w:rPr>
      </w:pPr>
      <w:bookmarkStart w:id="83" w:name="_Toc160577931"/>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57</w:t>
      </w:r>
      <w:r w:rsidRPr="00054D62">
        <w:rPr>
          <w:sz w:val="20"/>
          <w:szCs w:val="20"/>
        </w:rPr>
        <w:fldChar w:fldCharType="end"/>
      </w:r>
      <w:r w:rsidRPr="00054D62">
        <w:rPr>
          <w:sz w:val="20"/>
          <w:szCs w:val="20"/>
        </w:rPr>
        <w:t xml:space="preserve"> - Cuerpo de la petición a un </w:t>
      </w:r>
      <w:proofErr w:type="spellStart"/>
      <w:r w:rsidRPr="00054D62">
        <w:rPr>
          <w:sz w:val="20"/>
          <w:szCs w:val="20"/>
        </w:rPr>
        <w:t>endpoint</w:t>
      </w:r>
      <w:proofErr w:type="spellEnd"/>
      <w:r w:rsidRPr="00054D62">
        <w:rPr>
          <w:sz w:val="20"/>
          <w:szCs w:val="20"/>
        </w:rPr>
        <w:t xml:space="preserve"> </w:t>
      </w:r>
      <w:r>
        <w:rPr>
          <w:sz w:val="20"/>
          <w:szCs w:val="20"/>
        </w:rPr>
        <w:br/>
      </w:r>
      <w:r w:rsidRPr="00054D62">
        <w:rPr>
          <w:sz w:val="20"/>
          <w:szCs w:val="20"/>
        </w:rPr>
        <w:t>(“/channels”)</w:t>
      </w:r>
      <w:bookmarkEnd w:id="83"/>
    </w:p>
    <w:p w14:paraId="5CF3C0A2" w14:textId="77777777" w:rsidR="00EB2208" w:rsidRPr="00D861A8" w:rsidRDefault="00EB2208" w:rsidP="00842C81">
      <w:pPr>
        <w:pStyle w:val="Prrafodelista"/>
        <w:numPr>
          <w:ilvl w:val="0"/>
          <w:numId w:val="56"/>
        </w:numPr>
        <w:jc w:val="both"/>
        <w:rPr>
          <w:b/>
          <w:bCs/>
          <w:lang w:val="en-US"/>
        </w:rPr>
      </w:pPr>
      <w:r w:rsidRPr="00D861A8">
        <w:rPr>
          <w:b/>
          <w:bCs/>
          <w:lang w:val="en-US"/>
        </w:rPr>
        <w:t xml:space="preserve">Respuesta </w:t>
      </w:r>
      <w:proofErr w:type="spellStart"/>
      <w:r w:rsidRPr="00D861A8">
        <w:rPr>
          <w:b/>
          <w:bCs/>
          <w:lang w:val="en-US"/>
        </w:rPr>
        <w:t>esperada</w:t>
      </w:r>
      <w:proofErr w:type="spellEnd"/>
      <w:r w:rsidRPr="00D861A8">
        <w:rPr>
          <w:b/>
          <w:bCs/>
          <w:lang w:val="en-US"/>
        </w:rPr>
        <w:t>:</w:t>
      </w:r>
    </w:p>
    <w:p w14:paraId="0E31EBA2" w14:textId="77777777" w:rsidR="00EB2208" w:rsidRDefault="00EB2208" w:rsidP="00842C81">
      <w:pPr>
        <w:pStyle w:val="Prrafodelista"/>
        <w:numPr>
          <w:ilvl w:val="1"/>
          <w:numId w:val="56"/>
        </w:numPr>
        <w:jc w:val="both"/>
        <w:rPr>
          <w:lang w:val="en-US"/>
        </w:rPr>
      </w:pPr>
      <w:r w:rsidRPr="00D861A8">
        <w:rPr>
          <w:b/>
          <w:bCs/>
          <w:lang w:val="en-US"/>
        </w:rPr>
        <w:t xml:space="preserve">Código de </w:t>
      </w:r>
      <w:proofErr w:type="spellStart"/>
      <w:r w:rsidRPr="00D861A8">
        <w:rPr>
          <w:b/>
          <w:bCs/>
          <w:lang w:val="en-US"/>
        </w:rPr>
        <w:t>estado</w:t>
      </w:r>
      <w:proofErr w:type="spellEnd"/>
      <w:r w:rsidRPr="00D861A8">
        <w:rPr>
          <w:b/>
          <w:bCs/>
          <w:lang w:val="en-US"/>
        </w:rPr>
        <w:t>:</w:t>
      </w:r>
      <w:r>
        <w:rPr>
          <w:lang w:val="en-US"/>
        </w:rPr>
        <w:t xml:space="preserve"> 200 (OK)</w:t>
      </w:r>
    </w:p>
    <w:p w14:paraId="6636BBEA" w14:textId="1F9F7B27" w:rsidR="00EB2208" w:rsidRPr="00EB2208" w:rsidRDefault="00EB2208" w:rsidP="00842C81">
      <w:pPr>
        <w:pStyle w:val="Prrafodelista"/>
        <w:numPr>
          <w:ilvl w:val="1"/>
          <w:numId w:val="56"/>
        </w:numPr>
        <w:jc w:val="both"/>
        <w:rPr>
          <w:b/>
          <w:bCs/>
          <w:lang w:val="en-US"/>
        </w:rPr>
      </w:pPr>
      <w:r w:rsidRPr="00D861A8">
        <w:rPr>
          <w:b/>
          <w:bCs/>
          <w:lang w:val="en-US"/>
        </w:rPr>
        <w:t xml:space="preserve">Cuerpo de la </w:t>
      </w:r>
      <w:proofErr w:type="spellStart"/>
      <w:r w:rsidRPr="00D861A8">
        <w:rPr>
          <w:b/>
          <w:bCs/>
          <w:lang w:val="en-US"/>
        </w:rPr>
        <w:t>respuesta</w:t>
      </w:r>
      <w:proofErr w:type="spellEnd"/>
      <w:r>
        <w:rPr>
          <w:b/>
          <w:bCs/>
          <w:lang w:val="en-US"/>
        </w:rPr>
        <w:t>:</w:t>
      </w:r>
    </w:p>
    <w:p w14:paraId="54EFC71B" w14:textId="77777777" w:rsidR="00054D62" w:rsidRDefault="00EB2208" w:rsidP="00054D62">
      <w:pPr>
        <w:keepNext/>
        <w:jc w:val="center"/>
      </w:pPr>
      <w:r>
        <w:rPr>
          <w:noProof/>
        </w:rPr>
        <w:drawing>
          <wp:inline distT="0" distB="0" distL="0" distR="0" wp14:anchorId="0EFAC30E" wp14:editId="48F9A7CD">
            <wp:extent cx="2373055" cy="399176"/>
            <wp:effectExtent l="0" t="0" r="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rotWithShape="1">
                    <a:blip r:embed="rId73" cstate="print">
                      <a:extLst>
                        <a:ext uri="{28A0092B-C50C-407E-A947-70E740481C1C}">
                          <a14:useLocalDpi xmlns:a14="http://schemas.microsoft.com/office/drawing/2010/main" val="0"/>
                        </a:ext>
                      </a:extLst>
                    </a:blip>
                    <a:srcRect l="9840" t="40291" r="10267" b="26481"/>
                    <a:stretch/>
                  </pic:blipFill>
                  <pic:spPr bwMode="auto">
                    <a:xfrm>
                      <a:off x="0" y="0"/>
                      <a:ext cx="2408855" cy="405198"/>
                    </a:xfrm>
                    <a:prstGeom prst="rect">
                      <a:avLst/>
                    </a:prstGeom>
                    <a:ln>
                      <a:noFill/>
                    </a:ln>
                    <a:extLst>
                      <a:ext uri="{53640926-AAD7-44D8-BBD7-CCE9431645EC}">
                        <a14:shadowObscured xmlns:a14="http://schemas.microsoft.com/office/drawing/2010/main"/>
                      </a:ext>
                    </a:extLst>
                  </pic:spPr>
                </pic:pic>
              </a:graphicData>
            </a:graphic>
          </wp:inline>
        </w:drawing>
      </w:r>
    </w:p>
    <w:p w14:paraId="4B1808E2" w14:textId="53295E10" w:rsidR="00EB2208" w:rsidRPr="00054D62" w:rsidRDefault="00054D62" w:rsidP="00054D62">
      <w:pPr>
        <w:pStyle w:val="Descripcin"/>
        <w:jc w:val="center"/>
        <w:rPr>
          <w:sz w:val="20"/>
          <w:szCs w:val="20"/>
        </w:rPr>
      </w:pPr>
      <w:bookmarkStart w:id="84" w:name="_Toc160577932"/>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58</w:t>
      </w:r>
      <w:r w:rsidRPr="00054D62">
        <w:rPr>
          <w:sz w:val="20"/>
          <w:szCs w:val="20"/>
        </w:rPr>
        <w:fldChar w:fldCharType="end"/>
      </w:r>
      <w:r w:rsidRPr="00054D62">
        <w:rPr>
          <w:sz w:val="20"/>
          <w:szCs w:val="20"/>
        </w:rPr>
        <w:t xml:space="preserve"> - Cuerpo de la respuesta a una petición hacia un </w:t>
      </w:r>
      <w:proofErr w:type="spellStart"/>
      <w:r w:rsidRPr="00054D62">
        <w:rPr>
          <w:sz w:val="20"/>
          <w:szCs w:val="20"/>
        </w:rPr>
        <w:t>endpoint</w:t>
      </w:r>
      <w:proofErr w:type="spellEnd"/>
      <w:r w:rsidRPr="00054D62">
        <w:rPr>
          <w:sz w:val="20"/>
          <w:szCs w:val="20"/>
        </w:rPr>
        <w:t xml:space="preserve"> </w:t>
      </w:r>
      <w:r>
        <w:rPr>
          <w:sz w:val="20"/>
          <w:szCs w:val="20"/>
        </w:rPr>
        <w:br/>
      </w:r>
      <w:r w:rsidRPr="00054D62">
        <w:rPr>
          <w:sz w:val="20"/>
          <w:szCs w:val="20"/>
        </w:rPr>
        <w:t>(“/channels”)</w:t>
      </w:r>
      <w:bookmarkEnd w:id="84"/>
    </w:p>
    <w:p w14:paraId="16CECA14" w14:textId="77777777" w:rsidR="00EB2208" w:rsidRDefault="00EB2208" w:rsidP="00361915">
      <w:pPr>
        <w:pStyle w:val="Subttulo"/>
        <w:ind w:firstLine="708"/>
        <w:jc w:val="both"/>
        <w:rPr>
          <w:lang w:val="en-US"/>
        </w:rPr>
      </w:pPr>
      <w:proofErr w:type="spellStart"/>
      <w:r w:rsidRPr="00776E3E">
        <w:rPr>
          <w:lang w:val="en-US"/>
        </w:rPr>
        <w:t>Escenario</w:t>
      </w:r>
      <w:proofErr w:type="spellEnd"/>
      <w:r w:rsidRPr="00776E3E">
        <w:rPr>
          <w:lang w:val="en-US"/>
        </w:rPr>
        <w:t xml:space="preserve"> 1: </w:t>
      </w:r>
      <w:proofErr w:type="spellStart"/>
      <w:r w:rsidRPr="00776E3E">
        <w:rPr>
          <w:lang w:val="en-US"/>
        </w:rPr>
        <w:t>Acción</w:t>
      </w:r>
      <w:proofErr w:type="spellEnd"/>
      <w:r w:rsidRPr="00776E3E">
        <w:rPr>
          <w:lang w:val="en-US"/>
        </w:rPr>
        <w:t xml:space="preserve"> </w:t>
      </w:r>
      <w:proofErr w:type="spellStart"/>
      <w:r w:rsidRPr="00776E3E">
        <w:rPr>
          <w:lang w:val="en-US"/>
        </w:rPr>
        <w:t>Exitos</w:t>
      </w:r>
      <w:r>
        <w:rPr>
          <w:lang w:val="en-US"/>
        </w:rPr>
        <w:t>a</w:t>
      </w:r>
      <w:proofErr w:type="spellEnd"/>
    </w:p>
    <w:p w14:paraId="162B1D49" w14:textId="37141438" w:rsidR="00EB2208" w:rsidRDefault="00EB2208"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r w:rsidR="00972060">
        <w:t>.</w:t>
      </w:r>
    </w:p>
    <w:p w14:paraId="0F0F3FF5" w14:textId="77777777" w:rsidR="00EB2208" w:rsidRPr="006F3687" w:rsidRDefault="00EB2208" w:rsidP="00842C81">
      <w:pPr>
        <w:pStyle w:val="Prrafodelista"/>
        <w:numPr>
          <w:ilvl w:val="0"/>
          <w:numId w:val="57"/>
        </w:numPr>
        <w:jc w:val="both"/>
        <w:rPr>
          <w:b/>
          <w:bCs/>
        </w:rPr>
      </w:pPr>
      <w:r w:rsidRPr="006F3687">
        <w:rPr>
          <w:b/>
          <w:bCs/>
        </w:rPr>
        <w:t>Pasos:</w:t>
      </w:r>
    </w:p>
    <w:p w14:paraId="57154397" w14:textId="6175817B" w:rsidR="00EB2208" w:rsidRDefault="00972060" w:rsidP="00842C81">
      <w:pPr>
        <w:pStyle w:val="Prrafodelista"/>
        <w:numPr>
          <w:ilvl w:val="1"/>
          <w:numId w:val="57"/>
        </w:numPr>
        <w:jc w:val="both"/>
      </w:pPr>
      <w:r>
        <w:t xml:space="preserve">Configurar la solicitud con el encabezado con la API </w:t>
      </w:r>
      <w:proofErr w:type="spellStart"/>
      <w:r>
        <w:t>key</w:t>
      </w:r>
      <w:proofErr w:type="spellEnd"/>
      <w:r>
        <w:t xml:space="preserve"> del nivel requerido</w:t>
      </w:r>
      <w:r w:rsidR="00EB2208">
        <w:t>.</w:t>
      </w:r>
    </w:p>
    <w:p w14:paraId="65CECA6D" w14:textId="77777777" w:rsidR="00EB2208" w:rsidRDefault="00EB2208" w:rsidP="00842C81">
      <w:pPr>
        <w:pStyle w:val="Prrafodelista"/>
        <w:numPr>
          <w:ilvl w:val="1"/>
          <w:numId w:val="57"/>
        </w:numPr>
        <w:jc w:val="both"/>
      </w:pPr>
      <w:r>
        <w:t xml:space="preserve">Enviar la solicitud al </w:t>
      </w:r>
      <w:proofErr w:type="spellStart"/>
      <w:r>
        <w:t>endpoint</w:t>
      </w:r>
      <w:proofErr w:type="spellEnd"/>
      <w:r>
        <w:t>.</w:t>
      </w:r>
    </w:p>
    <w:p w14:paraId="493897E1" w14:textId="77777777" w:rsidR="00EB2208" w:rsidRDefault="00EB2208"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1B277C3D" w14:textId="77777777" w:rsidR="00EB2208" w:rsidRDefault="00EB2208" w:rsidP="00361915">
      <w:pPr>
        <w:pStyle w:val="Subttulo"/>
        <w:numPr>
          <w:ilvl w:val="0"/>
          <w:numId w:val="0"/>
        </w:numPr>
        <w:ind w:firstLine="708"/>
        <w:jc w:val="both"/>
        <w:rPr>
          <w:lang w:val="en-US"/>
        </w:rPr>
      </w:pPr>
      <w:proofErr w:type="spellStart"/>
      <w:r w:rsidRPr="00776E3E">
        <w:rPr>
          <w:lang w:val="en-US"/>
        </w:rPr>
        <w:t>Escenario</w:t>
      </w:r>
      <w:proofErr w:type="spellEnd"/>
      <w:r w:rsidRPr="00776E3E">
        <w:rPr>
          <w:lang w:val="en-US"/>
        </w:rPr>
        <w:t xml:space="preserve"> </w:t>
      </w:r>
      <w:r>
        <w:rPr>
          <w:lang w:val="en-US"/>
        </w:rPr>
        <w:t>2</w:t>
      </w:r>
      <w:r w:rsidRPr="00776E3E">
        <w:rPr>
          <w:lang w:val="en-US"/>
        </w:rPr>
        <w:t xml:space="preserve">: </w:t>
      </w:r>
      <w:proofErr w:type="spellStart"/>
      <w:r w:rsidRPr="00776E3E">
        <w:rPr>
          <w:lang w:val="en-US"/>
        </w:rPr>
        <w:t>Acción</w:t>
      </w:r>
      <w:proofErr w:type="spellEnd"/>
      <w:r w:rsidRPr="00776E3E">
        <w:rPr>
          <w:lang w:val="en-US"/>
        </w:rPr>
        <w:t xml:space="preserve"> </w:t>
      </w:r>
      <w:proofErr w:type="spellStart"/>
      <w:r>
        <w:rPr>
          <w:lang w:val="en-US"/>
        </w:rPr>
        <w:t>Fallida</w:t>
      </w:r>
      <w:proofErr w:type="spellEnd"/>
    </w:p>
    <w:p w14:paraId="54D60068" w14:textId="620BC2DE" w:rsidR="00EB2208" w:rsidRDefault="00EB2208" w:rsidP="00842C81">
      <w:pPr>
        <w:pStyle w:val="Prrafodelista"/>
        <w:numPr>
          <w:ilvl w:val="0"/>
          <w:numId w:val="57"/>
        </w:numPr>
        <w:jc w:val="both"/>
      </w:pPr>
      <w:r w:rsidRPr="006F3687">
        <w:rPr>
          <w:b/>
          <w:bCs/>
        </w:rPr>
        <w:t>Descripción:</w:t>
      </w:r>
      <w:r w:rsidRPr="00776E3E">
        <w:t xml:space="preserve"> </w:t>
      </w:r>
      <w:r w:rsidR="00972060">
        <w:t>Se realiza la solicitud con el nivel de autorización incorrecto o ausente.</w:t>
      </w:r>
    </w:p>
    <w:p w14:paraId="30DA843A" w14:textId="77777777" w:rsidR="00EB2208" w:rsidRPr="006F3687" w:rsidRDefault="00EB2208" w:rsidP="00842C81">
      <w:pPr>
        <w:pStyle w:val="Prrafodelista"/>
        <w:numPr>
          <w:ilvl w:val="0"/>
          <w:numId w:val="57"/>
        </w:numPr>
        <w:jc w:val="both"/>
        <w:rPr>
          <w:b/>
          <w:bCs/>
        </w:rPr>
      </w:pPr>
      <w:r w:rsidRPr="006F3687">
        <w:rPr>
          <w:b/>
          <w:bCs/>
        </w:rPr>
        <w:t>Pasos:</w:t>
      </w:r>
    </w:p>
    <w:p w14:paraId="4A0F74DE" w14:textId="21F988F1" w:rsidR="00EB2208" w:rsidRDefault="00972060" w:rsidP="00842C81">
      <w:pPr>
        <w:pStyle w:val="Prrafodelista"/>
        <w:numPr>
          <w:ilvl w:val="1"/>
          <w:numId w:val="57"/>
        </w:numPr>
        <w:jc w:val="both"/>
      </w:pPr>
      <w:r>
        <w:t xml:space="preserve">Configurar la solicitud con un encabezado con una API </w:t>
      </w:r>
      <w:proofErr w:type="spellStart"/>
      <w:r>
        <w:t>key</w:t>
      </w:r>
      <w:proofErr w:type="spellEnd"/>
      <w:r>
        <w:t xml:space="preserve"> de nivel distinto al requerido o se deja ausente</w:t>
      </w:r>
      <w:r w:rsidR="00EB2208">
        <w:t>.</w:t>
      </w:r>
    </w:p>
    <w:p w14:paraId="4E0353A5" w14:textId="77777777" w:rsidR="00EB2208" w:rsidRDefault="00EB2208" w:rsidP="00842C81">
      <w:pPr>
        <w:pStyle w:val="Prrafodelista"/>
        <w:numPr>
          <w:ilvl w:val="1"/>
          <w:numId w:val="57"/>
        </w:numPr>
        <w:jc w:val="both"/>
      </w:pPr>
      <w:r>
        <w:t xml:space="preserve">Enviar la solicitud al </w:t>
      </w:r>
      <w:proofErr w:type="spellStart"/>
      <w:r>
        <w:t>endpoint</w:t>
      </w:r>
      <w:proofErr w:type="spellEnd"/>
      <w:r>
        <w:t>.</w:t>
      </w:r>
    </w:p>
    <w:p w14:paraId="70ACC977" w14:textId="0DDC83AD" w:rsidR="00EB2208" w:rsidRDefault="00EB2208"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sidR="00972060">
        <w:rPr>
          <w:b/>
          <w:bCs/>
        </w:rPr>
        <w:t>1</w:t>
      </w:r>
      <w:r w:rsidRPr="003A2E7E">
        <w:t xml:space="preserve"> </w:t>
      </w:r>
      <w:r w:rsidR="00972060">
        <w:t>(</w:t>
      </w:r>
      <w:proofErr w:type="spellStart"/>
      <w:r w:rsidR="00972060" w:rsidRPr="003A2E7E">
        <w:t>Unauthorized</w:t>
      </w:r>
      <w:proofErr w:type="spellEnd"/>
      <w:r w:rsidRPr="003A2E7E">
        <w:t xml:space="preserve">) </w:t>
      </w:r>
      <w:r w:rsidR="00361915" w:rsidRPr="003A2E7E">
        <w:t>y un mensaje</w:t>
      </w:r>
      <w:r w:rsidR="00361915">
        <w:t xml:space="preserve"> indicando que no está autorizado para realizar peticiones al </w:t>
      </w:r>
      <w:proofErr w:type="spellStart"/>
      <w:r w:rsidR="00361915">
        <w:t>endpoint</w:t>
      </w:r>
      <w:proofErr w:type="spellEnd"/>
      <w:r>
        <w:t>.</w:t>
      </w:r>
    </w:p>
    <w:p w14:paraId="5BBA2D5D" w14:textId="77777777" w:rsidR="00054D62" w:rsidRDefault="00972060" w:rsidP="00054D62">
      <w:pPr>
        <w:keepNext/>
        <w:jc w:val="center"/>
      </w:pPr>
      <w:r w:rsidRPr="003A2E7E">
        <w:rPr>
          <w:noProof/>
        </w:rPr>
        <w:drawing>
          <wp:inline distT="0" distB="0" distL="0" distR="0" wp14:anchorId="0F1CBC70" wp14:editId="5C75BB93">
            <wp:extent cx="1822450" cy="533400"/>
            <wp:effectExtent l="0" t="0" r="635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66"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2FB9C2FB" w14:textId="616BF83A" w:rsidR="00EB2208" w:rsidRPr="00054D62" w:rsidRDefault="00054D62" w:rsidP="00054D62">
      <w:pPr>
        <w:pStyle w:val="Descripcin"/>
        <w:jc w:val="center"/>
        <w:rPr>
          <w:sz w:val="20"/>
          <w:szCs w:val="20"/>
        </w:rPr>
      </w:pPr>
      <w:bookmarkStart w:id="85" w:name="_Toc160577933"/>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59</w:t>
      </w:r>
      <w:r w:rsidRPr="00054D62">
        <w:rPr>
          <w:sz w:val="20"/>
          <w:szCs w:val="20"/>
        </w:rPr>
        <w:fldChar w:fldCharType="end"/>
      </w:r>
      <w:r w:rsidRPr="00054D62">
        <w:rPr>
          <w:sz w:val="20"/>
          <w:szCs w:val="20"/>
        </w:rPr>
        <w:t xml:space="preserve"> - Mensaje de error al realizar solicitud a un </w:t>
      </w:r>
      <w:proofErr w:type="spellStart"/>
      <w:r w:rsidRPr="00054D62">
        <w:rPr>
          <w:sz w:val="20"/>
          <w:szCs w:val="20"/>
        </w:rPr>
        <w:t>endpoint</w:t>
      </w:r>
      <w:proofErr w:type="spellEnd"/>
      <w:r w:rsidRPr="00054D62">
        <w:rPr>
          <w:sz w:val="20"/>
          <w:szCs w:val="20"/>
        </w:rPr>
        <w:t xml:space="preserve"> </w:t>
      </w:r>
      <w:r w:rsidRPr="00054D62">
        <w:rPr>
          <w:sz w:val="20"/>
          <w:szCs w:val="20"/>
        </w:rPr>
        <w:br/>
        <w:t>(</w:t>
      </w:r>
      <w:proofErr w:type="spellStart"/>
      <w:r w:rsidRPr="00054D62">
        <w:rPr>
          <w:sz w:val="20"/>
          <w:szCs w:val="20"/>
        </w:rPr>
        <w:t>Unauthorized</w:t>
      </w:r>
      <w:proofErr w:type="spellEnd"/>
      <w:r w:rsidRPr="00054D62">
        <w:rPr>
          <w:sz w:val="20"/>
          <w:szCs w:val="20"/>
        </w:rPr>
        <w:t>)</w:t>
      </w:r>
      <w:bookmarkEnd w:id="85"/>
    </w:p>
    <w:p w14:paraId="760B0343" w14:textId="1F891734" w:rsidR="006E5309" w:rsidRPr="00054D62" w:rsidRDefault="006E5309" w:rsidP="006E5309"/>
    <w:p w14:paraId="694BF516" w14:textId="22064CF9" w:rsidR="006E5309" w:rsidRPr="00054D62" w:rsidRDefault="006E5309" w:rsidP="00132D77">
      <w:pPr>
        <w:jc w:val="center"/>
      </w:pPr>
    </w:p>
    <w:p w14:paraId="66C3A939" w14:textId="7B3FD575" w:rsidR="006E5309" w:rsidRPr="00054D62" w:rsidRDefault="006E5309" w:rsidP="006E5309"/>
    <w:p w14:paraId="3C96E8E5" w14:textId="77777777" w:rsidR="006E5309" w:rsidRPr="00054D62" w:rsidRDefault="006E5309" w:rsidP="006E5309">
      <w:pPr>
        <w:tabs>
          <w:tab w:val="left" w:pos="7920"/>
        </w:tabs>
      </w:pPr>
    </w:p>
    <w:p w14:paraId="0C0C9179" w14:textId="77777777" w:rsidR="009135E8" w:rsidRPr="00054D62" w:rsidRDefault="009135E8" w:rsidP="009135E8">
      <w:pPr>
        <w:pStyle w:val="Sinespaciado"/>
      </w:pPr>
    </w:p>
    <w:p w14:paraId="7782EF58" w14:textId="5E4FE30E" w:rsidR="009135E8" w:rsidRPr="00054D62" w:rsidRDefault="009135E8" w:rsidP="009135E8">
      <w:pPr>
        <w:pStyle w:val="Sinespaciado"/>
      </w:pPr>
    </w:p>
    <w:p w14:paraId="39C67444" w14:textId="77777777" w:rsidR="00361915" w:rsidRPr="00054D62" w:rsidRDefault="00361915" w:rsidP="009135E8">
      <w:pPr>
        <w:pStyle w:val="Sinespaciado"/>
      </w:pPr>
    </w:p>
    <w:p w14:paraId="5A6EE339" w14:textId="5295CE3F" w:rsidR="009135E8" w:rsidRPr="006F3687" w:rsidRDefault="009135E8" w:rsidP="00842C81">
      <w:pPr>
        <w:pStyle w:val="Prrafodelista"/>
        <w:numPr>
          <w:ilvl w:val="0"/>
          <w:numId w:val="59"/>
        </w:numPr>
        <w:rPr>
          <w:lang w:val="en-US"/>
        </w:rPr>
      </w:pPr>
      <w:proofErr w:type="spellStart"/>
      <w:r w:rsidRPr="006F3687">
        <w:rPr>
          <w:b/>
          <w:bCs/>
          <w:lang w:val="en-US"/>
        </w:rPr>
        <w:lastRenderedPageBreak/>
        <w:t>Nombre</w:t>
      </w:r>
      <w:proofErr w:type="spellEnd"/>
      <w:r w:rsidRPr="006F3687">
        <w:rPr>
          <w:b/>
          <w:bCs/>
          <w:lang w:val="en-US"/>
        </w:rPr>
        <w:t xml:space="preserve"> del Endpoint:</w:t>
      </w:r>
      <w:r w:rsidRPr="006F3687">
        <w:rPr>
          <w:lang w:val="en-US"/>
        </w:rPr>
        <w:t xml:space="preserve"> </w:t>
      </w:r>
      <w:r w:rsidRPr="006F3687">
        <w:rPr>
          <w:i/>
          <w:iCs/>
          <w:lang w:val="en-US"/>
        </w:rPr>
        <w:t>“/channels</w:t>
      </w:r>
      <w:r>
        <w:rPr>
          <w:i/>
          <w:iCs/>
          <w:lang w:val="en-US"/>
        </w:rPr>
        <w:t>/:id”</w:t>
      </w:r>
    </w:p>
    <w:p w14:paraId="6B0FF146" w14:textId="432A023D" w:rsidR="009135E8" w:rsidRDefault="009135E8" w:rsidP="00842C81">
      <w:pPr>
        <w:pStyle w:val="Prrafodelista"/>
        <w:numPr>
          <w:ilvl w:val="0"/>
          <w:numId w:val="56"/>
        </w:numPr>
        <w:jc w:val="both"/>
      </w:pPr>
      <w:r w:rsidRPr="00D861A8">
        <w:rPr>
          <w:b/>
          <w:bCs/>
        </w:rPr>
        <w:t>Descripción:</w:t>
      </w:r>
      <w:r>
        <w:t xml:space="preserve"> </w:t>
      </w:r>
      <w:r w:rsidRPr="009135E8">
        <w:t>Se encarga de eliminar un canal existente en la base de datos, así como todos los dispositivos asociados a ese canal, previa verificación de los permisos de acceso del usuario que realiza la solicitud</w:t>
      </w:r>
      <w:r w:rsidRPr="00D861A8">
        <w:t>.</w:t>
      </w:r>
    </w:p>
    <w:p w14:paraId="5DA7F606" w14:textId="1996242E" w:rsidR="009135E8" w:rsidRDefault="009135E8" w:rsidP="00842C81">
      <w:pPr>
        <w:pStyle w:val="Prrafodelista"/>
        <w:numPr>
          <w:ilvl w:val="0"/>
          <w:numId w:val="56"/>
        </w:numPr>
        <w:jc w:val="both"/>
      </w:pPr>
      <w:r w:rsidRPr="00D861A8">
        <w:rPr>
          <w:b/>
          <w:bCs/>
        </w:rPr>
        <w:t>Método HTTP:</w:t>
      </w:r>
      <w:r>
        <w:t xml:space="preserve"> </w:t>
      </w:r>
      <w:r w:rsidRPr="009135E8">
        <w:t>DELETE</w:t>
      </w:r>
    </w:p>
    <w:p w14:paraId="29D8C9D4" w14:textId="77777777" w:rsidR="00361915" w:rsidRDefault="00361915" w:rsidP="00842C81">
      <w:pPr>
        <w:pStyle w:val="Prrafodelista"/>
        <w:numPr>
          <w:ilvl w:val="0"/>
          <w:numId w:val="56"/>
        </w:numPr>
        <w:jc w:val="both"/>
      </w:pPr>
      <w:r>
        <w:rPr>
          <w:b/>
          <w:bCs/>
        </w:rPr>
        <w:t>Parámetros:</w:t>
      </w:r>
    </w:p>
    <w:p w14:paraId="2FF6CB0F" w14:textId="6C88AC49" w:rsidR="00361915" w:rsidRDefault="00361915" w:rsidP="00842C81">
      <w:pPr>
        <w:pStyle w:val="Prrafodelista"/>
        <w:numPr>
          <w:ilvl w:val="1"/>
          <w:numId w:val="56"/>
        </w:numPr>
        <w:jc w:val="both"/>
      </w:pPr>
      <w:proofErr w:type="spellStart"/>
      <w:r w:rsidRPr="00CA0628">
        <w:rPr>
          <w:b/>
          <w:bCs/>
        </w:rPr>
        <w:t>channelId</w:t>
      </w:r>
      <w:proofErr w:type="spellEnd"/>
      <w:r w:rsidRPr="00CA0628">
        <w:rPr>
          <w:b/>
          <w:bCs/>
        </w:rPr>
        <w:t>:</w:t>
      </w:r>
      <w:r>
        <w:t xml:space="preserve"> Identificador del canal que se quiere eliminar.</w:t>
      </w:r>
    </w:p>
    <w:p w14:paraId="0F963E17" w14:textId="77777777" w:rsidR="009135E8" w:rsidRPr="00D861A8" w:rsidRDefault="009135E8" w:rsidP="00842C81">
      <w:pPr>
        <w:pStyle w:val="Prrafodelista"/>
        <w:numPr>
          <w:ilvl w:val="0"/>
          <w:numId w:val="56"/>
        </w:numPr>
        <w:jc w:val="both"/>
        <w:rPr>
          <w:b/>
          <w:bCs/>
        </w:rPr>
      </w:pPr>
      <w:r w:rsidRPr="00D861A8">
        <w:rPr>
          <w:b/>
          <w:bCs/>
        </w:rPr>
        <w:t>Encabezados:</w:t>
      </w:r>
    </w:p>
    <w:p w14:paraId="11D8C024" w14:textId="77777777" w:rsidR="009135E8" w:rsidRDefault="009135E8"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w:t>
      </w:r>
      <w:proofErr w:type="spellStart"/>
      <w:r w:rsidRPr="00D861A8">
        <w:rPr>
          <w:lang w:val="en-US"/>
        </w:rPr>
        <w:t>nivel</w:t>
      </w:r>
      <w:proofErr w:type="spellEnd"/>
      <w:r w:rsidRPr="00D861A8">
        <w:rPr>
          <w:lang w:val="en-US"/>
        </w:rPr>
        <w:t xml:space="preserve"> </w:t>
      </w:r>
      <w:r>
        <w:rPr>
          <w:lang w:val="en-US"/>
        </w:rPr>
        <w:t>1</w:t>
      </w:r>
      <w:r w:rsidRPr="00D861A8">
        <w:rPr>
          <w:lang w:val="en-US"/>
        </w:rPr>
        <w:t>]</w:t>
      </w:r>
    </w:p>
    <w:p w14:paraId="40BF4797" w14:textId="77777777" w:rsidR="009135E8" w:rsidRPr="00D861A8" w:rsidRDefault="009135E8" w:rsidP="00842C81">
      <w:pPr>
        <w:pStyle w:val="Prrafodelista"/>
        <w:numPr>
          <w:ilvl w:val="0"/>
          <w:numId w:val="56"/>
        </w:numPr>
        <w:jc w:val="both"/>
        <w:rPr>
          <w:b/>
          <w:bCs/>
          <w:lang w:val="en-US"/>
        </w:rPr>
      </w:pPr>
      <w:r w:rsidRPr="00D861A8">
        <w:rPr>
          <w:b/>
          <w:bCs/>
          <w:lang w:val="en-US"/>
        </w:rPr>
        <w:t xml:space="preserve">Respuesta </w:t>
      </w:r>
      <w:proofErr w:type="spellStart"/>
      <w:r w:rsidRPr="00D861A8">
        <w:rPr>
          <w:b/>
          <w:bCs/>
          <w:lang w:val="en-US"/>
        </w:rPr>
        <w:t>esperada</w:t>
      </w:r>
      <w:proofErr w:type="spellEnd"/>
      <w:r w:rsidRPr="00D861A8">
        <w:rPr>
          <w:b/>
          <w:bCs/>
          <w:lang w:val="en-US"/>
        </w:rPr>
        <w:t>:</w:t>
      </w:r>
    </w:p>
    <w:p w14:paraId="052A48D8" w14:textId="77777777" w:rsidR="009135E8" w:rsidRDefault="009135E8" w:rsidP="00842C81">
      <w:pPr>
        <w:pStyle w:val="Prrafodelista"/>
        <w:numPr>
          <w:ilvl w:val="1"/>
          <w:numId w:val="56"/>
        </w:numPr>
        <w:jc w:val="both"/>
        <w:rPr>
          <w:lang w:val="en-US"/>
        </w:rPr>
      </w:pPr>
      <w:r w:rsidRPr="00D861A8">
        <w:rPr>
          <w:b/>
          <w:bCs/>
          <w:lang w:val="en-US"/>
        </w:rPr>
        <w:t xml:space="preserve">Código de </w:t>
      </w:r>
      <w:proofErr w:type="spellStart"/>
      <w:r w:rsidRPr="00D861A8">
        <w:rPr>
          <w:b/>
          <w:bCs/>
          <w:lang w:val="en-US"/>
        </w:rPr>
        <w:t>estado</w:t>
      </w:r>
      <w:proofErr w:type="spellEnd"/>
      <w:r w:rsidRPr="00D861A8">
        <w:rPr>
          <w:b/>
          <w:bCs/>
          <w:lang w:val="en-US"/>
        </w:rPr>
        <w:t>:</w:t>
      </w:r>
      <w:r>
        <w:rPr>
          <w:lang w:val="en-US"/>
        </w:rPr>
        <w:t xml:space="preserve"> 200 (OK)</w:t>
      </w:r>
    </w:p>
    <w:p w14:paraId="6C123B0D" w14:textId="0E80E97F" w:rsidR="00361915" w:rsidRPr="00361915" w:rsidRDefault="009135E8" w:rsidP="00842C81">
      <w:pPr>
        <w:pStyle w:val="Prrafodelista"/>
        <w:numPr>
          <w:ilvl w:val="1"/>
          <w:numId w:val="56"/>
        </w:numPr>
        <w:jc w:val="both"/>
        <w:rPr>
          <w:b/>
          <w:bCs/>
          <w:lang w:val="en-US"/>
        </w:rPr>
      </w:pPr>
      <w:r w:rsidRPr="00D861A8">
        <w:rPr>
          <w:b/>
          <w:bCs/>
          <w:lang w:val="en-US"/>
        </w:rPr>
        <w:t xml:space="preserve">Cuerpo de la </w:t>
      </w:r>
      <w:proofErr w:type="spellStart"/>
      <w:r w:rsidRPr="00D861A8">
        <w:rPr>
          <w:b/>
          <w:bCs/>
          <w:lang w:val="en-US"/>
        </w:rPr>
        <w:t>respuesta</w:t>
      </w:r>
      <w:proofErr w:type="spellEnd"/>
      <w:r>
        <w:rPr>
          <w:b/>
          <w:bCs/>
          <w:lang w:val="en-US"/>
        </w:rPr>
        <w:t>:</w:t>
      </w:r>
    </w:p>
    <w:p w14:paraId="7544FCC8" w14:textId="77777777" w:rsidR="00054D62" w:rsidRDefault="00361915" w:rsidP="00054D62">
      <w:pPr>
        <w:keepNext/>
        <w:jc w:val="center"/>
      </w:pPr>
      <w:r>
        <w:rPr>
          <w:noProof/>
        </w:rPr>
        <w:drawing>
          <wp:inline distT="0" distB="0" distL="0" distR="0" wp14:anchorId="4A54AC5C" wp14:editId="78FEB66A">
            <wp:extent cx="2072624" cy="470905"/>
            <wp:effectExtent l="0" t="0" r="4445"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rotWithShape="1">
                    <a:blip r:embed="rId74" cstate="print">
                      <a:extLst>
                        <a:ext uri="{28A0092B-C50C-407E-A947-70E740481C1C}">
                          <a14:useLocalDpi xmlns:a14="http://schemas.microsoft.com/office/drawing/2010/main" val="0"/>
                        </a:ext>
                      </a:extLst>
                    </a:blip>
                    <a:srcRect l="13352" t="42052" r="13433" b="25584"/>
                    <a:stretch/>
                  </pic:blipFill>
                  <pic:spPr bwMode="auto">
                    <a:xfrm>
                      <a:off x="0" y="0"/>
                      <a:ext cx="2114849" cy="480499"/>
                    </a:xfrm>
                    <a:prstGeom prst="rect">
                      <a:avLst/>
                    </a:prstGeom>
                    <a:ln>
                      <a:noFill/>
                    </a:ln>
                    <a:extLst>
                      <a:ext uri="{53640926-AAD7-44D8-BBD7-CCE9431645EC}">
                        <a14:shadowObscured xmlns:a14="http://schemas.microsoft.com/office/drawing/2010/main"/>
                      </a:ext>
                    </a:extLst>
                  </pic:spPr>
                </pic:pic>
              </a:graphicData>
            </a:graphic>
          </wp:inline>
        </w:drawing>
      </w:r>
    </w:p>
    <w:p w14:paraId="2AD50F0B" w14:textId="2ACB51DC" w:rsidR="009135E8" w:rsidRPr="00054D62" w:rsidRDefault="00054D62" w:rsidP="00054D62">
      <w:pPr>
        <w:pStyle w:val="Descripcin"/>
        <w:jc w:val="center"/>
        <w:rPr>
          <w:sz w:val="20"/>
          <w:szCs w:val="20"/>
        </w:rPr>
      </w:pPr>
      <w:bookmarkStart w:id="86" w:name="_Toc160577934"/>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Pr>
          <w:noProof/>
          <w:sz w:val="20"/>
          <w:szCs w:val="20"/>
        </w:rPr>
        <w:t>60</w:t>
      </w:r>
      <w:r w:rsidRPr="00054D62">
        <w:rPr>
          <w:sz w:val="20"/>
          <w:szCs w:val="20"/>
        </w:rPr>
        <w:fldChar w:fldCharType="end"/>
      </w:r>
      <w:r w:rsidRPr="00054D62">
        <w:rPr>
          <w:sz w:val="20"/>
          <w:szCs w:val="20"/>
        </w:rPr>
        <w:t xml:space="preserve"> - Cuerpo de la respuesta a una petición hacia un </w:t>
      </w:r>
      <w:proofErr w:type="spellStart"/>
      <w:r w:rsidRPr="00054D62">
        <w:rPr>
          <w:sz w:val="20"/>
          <w:szCs w:val="20"/>
        </w:rPr>
        <w:t>endpoint</w:t>
      </w:r>
      <w:proofErr w:type="spellEnd"/>
      <w:r w:rsidRPr="00054D62">
        <w:rPr>
          <w:sz w:val="20"/>
          <w:szCs w:val="20"/>
        </w:rPr>
        <w:t xml:space="preserve"> </w:t>
      </w:r>
      <w:r w:rsidRPr="00054D62">
        <w:rPr>
          <w:sz w:val="20"/>
          <w:szCs w:val="20"/>
        </w:rPr>
        <w:br/>
        <w:t>(“/channels/:id”)</w:t>
      </w:r>
      <w:bookmarkEnd w:id="86"/>
    </w:p>
    <w:p w14:paraId="2F852884" w14:textId="77777777" w:rsidR="009135E8" w:rsidRDefault="009135E8" w:rsidP="00361915">
      <w:pPr>
        <w:pStyle w:val="Subttulo"/>
        <w:ind w:firstLine="708"/>
        <w:jc w:val="both"/>
        <w:rPr>
          <w:lang w:val="en-US"/>
        </w:rPr>
      </w:pPr>
      <w:proofErr w:type="spellStart"/>
      <w:r w:rsidRPr="00776E3E">
        <w:rPr>
          <w:lang w:val="en-US"/>
        </w:rPr>
        <w:t>Escenario</w:t>
      </w:r>
      <w:proofErr w:type="spellEnd"/>
      <w:r w:rsidRPr="00776E3E">
        <w:rPr>
          <w:lang w:val="en-US"/>
        </w:rPr>
        <w:t xml:space="preserve"> 1: </w:t>
      </w:r>
      <w:proofErr w:type="spellStart"/>
      <w:r w:rsidRPr="00776E3E">
        <w:rPr>
          <w:lang w:val="en-US"/>
        </w:rPr>
        <w:t>Acción</w:t>
      </w:r>
      <w:proofErr w:type="spellEnd"/>
      <w:r w:rsidRPr="00776E3E">
        <w:rPr>
          <w:lang w:val="en-US"/>
        </w:rPr>
        <w:t xml:space="preserve"> </w:t>
      </w:r>
      <w:proofErr w:type="spellStart"/>
      <w:r w:rsidRPr="00776E3E">
        <w:rPr>
          <w:lang w:val="en-US"/>
        </w:rPr>
        <w:t>Exitos</w:t>
      </w:r>
      <w:r>
        <w:rPr>
          <w:lang w:val="en-US"/>
        </w:rPr>
        <w:t>a</w:t>
      </w:r>
      <w:proofErr w:type="spellEnd"/>
    </w:p>
    <w:p w14:paraId="22702CDE" w14:textId="77777777" w:rsidR="009135E8" w:rsidRDefault="009135E8"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p>
    <w:p w14:paraId="4475FD1E" w14:textId="77777777" w:rsidR="009135E8" w:rsidRPr="006F3687" w:rsidRDefault="009135E8" w:rsidP="00842C81">
      <w:pPr>
        <w:pStyle w:val="Prrafodelista"/>
        <w:numPr>
          <w:ilvl w:val="0"/>
          <w:numId w:val="57"/>
        </w:numPr>
        <w:jc w:val="both"/>
        <w:rPr>
          <w:b/>
          <w:bCs/>
        </w:rPr>
      </w:pPr>
      <w:r w:rsidRPr="006F3687">
        <w:rPr>
          <w:b/>
          <w:bCs/>
        </w:rPr>
        <w:t>Pasos:</w:t>
      </w:r>
    </w:p>
    <w:p w14:paraId="7D7C31C6" w14:textId="77777777" w:rsidR="009135E8" w:rsidRDefault="009135E8" w:rsidP="00842C81">
      <w:pPr>
        <w:pStyle w:val="Prrafodelista"/>
        <w:numPr>
          <w:ilvl w:val="1"/>
          <w:numId w:val="57"/>
        </w:numPr>
        <w:jc w:val="both"/>
      </w:pPr>
      <w:r>
        <w:t xml:space="preserve">Configurar la solicitud con el encabezado con la API </w:t>
      </w:r>
      <w:proofErr w:type="spellStart"/>
      <w:r>
        <w:t>key</w:t>
      </w:r>
      <w:proofErr w:type="spellEnd"/>
      <w:r>
        <w:t xml:space="preserve"> del nivel requerido.</w:t>
      </w:r>
    </w:p>
    <w:p w14:paraId="208E7CE1" w14:textId="77777777" w:rsidR="009135E8" w:rsidRDefault="009135E8" w:rsidP="00842C81">
      <w:pPr>
        <w:pStyle w:val="Prrafodelista"/>
        <w:numPr>
          <w:ilvl w:val="1"/>
          <w:numId w:val="57"/>
        </w:numPr>
        <w:jc w:val="both"/>
      </w:pPr>
      <w:r>
        <w:t xml:space="preserve">Enviar la solicitud al </w:t>
      </w:r>
      <w:proofErr w:type="spellStart"/>
      <w:r>
        <w:t>endpoint</w:t>
      </w:r>
      <w:proofErr w:type="spellEnd"/>
      <w:r>
        <w:t>.</w:t>
      </w:r>
    </w:p>
    <w:p w14:paraId="155998A3" w14:textId="77777777" w:rsidR="009135E8" w:rsidRDefault="009135E8"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294150FA" w14:textId="77777777" w:rsidR="009135E8" w:rsidRDefault="009135E8" w:rsidP="00361915">
      <w:pPr>
        <w:pStyle w:val="Subttulo"/>
        <w:numPr>
          <w:ilvl w:val="0"/>
          <w:numId w:val="0"/>
        </w:numPr>
        <w:ind w:firstLine="708"/>
        <w:jc w:val="both"/>
        <w:rPr>
          <w:lang w:val="en-US"/>
        </w:rPr>
      </w:pPr>
      <w:proofErr w:type="spellStart"/>
      <w:r w:rsidRPr="00776E3E">
        <w:rPr>
          <w:lang w:val="en-US"/>
        </w:rPr>
        <w:t>Escenario</w:t>
      </w:r>
      <w:proofErr w:type="spellEnd"/>
      <w:r w:rsidRPr="00776E3E">
        <w:rPr>
          <w:lang w:val="en-US"/>
        </w:rPr>
        <w:t xml:space="preserve"> </w:t>
      </w:r>
      <w:r>
        <w:rPr>
          <w:lang w:val="en-US"/>
        </w:rPr>
        <w:t>2</w:t>
      </w:r>
      <w:r w:rsidRPr="00776E3E">
        <w:rPr>
          <w:lang w:val="en-US"/>
        </w:rPr>
        <w:t xml:space="preserve">: </w:t>
      </w:r>
      <w:proofErr w:type="spellStart"/>
      <w:r w:rsidRPr="00776E3E">
        <w:rPr>
          <w:lang w:val="en-US"/>
        </w:rPr>
        <w:t>Acción</w:t>
      </w:r>
      <w:proofErr w:type="spellEnd"/>
      <w:r w:rsidRPr="00776E3E">
        <w:rPr>
          <w:lang w:val="en-US"/>
        </w:rPr>
        <w:t xml:space="preserve"> </w:t>
      </w:r>
      <w:proofErr w:type="spellStart"/>
      <w:r>
        <w:rPr>
          <w:lang w:val="en-US"/>
        </w:rPr>
        <w:t>Fallida</w:t>
      </w:r>
      <w:proofErr w:type="spellEnd"/>
    </w:p>
    <w:p w14:paraId="49CC3D4B" w14:textId="77777777" w:rsidR="009135E8" w:rsidRDefault="009135E8" w:rsidP="00842C81">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B58421C" w14:textId="77777777" w:rsidR="009135E8" w:rsidRPr="006F3687" w:rsidRDefault="009135E8" w:rsidP="00842C81">
      <w:pPr>
        <w:pStyle w:val="Prrafodelista"/>
        <w:numPr>
          <w:ilvl w:val="0"/>
          <w:numId w:val="57"/>
        </w:numPr>
        <w:jc w:val="both"/>
        <w:rPr>
          <w:b/>
          <w:bCs/>
        </w:rPr>
      </w:pPr>
      <w:r w:rsidRPr="006F3687">
        <w:rPr>
          <w:b/>
          <w:bCs/>
        </w:rPr>
        <w:t>Pasos:</w:t>
      </w:r>
    </w:p>
    <w:p w14:paraId="43ECFA2C" w14:textId="77777777" w:rsidR="009135E8" w:rsidRDefault="009135E8" w:rsidP="00842C81">
      <w:pPr>
        <w:pStyle w:val="Prrafodelista"/>
        <w:numPr>
          <w:ilvl w:val="1"/>
          <w:numId w:val="57"/>
        </w:numPr>
        <w:jc w:val="both"/>
      </w:pPr>
      <w:r>
        <w:t xml:space="preserve">Configurar la solicitud con un encabezado con una API </w:t>
      </w:r>
      <w:proofErr w:type="spellStart"/>
      <w:r>
        <w:t>key</w:t>
      </w:r>
      <w:proofErr w:type="spellEnd"/>
      <w:r>
        <w:t xml:space="preserve"> de nivel distinto al requerido o se deja ausente.</w:t>
      </w:r>
    </w:p>
    <w:p w14:paraId="75464731" w14:textId="77777777" w:rsidR="009135E8" w:rsidRDefault="009135E8" w:rsidP="00842C81">
      <w:pPr>
        <w:pStyle w:val="Prrafodelista"/>
        <w:numPr>
          <w:ilvl w:val="1"/>
          <w:numId w:val="57"/>
        </w:numPr>
        <w:jc w:val="both"/>
      </w:pPr>
      <w:r>
        <w:t xml:space="preserve">Enviar la solicitud al </w:t>
      </w:r>
      <w:proofErr w:type="spellStart"/>
      <w:r>
        <w:t>endpoint</w:t>
      </w:r>
      <w:proofErr w:type="spellEnd"/>
      <w:r>
        <w:t>.</w:t>
      </w:r>
    </w:p>
    <w:p w14:paraId="24262182" w14:textId="65132049" w:rsidR="009135E8" w:rsidRDefault="009135E8"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Pr>
          <w:b/>
          <w:bCs/>
        </w:rPr>
        <w:t>1</w:t>
      </w:r>
      <w:r w:rsidRPr="003A2E7E">
        <w:t xml:space="preserve"> </w:t>
      </w:r>
      <w:r>
        <w:t>(</w:t>
      </w:r>
      <w:proofErr w:type="spellStart"/>
      <w:r w:rsidRPr="003A2E7E">
        <w:t>Unauthorized</w:t>
      </w:r>
      <w:proofErr w:type="spellEnd"/>
      <w:r w:rsidRPr="003A2E7E">
        <w:t xml:space="preserve">) </w:t>
      </w:r>
      <w:r w:rsidR="00361915" w:rsidRPr="003A2E7E">
        <w:t>y un mensaje</w:t>
      </w:r>
      <w:r w:rsidR="00361915">
        <w:t xml:space="preserve"> indicando que no está autorizado para realizar peticiones al </w:t>
      </w:r>
      <w:proofErr w:type="spellStart"/>
      <w:r w:rsidR="00361915">
        <w:t>endpoint</w:t>
      </w:r>
      <w:proofErr w:type="spellEnd"/>
      <w:r>
        <w:t>.</w:t>
      </w:r>
    </w:p>
    <w:p w14:paraId="24E17D1A" w14:textId="77777777" w:rsidR="00054D62" w:rsidRDefault="009135E8" w:rsidP="00054D62">
      <w:pPr>
        <w:keepNext/>
        <w:jc w:val="center"/>
      </w:pPr>
      <w:r w:rsidRPr="003A2E7E">
        <w:rPr>
          <w:noProof/>
        </w:rPr>
        <w:drawing>
          <wp:inline distT="0" distB="0" distL="0" distR="0" wp14:anchorId="73FCC2E8" wp14:editId="42CE40A8">
            <wp:extent cx="1822450" cy="5334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66"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65E031B2" w14:textId="301BA3F4" w:rsidR="009135E8" w:rsidRPr="00054D62" w:rsidRDefault="00054D62" w:rsidP="00054D62">
      <w:pPr>
        <w:pStyle w:val="Descripcin"/>
        <w:jc w:val="center"/>
        <w:rPr>
          <w:sz w:val="20"/>
          <w:szCs w:val="20"/>
        </w:rPr>
      </w:pPr>
      <w:bookmarkStart w:id="87" w:name="_Toc160577935"/>
      <w:r w:rsidRPr="00054D62">
        <w:rPr>
          <w:sz w:val="20"/>
          <w:szCs w:val="20"/>
        </w:rPr>
        <w:t xml:space="preserve">Figura </w:t>
      </w:r>
      <w:r w:rsidRPr="00054D62">
        <w:rPr>
          <w:sz w:val="20"/>
          <w:szCs w:val="20"/>
        </w:rPr>
        <w:fldChar w:fldCharType="begin"/>
      </w:r>
      <w:r w:rsidRPr="00054D62">
        <w:rPr>
          <w:sz w:val="20"/>
          <w:szCs w:val="20"/>
        </w:rPr>
        <w:instrText xml:space="preserve"> SEQ Figura \* ARABIC </w:instrText>
      </w:r>
      <w:r w:rsidRPr="00054D62">
        <w:rPr>
          <w:sz w:val="20"/>
          <w:szCs w:val="20"/>
        </w:rPr>
        <w:fldChar w:fldCharType="separate"/>
      </w:r>
      <w:r w:rsidRPr="00054D62">
        <w:rPr>
          <w:noProof/>
          <w:sz w:val="20"/>
          <w:szCs w:val="20"/>
        </w:rPr>
        <w:t>61</w:t>
      </w:r>
      <w:r w:rsidRPr="00054D62">
        <w:rPr>
          <w:sz w:val="20"/>
          <w:szCs w:val="20"/>
        </w:rPr>
        <w:fldChar w:fldCharType="end"/>
      </w:r>
      <w:r w:rsidRPr="00054D62">
        <w:rPr>
          <w:sz w:val="20"/>
          <w:szCs w:val="20"/>
        </w:rPr>
        <w:t xml:space="preserve"> - Mensaje de error al realizar solicitud a un </w:t>
      </w:r>
      <w:proofErr w:type="spellStart"/>
      <w:r w:rsidRPr="00054D62">
        <w:rPr>
          <w:sz w:val="20"/>
          <w:szCs w:val="20"/>
        </w:rPr>
        <w:t>endpoint</w:t>
      </w:r>
      <w:proofErr w:type="spellEnd"/>
      <w:r w:rsidRPr="00054D62">
        <w:rPr>
          <w:sz w:val="20"/>
          <w:szCs w:val="20"/>
        </w:rPr>
        <w:t xml:space="preserve"> </w:t>
      </w:r>
      <w:r>
        <w:rPr>
          <w:sz w:val="20"/>
          <w:szCs w:val="20"/>
        </w:rPr>
        <w:br/>
      </w:r>
      <w:r w:rsidRPr="00054D62">
        <w:rPr>
          <w:sz w:val="20"/>
          <w:szCs w:val="20"/>
        </w:rPr>
        <w:t>(</w:t>
      </w:r>
      <w:proofErr w:type="spellStart"/>
      <w:r w:rsidRPr="00054D62">
        <w:rPr>
          <w:sz w:val="20"/>
          <w:szCs w:val="20"/>
        </w:rPr>
        <w:t>Unauthorized</w:t>
      </w:r>
      <w:proofErr w:type="spellEnd"/>
      <w:r w:rsidRPr="00054D62">
        <w:rPr>
          <w:sz w:val="20"/>
          <w:szCs w:val="20"/>
        </w:rPr>
        <w:t>)</w:t>
      </w:r>
      <w:bookmarkEnd w:id="87"/>
    </w:p>
    <w:p w14:paraId="75D7F599" w14:textId="77777777" w:rsidR="009135E8" w:rsidRPr="00054D62" w:rsidRDefault="009135E8" w:rsidP="009135E8">
      <w:pPr>
        <w:pStyle w:val="Sinespaciado"/>
        <w:sectPr w:rsidR="009135E8" w:rsidRPr="00054D62" w:rsidSect="0050545E">
          <w:footerReference w:type="default" r:id="rId75"/>
          <w:pgSz w:w="12240" w:h="20160" w:code="5"/>
          <w:pgMar w:top="1418" w:right="1418" w:bottom="1134" w:left="1985" w:header="709" w:footer="709" w:gutter="0"/>
          <w:cols w:space="708"/>
          <w:docGrid w:linePitch="360"/>
        </w:sectPr>
      </w:pPr>
    </w:p>
    <w:p w14:paraId="7095C2DD" w14:textId="77777777" w:rsidR="00391517" w:rsidRDefault="006E5309" w:rsidP="00404BC3">
      <w:pPr>
        <w:pStyle w:val="Titulosinnumeracion"/>
      </w:pPr>
      <w:bookmarkStart w:id="88" w:name="_Toc160578030"/>
      <w:r>
        <w:lastRenderedPageBreak/>
        <w:t>Conclusione</w:t>
      </w:r>
      <w:r w:rsidR="00391517">
        <w:t>s</w:t>
      </w:r>
      <w:bookmarkEnd w:id="88"/>
    </w:p>
    <w:p w14:paraId="310949B5" w14:textId="6C2DC74B" w:rsidR="00A73606" w:rsidRDefault="00DF2A8A" w:rsidP="008629F2">
      <w:pPr>
        <w:jc w:val="both"/>
      </w:pPr>
      <w:r w:rsidRPr="00DF2A8A">
        <w:t>El proyecto llega a su conclusión con éxito tras la exitosa implementación de un sistema integral diseñado específicamente para la recolección y gestión de datos ambientales. Su implementación resalta su importancia dentro del contexto de la toma de decisiones y la comprensión de los registros de variables ambientales</w:t>
      </w:r>
      <w:r w:rsidR="0030731E">
        <w:t xml:space="preserve">. </w:t>
      </w:r>
    </w:p>
    <w:p w14:paraId="174DCB80" w14:textId="565BFF98" w:rsidR="0030731E" w:rsidRDefault="009650F2" w:rsidP="008629F2">
      <w:pPr>
        <w:jc w:val="both"/>
      </w:pPr>
      <w:r w:rsidRPr="009650F2">
        <w:t xml:space="preserve">Durante el desarrollo del </w:t>
      </w:r>
      <w:r w:rsidR="009F382E">
        <w:t>P</w:t>
      </w:r>
      <w:r w:rsidRPr="009650F2">
        <w:t xml:space="preserve">royecto, se encontraron varios desafíos que pusieron a prueba tanto habilidades y conocimientos técnicos. Uno de los mayores obstáculos fue la necesidad de adoptar y dominar tecnologías nuevas y complejas, como Docker y Docker </w:t>
      </w:r>
      <w:proofErr w:type="spellStart"/>
      <w:r w:rsidRPr="009650F2">
        <w:t>Compose</w:t>
      </w:r>
      <w:proofErr w:type="spellEnd"/>
      <w:r w:rsidRPr="009650F2">
        <w:t>. La curva de aprendizaje inicial fue pronunciada, ya que implicaba comprender los conceptos fundamentales de la virtualización de contenedores y la gestión de entornos de desarrollo y producción. Sin embargo, superar esta barrera fue esencial, ya que se convirtieron en pilares fundamentales para la infraestructura y el despliegue del sistema en diferentes entornos. Esta familiarización profunda permitió una ejecución fluida y eficiente, asegurando su funcionamiento óptimo en diversas configuraciones y situaciones</w:t>
      </w:r>
      <w:r w:rsidR="00A73606">
        <w:t>.</w:t>
      </w:r>
    </w:p>
    <w:p w14:paraId="6062B107" w14:textId="07D1D2A8" w:rsidR="0030731E" w:rsidRDefault="00A73606" w:rsidP="008629F2">
      <w:pPr>
        <w:jc w:val="both"/>
      </w:pPr>
      <w:r w:rsidRPr="00A73606">
        <w:t xml:space="preserve">Otro desafío técnico significativo fue la configuración del plugin </w:t>
      </w:r>
      <w:proofErr w:type="spellStart"/>
      <w:r w:rsidRPr="00A73606">
        <w:t>Mosquitto-Go-Auth</w:t>
      </w:r>
      <w:proofErr w:type="spellEnd"/>
      <w:r w:rsidRPr="00A73606">
        <w:t xml:space="preserve"> </w:t>
      </w:r>
      <w:r>
        <w:t xml:space="preserve">con </w:t>
      </w:r>
      <w:r w:rsidRPr="00A73606">
        <w:t xml:space="preserve">el </w:t>
      </w:r>
      <w:proofErr w:type="spellStart"/>
      <w:r w:rsidRPr="00A73606">
        <w:t>backend</w:t>
      </w:r>
      <w:proofErr w:type="spellEnd"/>
      <w:r w:rsidRPr="00A73606">
        <w:t xml:space="preserve"> de autenticación. Esta tarea requería un enfoque detallado, ya que podría comprometer la seguridad y la integridad del sistema. Fue necesario comprender en profundidad el funcionamiento interno del plugin y su integración con el servidor MQTT para garantizar una autenticación segura y confiable de los usuarios. </w:t>
      </w:r>
      <w:r>
        <w:t xml:space="preserve">A pesar de los desafíos encontrados, este proceso proporcionó una mayor comprensión de los mecanismos de seguridad en entornos de </w:t>
      </w:r>
      <w:proofErr w:type="spellStart"/>
      <w:r>
        <w:t>IoT</w:t>
      </w:r>
      <w:proofErr w:type="spellEnd"/>
      <w:r>
        <w:t xml:space="preserve"> y contribuyó al desarrollo de habilidades en la configuración de sistemas complejos.</w:t>
      </w:r>
    </w:p>
    <w:p w14:paraId="18E9031A" w14:textId="178B21AB" w:rsidR="0030731E" w:rsidRDefault="0030731E" w:rsidP="008629F2">
      <w:pPr>
        <w:jc w:val="both"/>
      </w:pPr>
      <w:r>
        <w:t>A pesar de los contratiempos, el proyecto también brindó una oportunidad invaluable para consolidar y aplicar conocimientos previos en el desarrollo de componentes críticos como el cliente MQTT, la API REST y otros elementos tecnológicos asociados. La colaboración estrecha con el autor del módulo de integración para dispositivos fue esencial para agilizar el proceso de implementación y garantizar el éxito del proyecto dentro de un marco de tiempo razonable.</w:t>
      </w:r>
    </w:p>
    <w:p w14:paraId="2928AAAF" w14:textId="222DCF37" w:rsidR="008629F2" w:rsidRDefault="008629F2" w:rsidP="008629F2">
      <w:pPr>
        <w:jc w:val="both"/>
      </w:pPr>
      <w:r w:rsidRPr="008629F2">
        <w:t xml:space="preserve">La experiencia acumulada durante el desarrollo del proyecto ha enriquecido significativamente </w:t>
      </w:r>
      <w:r>
        <w:t>el</w:t>
      </w:r>
      <w:r w:rsidRPr="008629F2">
        <w:t xml:space="preserve"> conocimiento práctico y técnico en áreas clave como el uso de contenedores Docker, la configuración de servidores MQTT y el diseño de </w:t>
      </w:r>
      <w:proofErr w:type="spellStart"/>
      <w:r w:rsidRPr="008629F2">
        <w:t>APIs</w:t>
      </w:r>
      <w:proofErr w:type="spellEnd"/>
      <w:r w:rsidRPr="008629F2">
        <w:t xml:space="preserve"> REST robustas. Estas habilidades adquiridas constituyen una base sólida para futuros proyectos y contribuyen a</w:t>
      </w:r>
      <w:r>
        <w:t>l</w:t>
      </w:r>
      <w:r w:rsidRPr="008629F2">
        <w:t xml:space="preserve"> </w:t>
      </w:r>
      <w:r>
        <w:t xml:space="preserve">propio </w:t>
      </w:r>
      <w:r w:rsidRPr="008629F2">
        <w:t>crecimiento profesional.</w:t>
      </w:r>
    </w:p>
    <w:p w14:paraId="7573F2FC" w14:textId="22694171" w:rsidR="0030731E" w:rsidRDefault="0030731E" w:rsidP="008629F2">
      <w:pPr>
        <w:jc w:val="both"/>
      </w:pPr>
      <w:r>
        <w:t>Las pruebas realizadas, tanto en términos de seguridad como de usabilidad, utilizando datos reales proporcionados por LIITEC, fueron esenciales para validar la eficacia y la fiabilidad del sistema en entornos del mundo real. La flexibilidad inherente a LIITEC API permite su integración fluida en una variedad de sistemas, tal como se demostró con la interfaz desarrollada en este proyecto, lo que subraya su versatilidad y utilidad en diferentes contextos.</w:t>
      </w:r>
    </w:p>
    <w:p w14:paraId="6608A771" w14:textId="2DC20023" w:rsidR="0030731E" w:rsidRDefault="0030731E" w:rsidP="008629F2">
      <w:pPr>
        <w:jc w:val="both"/>
      </w:pPr>
      <w:r>
        <w:t>Este proyecto ilustra cómo la tecnologí</w:t>
      </w:r>
      <w:r w:rsidR="009F382E">
        <w:t>a es</w:t>
      </w:r>
      <w:r>
        <w:t xml:space="preserve"> una herramienta valiosa para abordar desafíos ambientales y promover prácticas sostenibles. La capacidad de LIITEC API para recopilar, procesar y analizar datos</w:t>
      </w:r>
      <w:r w:rsidR="009F382E">
        <w:t xml:space="preserve"> de sensores</w:t>
      </w:r>
      <w:r>
        <w:t xml:space="preserve"> ambientales de manera eficiente y precisa proporciona una perspectiva valiosa para la toma de decisiones informadas y la gestión efectiva de recursos naturales.</w:t>
      </w:r>
    </w:p>
    <w:p w14:paraId="7D86D84D" w14:textId="63A8B023" w:rsidR="0030731E" w:rsidRDefault="0030731E" w:rsidP="008629F2">
      <w:pPr>
        <w:jc w:val="both"/>
      </w:pPr>
      <w:r>
        <w:t>Para futuras investigaciones y desarrollos, se plantea la posibilidad de explorar la integración de tecnologías emergentes, como la inteligencia artificial y el aprendizaje automático, con el objetivo de mejorar aún más la precisión y la eficiencia en el análisis de datos ambientales. Asimismo, se podría considerar la expansión y personalización del sistema para abordar desafíos específicos en diferentes dominios ambientales, tales como la gestión del agua, la calidad del aire o la conservación de la biodiversidad.</w:t>
      </w:r>
    </w:p>
    <w:p w14:paraId="3FF4327F" w14:textId="241826A6" w:rsidR="008629F2" w:rsidRDefault="008629F2" w:rsidP="009650F2">
      <w:pPr>
        <w:jc w:val="both"/>
      </w:pPr>
      <w:r>
        <w:t>En resumen, este proyecto no solo marca un hito en la gestión de datos ambientales</w:t>
      </w:r>
      <w:r w:rsidR="00290E51">
        <w:t xml:space="preserve"> </w:t>
      </w:r>
      <w:r w:rsidR="00290E51" w:rsidRPr="00290E51">
        <w:t>con propósitos de monitoreo y preservación del medio ambiente</w:t>
      </w:r>
      <w:r>
        <w:t>, sino que también representa un avance notable hacia la innovación en este campo crucial. Al proporcionar un sistema sólido y eficiente para la recolección y gestión de datos ambientales, se abre la puerta a una toma de decisiones más informada y precisa en materia ambiental.</w:t>
      </w:r>
    </w:p>
    <w:p w14:paraId="16421891" w14:textId="0CF26219" w:rsidR="008629F2" w:rsidRDefault="008629F2" w:rsidP="009650F2">
      <w:pPr>
        <w:jc w:val="both"/>
      </w:pPr>
    </w:p>
    <w:p w14:paraId="49AA11CD" w14:textId="77777777" w:rsidR="00DF2A8A" w:rsidRPr="00DF2A8A" w:rsidRDefault="00DF2A8A" w:rsidP="00DF2A8A">
      <w:pPr>
        <w:pStyle w:val="Sinespaciado"/>
      </w:pPr>
    </w:p>
    <w:p w14:paraId="424303CB" w14:textId="5D4C2A56" w:rsidR="008629F2" w:rsidRDefault="008629F2" w:rsidP="009650F2">
      <w:pPr>
        <w:jc w:val="both"/>
      </w:pPr>
      <w:r>
        <w:lastRenderedPageBreak/>
        <w:t>La capacidad de este sistema para recopilar datos en tiempo real, procesarlos de manera efectiva y presentarlos de forma comprensible ofrece un potencial significativo para influir positivamente en la toma de decisiones relacionadas con el medio ambiente. Además, al facilitar el acceso y la comprensión de los datos ambientales, este proyecto no solo beneficia a los profesionales y expertos en el campo, sino que también empodera a</w:t>
      </w:r>
      <w:r w:rsidR="009F382E">
        <w:t xml:space="preserve"> comunidades educativas y a</w:t>
      </w:r>
      <w:r>
        <w:t xml:space="preserve"> la sociedad en su conjunto.</w:t>
      </w:r>
    </w:p>
    <w:p w14:paraId="4015FA0D" w14:textId="414690E2" w:rsidR="00391517" w:rsidRDefault="008629F2" w:rsidP="009650F2">
      <w:pPr>
        <w:jc w:val="both"/>
      </w:pPr>
      <w:r>
        <w:t xml:space="preserve">Al aumentar la conciencia y comprensión sobre los problemas ambientales y las posibles soluciones, este sistema tiene el potencial de inspirar acciones colectivas y cambios positivos en el comportamiento humano hacia el medio ambiente. En última instancia, su objetivo es contribuir a la </w:t>
      </w:r>
      <w:r w:rsidR="009F382E">
        <w:t>enseñanza para la comprensión</w:t>
      </w:r>
      <w:r>
        <w:t xml:space="preserve"> del medio ambiente </w:t>
      </w:r>
      <w:r w:rsidR="009F382E">
        <w:t>tal que</w:t>
      </w:r>
      <w:r>
        <w:t xml:space="preserve"> las generaciones</w:t>
      </w:r>
      <w:r w:rsidR="009F382E">
        <w:t xml:space="preserve"> actuales y</w:t>
      </w:r>
      <w:r>
        <w:t xml:space="preserve"> futuras</w:t>
      </w:r>
      <w:r w:rsidR="009F382E">
        <w:t xml:space="preserve"> dispongan de</w:t>
      </w:r>
      <w:r>
        <w:t xml:space="preserve"> herramientas</w:t>
      </w:r>
      <w:r w:rsidR="009F382E">
        <w:t xml:space="preserve"> tecnológicas</w:t>
      </w:r>
      <w:r>
        <w:t xml:space="preserve"> y conocimientos que ayuden a enfrentar los desafíos ambientales actuales y futuros de manera más efectiva y sostenible.</w:t>
      </w:r>
    </w:p>
    <w:p w14:paraId="31E2F464" w14:textId="3081EE8B" w:rsidR="00391517" w:rsidRDefault="00DF2A8A" w:rsidP="00DF2A8A">
      <w:pPr>
        <w:pStyle w:val="Sinespaciado"/>
        <w:jc w:val="both"/>
      </w:pPr>
      <w:r w:rsidRPr="00DF2A8A">
        <w:t>En conclusión, tras alcanzar de manera satisfactoria los objetivos iniciales establecidos, se consolida este sistema como un recurso tecnológico invaluable para LIITEC y sus actividades asociadas con la gestión ambiental.</w:t>
      </w:r>
    </w:p>
    <w:p w14:paraId="5B1E773B" w14:textId="3AD1035A" w:rsidR="00391517" w:rsidRDefault="00391517" w:rsidP="00391517">
      <w:pPr>
        <w:pStyle w:val="Sinespaciado"/>
      </w:pPr>
    </w:p>
    <w:p w14:paraId="7F7A6344" w14:textId="77777777" w:rsidR="00391517" w:rsidRPr="00391517" w:rsidRDefault="00391517" w:rsidP="00391517">
      <w:pPr>
        <w:pStyle w:val="Sinespaciado"/>
      </w:pPr>
    </w:p>
    <w:p w14:paraId="6B20E524" w14:textId="77777777" w:rsidR="006E5309" w:rsidRDefault="006E5309" w:rsidP="004D57C2">
      <w:pPr>
        <w:pStyle w:val="Titulosinnumeracion"/>
        <w:numPr>
          <w:ilvl w:val="0"/>
          <w:numId w:val="0"/>
        </w:numPr>
        <w:ind w:left="360"/>
        <w:sectPr w:rsidR="006E5309" w:rsidSect="0050545E">
          <w:footerReference w:type="default" r:id="rId76"/>
          <w:pgSz w:w="12240" w:h="20160" w:code="5"/>
          <w:pgMar w:top="1418" w:right="1418" w:bottom="1134" w:left="1985" w:header="709" w:footer="709" w:gutter="0"/>
          <w:cols w:space="708"/>
          <w:docGrid w:linePitch="360"/>
        </w:sectPr>
      </w:pPr>
    </w:p>
    <w:p w14:paraId="10A19A6F" w14:textId="5F334B80" w:rsidR="00F24721" w:rsidRDefault="00AC51CF" w:rsidP="00C6758D">
      <w:pPr>
        <w:pStyle w:val="Ttulo1"/>
      </w:pPr>
      <w:bookmarkStart w:id="89" w:name="_Toc160578031"/>
      <w:r>
        <w:lastRenderedPageBreak/>
        <w:t>Bibliografía</w:t>
      </w:r>
      <w:bookmarkEnd w:id="89"/>
      <w:r w:rsidR="00F24721">
        <w:t xml:space="preserve"> </w:t>
      </w:r>
    </w:p>
    <w:p w14:paraId="4DE46995" w14:textId="679D5244" w:rsidR="00936A68" w:rsidRDefault="00936A68" w:rsidP="00DF2A8A">
      <w:pPr>
        <w:pStyle w:val="Sinespaciado"/>
        <w:ind w:left="426" w:hanging="426"/>
      </w:pPr>
      <w:bookmarkStart w:id="90" w:name="_Hlk160554556"/>
      <w:r>
        <w:t>[1]</w:t>
      </w:r>
      <w:r>
        <w:tab/>
      </w:r>
      <w:r w:rsidRPr="00936A68">
        <w:t xml:space="preserve">Montes, C. (2023, </w:t>
      </w:r>
      <w:proofErr w:type="spellStart"/>
      <w:r w:rsidRPr="00936A68">
        <w:t>October</w:t>
      </w:r>
      <w:proofErr w:type="spellEnd"/>
      <w:r w:rsidRPr="00936A68">
        <w:t xml:space="preserve"> 7). Cinco impactos del cambio </w:t>
      </w:r>
      <w:proofErr w:type="gramStart"/>
      <w:r w:rsidRPr="00936A68">
        <w:t>climático  en</w:t>
      </w:r>
      <w:proofErr w:type="gramEnd"/>
      <w:r w:rsidRPr="00936A68">
        <w:t xml:space="preserve"> Chile. La Tercera. </w:t>
      </w:r>
      <w:r>
        <w:t xml:space="preserve">       </w:t>
      </w:r>
      <w:hyperlink r:id="rId77" w:history="1">
        <w:r w:rsidRPr="00A92FED">
          <w:rPr>
            <w:rStyle w:val="Hipervnculo"/>
          </w:rPr>
          <w:t>https://www.latercera.com/la-tercera-sabado/noticia/cinco-impactos-del-cambio-climatico-en-chile/A2CMQA4A7ZB4LJNBJ4HAKVYRZE/</w:t>
        </w:r>
      </w:hyperlink>
    </w:p>
    <w:p w14:paraId="70C554CA" w14:textId="77777777" w:rsidR="00936A68" w:rsidRPr="00936A68" w:rsidRDefault="00936A68" w:rsidP="00936A68">
      <w:pPr>
        <w:pStyle w:val="Sinespaciado"/>
      </w:pPr>
    </w:p>
    <w:p w14:paraId="48D239E2" w14:textId="6E8F43AA" w:rsidR="00B56361" w:rsidRPr="00B56361" w:rsidRDefault="00B56361" w:rsidP="00DF2A8A">
      <w:pPr>
        <w:ind w:left="426" w:hanging="426"/>
        <w:rPr>
          <w:lang w:eastAsia="es-CL"/>
        </w:rPr>
      </w:pPr>
      <w:r>
        <w:rPr>
          <w:lang w:eastAsia="es-CL"/>
        </w:rPr>
        <w:t>[</w:t>
      </w:r>
      <w:r w:rsidR="00142004">
        <w:rPr>
          <w:lang w:eastAsia="es-CL"/>
        </w:rPr>
        <w:t>2</w:t>
      </w:r>
      <w:r>
        <w:rPr>
          <w:lang w:eastAsia="es-CL"/>
        </w:rPr>
        <w:t xml:space="preserve">] </w:t>
      </w:r>
      <w:r w:rsidR="00936A68">
        <w:rPr>
          <w:lang w:eastAsia="es-CL"/>
        </w:rPr>
        <w:tab/>
      </w:r>
      <w:r w:rsidRPr="00B56361">
        <w:rPr>
          <w:lang w:eastAsia="es-CL"/>
        </w:rPr>
        <w:t xml:space="preserve">Coquimbo, G. (2019, </w:t>
      </w:r>
      <w:proofErr w:type="spellStart"/>
      <w:r w:rsidRPr="00B56361">
        <w:rPr>
          <w:lang w:eastAsia="es-CL"/>
        </w:rPr>
        <w:t>December</w:t>
      </w:r>
      <w:proofErr w:type="spellEnd"/>
      <w:r w:rsidRPr="00B56361">
        <w:rPr>
          <w:lang w:eastAsia="es-CL"/>
        </w:rPr>
        <w:t xml:space="preserve"> 13). </w:t>
      </w:r>
      <w:r w:rsidRPr="00B56361">
        <w:rPr>
          <w:i/>
          <w:iCs/>
          <w:lang w:eastAsia="es-CL"/>
        </w:rPr>
        <w:t>NUEVO PLAN DE EMERGENCIA HÍDRICA PONE SUS ÉNFASIS EN EL ABASTECIMIENTO HUMANO, DESARROLLO PRODUCTIVO y APOYO SOCIAL</w:t>
      </w:r>
      <w:r w:rsidRPr="00B56361">
        <w:rPr>
          <w:lang w:eastAsia="es-CL"/>
        </w:rPr>
        <w:t xml:space="preserve">. Página Web Del GORE Coquimbo. </w:t>
      </w:r>
      <w:hyperlink r:id="rId78" w:history="1">
        <w:r w:rsidRPr="00B56361">
          <w:rPr>
            <w:rStyle w:val="Hipervnculo"/>
            <w:lang w:eastAsia="es-CL"/>
          </w:rPr>
          <w:t>https://www.gorecoquimbo.cl/nuevo-plan-de-emergencia-hidrica-pone-sus-enfasis-en-el-abastecimiento/gorecoquimbo/2019-12-13/120714.html#:~:text=La%20Regi%C3%B3n%20de%20Coquimbo%20enfrenta,y%20a%20la%20econom%C3%ADa%20familiar%20campesina</w:t>
        </w:r>
      </w:hyperlink>
    </w:p>
    <w:p w14:paraId="2E237F34" w14:textId="3D596798" w:rsidR="00CD5951" w:rsidRDefault="00B56361" w:rsidP="00DF2A8A">
      <w:pPr>
        <w:pStyle w:val="Sinespaciado"/>
        <w:ind w:left="426" w:hanging="426"/>
      </w:pPr>
      <w:r>
        <w:t>[</w:t>
      </w:r>
      <w:r w:rsidR="00142004">
        <w:t>3</w:t>
      </w:r>
      <w:r>
        <w:t xml:space="preserve">] </w:t>
      </w:r>
      <w:r w:rsidR="00936A68">
        <w:tab/>
      </w:r>
      <w:proofErr w:type="spellStart"/>
      <w:r w:rsidRPr="00B56361">
        <w:t>Perez</w:t>
      </w:r>
      <w:proofErr w:type="spellEnd"/>
      <w:r w:rsidRPr="00B56361">
        <w:t xml:space="preserve">, M. (2022, </w:t>
      </w:r>
      <w:proofErr w:type="spellStart"/>
      <w:r w:rsidRPr="00B56361">
        <w:t>November</w:t>
      </w:r>
      <w:proofErr w:type="spellEnd"/>
      <w:r w:rsidRPr="00B56361">
        <w:t xml:space="preserve"> 16). Cambio climático: Chile sumará 14 años consecutivos de sequía y proyectan aumento en olas de calor - MMA. MMA. </w:t>
      </w:r>
      <w:hyperlink r:id="rId79" w:history="1">
        <w:r w:rsidRPr="00B56361">
          <w:rPr>
            <w:rStyle w:val="Hipervnculo"/>
          </w:rPr>
          <w:t>https://mma.gob.cl/cambio-climatico-ch</w:t>
        </w:r>
        <w:r w:rsidRPr="00B56361">
          <w:rPr>
            <w:rStyle w:val="Hipervnculo"/>
          </w:rPr>
          <w:t>i</w:t>
        </w:r>
        <w:r w:rsidRPr="00B56361">
          <w:rPr>
            <w:rStyle w:val="Hipervnculo"/>
          </w:rPr>
          <w:t>le-sumara-14-anos-consecutivos-de-sequia-y-proyectan-aumento-en-olas-de-calor/</w:t>
        </w:r>
      </w:hyperlink>
    </w:p>
    <w:p w14:paraId="39D71697" w14:textId="0B8A68AA" w:rsidR="00B56361" w:rsidRDefault="00B56361" w:rsidP="00936A68">
      <w:pPr>
        <w:pStyle w:val="Sinespaciado"/>
      </w:pPr>
    </w:p>
    <w:p w14:paraId="30AA3662" w14:textId="36283AFD" w:rsidR="00651DF6" w:rsidRDefault="00B56361" w:rsidP="00DF2A8A">
      <w:pPr>
        <w:pStyle w:val="Sinespaciado"/>
        <w:ind w:left="426" w:hanging="426"/>
        <w:rPr>
          <w:rStyle w:val="Hipervnculo"/>
          <w:lang w:val="en-US"/>
        </w:rPr>
      </w:pPr>
      <w:r>
        <w:t>[</w:t>
      </w:r>
      <w:r w:rsidR="00142004">
        <w:t>4</w:t>
      </w:r>
      <w:r>
        <w:t xml:space="preserve">] </w:t>
      </w:r>
      <w:r w:rsidR="00936A68">
        <w:tab/>
      </w:r>
      <w:r w:rsidRPr="00B56361">
        <w:t xml:space="preserve">CEAZA pronostica altas temperaturas para valles interiores de la Región de Coquimbo - </w:t>
      </w:r>
      <w:proofErr w:type="spellStart"/>
      <w:r w:rsidRPr="00B56361">
        <w:t>Ceaza</w:t>
      </w:r>
      <w:proofErr w:type="spellEnd"/>
      <w:r w:rsidRPr="00B56361">
        <w:t xml:space="preserve">. </w:t>
      </w:r>
      <w:r w:rsidRPr="00B56361">
        <w:rPr>
          <w:lang w:val="en-US"/>
        </w:rPr>
        <w:t xml:space="preserve">(2024, January 29). </w:t>
      </w:r>
      <w:proofErr w:type="spellStart"/>
      <w:r w:rsidRPr="007B02E4">
        <w:rPr>
          <w:lang w:val="en-US"/>
        </w:rPr>
        <w:t>Ceaza</w:t>
      </w:r>
      <w:proofErr w:type="spellEnd"/>
      <w:r w:rsidRPr="007B02E4">
        <w:rPr>
          <w:lang w:val="en-US"/>
        </w:rPr>
        <w:t xml:space="preserve">. </w:t>
      </w:r>
      <w:hyperlink r:id="rId80" w:history="1">
        <w:r w:rsidR="00651DF6" w:rsidRPr="005A25F6">
          <w:rPr>
            <w:rStyle w:val="Hipervnculo"/>
            <w:lang w:val="en-US"/>
          </w:rPr>
          <w:t>http://www.ceaza.cl/2024/01/29/ceaza-pronostica-altas-temperaturas-valles-interiores-la-region-coquimbo/</w:t>
        </w:r>
      </w:hyperlink>
    </w:p>
    <w:p w14:paraId="406BC437" w14:textId="69CE92E8" w:rsidR="00142004" w:rsidRDefault="00142004" w:rsidP="00936A68">
      <w:pPr>
        <w:pStyle w:val="Sinespaciado"/>
        <w:ind w:left="360" w:hanging="360"/>
        <w:rPr>
          <w:rStyle w:val="Hipervnculo"/>
          <w:lang w:val="en-US"/>
        </w:rPr>
      </w:pPr>
    </w:p>
    <w:p w14:paraId="34E6AAE5" w14:textId="1BB372C5" w:rsidR="00142004" w:rsidRPr="00142004" w:rsidRDefault="00142004" w:rsidP="00DF2A8A">
      <w:pPr>
        <w:pStyle w:val="Sinespaciado"/>
        <w:ind w:left="426" w:hanging="426"/>
        <w:rPr>
          <w:lang w:val="en-US"/>
        </w:rPr>
      </w:pPr>
      <w:r>
        <w:rPr>
          <w:rStyle w:val="Hipervnculo"/>
          <w:color w:val="auto"/>
          <w:u w:val="none"/>
          <w:lang w:val="en-US"/>
        </w:rPr>
        <w:t>[5]</w:t>
      </w:r>
      <w:r w:rsidRPr="00142004">
        <w:rPr>
          <w:lang w:val="en-US"/>
        </w:rPr>
        <w:t xml:space="preserve"> </w:t>
      </w:r>
      <w:r>
        <w:rPr>
          <w:lang w:val="en-US"/>
        </w:rPr>
        <w:tab/>
      </w:r>
      <w:r w:rsidRPr="00142004">
        <w:rPr>
          <w:lang w:val="en-US"/>
        </w:rPr>
        <w:t xml:space="preserve">Farrier, E. (2023, November 13). What is a third-party app? Examples and potential risks. </w:t>
      </w:r>
      <w:hyperlink r:id="rId81" w:history="1">
        <w:r w:rsidRPr="00142004">
          <w:rPr>
            <w:rStyle w:val="Hipervnculo"/>
            <w:lang w:val="en-US"/>
          </w:rPr>
          <w:t>https://us.norton.com/blog/mobile/third-party-apps</w:t>
        </w:r>
      </w:hyperlink>
    </w:p>
    <w:p w14:paraId="77DA64F9" w14:textId="4E90E337" w:rsidR="00010568" w:rsidRPr="005A25F6" w:rsidRDefault="00010568" w:rsidP="00936A68">
      <w:pPr>
        <w:pStyle w:val="Sinespaciado"/>
        <w:rPr>
          <w:lang w:val="en-US"/>
        </w:rPr>
      </w:pPr>
    </w:p>
    <w:p w14:paraId="2769A0F4" w14:textId="5FC5CEDA" w:rsidR="00B56361" w:rsidRDefault="00B56361" w:rsidP="00DF2A8A">
      <w:pPr>
        <w:pStyle w:val="Sinespaciado"/>
        <w:ind w:left="426" w:hanging="426"/>
        <w:rPr>
          <w:lang w:val="en-US"/>
        </w:rPr>
      </w:pPr>
      <w:r>
        <w:rPr>
          <w:lang w:val="en-US"/>
        </w:rPr>
        <w:t>[</w:t>
      </w:r>
      <w:r w:rsidR="008469A6">
        <w:rPr>
          <w:lang w:val="en-US"/>
        </w:rPr>
        <w:t>6</w:t>
      </w:r>
      <w:r>
        <w:rPr>
          <w:lang w:val="en-US"/>
        </w:rPr>
        <w:t xml:space="preserve">] </w:t>
      </w:r>
      <w:r w:rsidR="00936A68">
        <w:rPr>
          <w:lang w:val="en-US"/>
        </w:rPr>
        <w:tab/>
      </w:r>
      <w:r w:rsidRPr="00B56361">
        <w:rPr>
          <w:lang w:val="en-US"/>
        </w:rPr>
        <w:t xml:space="preserve">Anderson, J. (2023, October 18). Third-party apps: what are the risks? BCS365. </w:t>
      </w:r>
      <w:hyperlink r:id="rId82" w:history="1">
        <w:r w:rsidR="00936A68" w:rsidRPr="00A92FED">
          <w:rPr>
            <w:rStyle w:val="Hipervnculo"/>
            <w:lang w:val="en-US"/>
          </w:rPr>
          <w:t>https://bcs365.com/insights/third-party</w:t>
        </w:r>
        <w:r w:rsidR="00936A68" w:rsidRPr="00A92FED">
          <w:rPr>
            <w:rStyle w:val="Hipervnculo"/>
            <w:lang w:val="en-US"/>
          </w:rPr>
          <w:t>-</w:t>
        </w:r>
        <w:r w:rsidR="00936A68" w:rsidRPr="00A92FED">
          <w:rPr>
            <w:rStyle w:val="Hipervnculo"/>
            <w:lang w:val="en-US"/>
          </w:rPr>
          <w:t>apps-what-are-the-risks/</w:t>
        </w:r>
      </w:hyperlink>
    </w:p>
    <w:p w14:paraId="429D5C15" w14:textId="618E7505" w:rsidR="00462993" w:rsidRDefault="00462993" w:rsidP="00936A68">
      <w:pPr>
        <w:pStyle w:val="Sinespaciado"/>
        <w:ind w:left="360" w:hanging="360"/>
        <w:rPr>
          <w:lang w:val="en-US"/>
        </w:rPr>
      </w:pPr>
    </w:p>
    <w:p w14:paraId="312C1988" w14:textId="5F436552" w:rsidR="00462993" w:rsidRDefault="00462993" w:rsidP="00DF2A8A">
      <w:pPr>
        <w:pStyle w:val="Sinespaciado"/>
        <w:ind w:left="426" w:hanging="426"/>
      </w:pPr>
      <w:r>
        <w:rPr>
          <w:lang w:val="en-US"/>
        </w:rPr>
        <w:t xml:space="preserve">[7] </w:t>
      </w:r>
      <w:r>
        <w:rPr>
          <w:lang w:val="en-US"/>
        </w:rPr>
        <w:tab/>
      </w:r>
      <w:r w:rsidRPr="00462993">
        <w:rPr>
          <w:lang w:val="en-US"/>
        </w:rPr>
        <w:t>Cisco. (</w:t>
      </w:r>
      <w:proofErr w:type="spellStart"/>
      <w:r w:rsidRPr="00462993">
        <w:rPr>
          <w:lang w:val="en-US"/>
        </w:rPr>
        <w:t>s.f.</w:t>
      </w:r>
      <w:proofErr w:type="spellEnd"/>
      <w:r w:rsidRPr="00462993">
        <w:rPr>
          <w:lang w:val="en-US"/>
        </w:rPr>
        <w:t xml:space="preserve">). Data Mist [PDF]. </w:t>
      </w:r>
      <w:r w:rsidRPr="00462993">
        <w:t xml:space="preserve">Recuperado de </w:t>
      </w:r>
      <w:hyperlink r:id="rId83" w:history="1">
        <w:r w:rsidRPr="00A92FED">
          <w:rPr>
            <w:rStyle w:val="Hipervnculo"/>
          </w:rPr>
          <w:t>https://www.cisco.com/web/offer/em/pdfs_innovators/LATAM/data_mist_sp.pdf</w:t>
        </w:r>
      </w:hyperlink>
    </w:p>
    <w:p w14:paraId="3792E5B6" w14:textId="198358AD" w:rsidR="00462993" w:rsidRDefault="00462993" w:rsidP="00936A68">
      <w:pPr>
        <w:pStyle w:val="Sinespaciado"/>
        <w:ind w:left="360" w:hanging="360"/>
      </w:pPr>
    </w:p>
    <w:p w14:paraId="5EEDAB5B" w14:textId="05956917" w:rsidR="00462993" w:rsidRDefault="00462993" w:rsidP="00DF2A8A">
      <w:pPr>
        <w:pStyle w:val="Sinespaciado"/>
        <w:ind w:left="426" w:hanging="426"/>
        <w:rPr>
          <w:lang w:val="en-US"/>
        </w:rPr>
      </w:pPr>
      <w:r w:rsidRPr="00462993">
        <w:rPr>
          <w:lang w:val="en-US"/>
        </w:rPr>
        <w:t>[8]</w:t>
      </w:r>
      <w:r>
        <w:rPr>
          <w:lang w:val="en-US"/>
        </w:rPr>
        <w:tab/>
      </w:r>
      <w:r w:rsidRPr="00462993">
        <w:rPr>
          <w:lang w:val="en-US"/>
        </w:rPr>
        <w:t xml:space="preserve">5 Outdated software risks and how you can find and fix them. (n.d.). </w:t>
      </w:r>
      <w:proofErr w:type="spellStart"/>
      <w:r w:rsidRPr="00462993">
        <w:rPr>
          <w:lang w:val="en-US"/>
        </w:rPr>
        <w:t>Bitsight</w:t>
      </w:r>
      <w:proofErr w:type="spellEnd"/>
      <w:r w:rsidRPr="00462993">
        <w:rPr>
          <w:lang w:val="en-US"/>
        </w:rPr>
        <w:t xml:space="preserve">. </w:t>
      </w:r>
      <w:hyperlink r:id="rId84" w:history="1">
        <w:r w:rsidRPr="00A92FED">
          <w:rPr>
            <w:rStyle w:val="Hipervnculo"/>
            <w:lang w:val="en-US"/>
          </w:rPr>
          <w:t>https://www.bitsight.com/blog/outdated-software-issues</w:t>
        </w:r>
      </w:hyperlink>
    </w:p>
    <w:p w14:paraId="14289A34" w14:textId="5D563089" w:rsidR="003A0D3D" w:rsidRPr="00462993" w:rsidRDefault="003A0D3D" w:rsidP="00936A68">
      <w:pPr>
        <w:pStyle w:val="Sinespaciado"/>
        <w:rPr>
          <w:lang w:val="en-US"/>
        </w:rPr>
      </w:pPr>
    </w:p>
    <w:p w14:paraId="659256B4" w14:textId="4958EB6C" w:rsidR="00AC51CF" w:rsidRDefault="00BA6A30" w:rsidP="00DF2A8A">
      <w:pPr>
        <w:pStyle w:val="Sinespaciado"/>
        <w:ind w:left="426" w:hanging="426"/>
        <w:rPr>
          <w:rStyle w:val="Hipervnculo"/>
          <w:lang w:val="en-US"/>
        </w:rPr>
      </w:pPr>
      <w:r>
        <w:rPr>
          <w:lang w:val="en-US"/>
        </w:rPr>
        <w:t>[</w:t>
      </w:r>
      <w:r w:rsidR="00462993">
        <w:rPr>
          <w:lang w:val="en-US"/>
        </w:rPr>
        <w:t>9</w:t>
      </w:r>
      <w:r>
        <w:rPr>
          <w:lang w:val="en-US"/>
        </w:rPr>
        <w:t xml:space="preserve">] </w:t>
      </w:r>
      <w:r w:rsidR="00936A68">
        <w:rPr>
          <w:lang w:val="en-US"/>
        </w:rPr>
        <w:tab/>
      </w:r>
      <w:r w:rsidRPr="00BA6A30">
        <w:rPr>
          <w:lang w:val="en-US"/>
        </w:rPr>
        <w:t>Butts-</w:t>
      </w:r>
      <w:proofErr w:type="spellStart"/>
      <w:r w:rsidRPr="00BA6A30">
        <w:rPr>
          <w:lang w:val="en-US"/>
        </w:rPr>
        <w:t>Wilmsmeyer</w:t>
      </w:r>
      <w:proofErr w:type="spellEnd"/>
      <w:r w:rsidRPr="00BA6A30">
        <w:rPr>
          <w:lang w:val="en-US"/>
        </w:rPr>
        <w:t xml:space="preserve">, C. J., Rapp, S., &amp; Guthrie, B. (2020). The technological advancements that enabled the age of big data in the environmental sciences: A history and future directions. Current Opinion in Environmental Science &amp; Health, 18, 63–69. </w:t>
      </w:r>
      <w:hyperlink r:id="rId85" w:history="1">
        <w:r w:rsidR="00651DF6" w:rsidRPr="00A80FCD">
          <w:rPr>
            <w:rStyle w:val="Hipervnculo"/>
            <w:lang w:val="en-US"/>
          </w:rPr>
          <w:t>https://doi.org/</w:t>
        </w:r>
        <w:r w:rsidR="00651DF6" w:rsidRPr="00A80FCD">
          <w:rPr>
            <w:rStyle w:val="Hipervnculo"/>
            <w:lang w:val="en-US"/>
          </w:rPr>
          <w:t>1</w:t>
        </w:r>
        <w:r w:rsidR="00651DF6" w:rsidRPr="00A80FCD">
          <w:rPr>
            <w:rStyle w:val="Hipervnculo"/>
            <w:lang w:val="en-US"/>
          </w:rPr>
          <w:t>0</w:t>
        </w:r>
        <w:r w:rsidR="00651DF6" w:rsidRPr="00A80FCD">
          <w:rPr>
            <w:rStyle w:val="Hipervnculo"/>
            <w:lang w:val="en-US"/>
          </w:rPr>
          <w:t>.1016/j.coesh.2020.07.006</w:t>
        </w:r>
      </w:hyperlink>
    </w:p>
    <w:p w14:paraId="734C5DCE" w14:textId="34B8ADBF" w:rsidR="00852B43" w:rsidRDefault="00852B43" w:rsidP="00936A68">
      <w:pPr>
        <w:pStyle w:val="Sinespaciado"/>
        <w:ind w:left="360" w:hanging="360"/>
        <w:rPr>
          <w:rStyle w:val="Hipervnculo"/>
          <w:lang w:val="en-US"/>
        </w:rPr>
      </w:pPr>
    </w:p>
    <w:p w14:paraId="2BEE4796" w14:textId="511FA48E" w:rsidR="00852B43" w:rsidRDefault="00852B43" w:rsidP="00DF2A8A">
      <w:pPr>
        <w:pStyle w:val="Sinespaciado"/>
        <w:ind w:left="426" w:hanging="426"/>
        <w:rPr>
          <w:rStyle w:val="Hipervnculo"/>
          <w:color w:val="auto"/>
          <w:u w:val="none"/>
          <w:lang w:val="en-US"/>
        </w:rPr>
      </w:pPr>
      <w:r w:rsidRPr="00852B43">
        <w:rPr>
          <w:rStyle w:val="Hipervnculo"/>
          <w:color w:val="auto"/>
          <w:u w:val="none"/>
        </w:rPr>
        <w:t>[10]</w:t>
      </w:r>
      <w:r w:rsidR="00DF2A8A">
        <w:rPr>
          <w:rStyle w:val="Hipervnculo"/>
          <w:color w:val="auto"/>
          <w:u w:val="none"/>
        </w:rPr>
        <w:tab/>
      </w:r>
      <w:proofErr w:type="spellStart"/>
      <w:r w:rsidRPr="00852B43">
        <w:rPr>
          <w:rStyle w:val="Hipervnculo"/>
          <w:color w:val="auto"/>
          <w:u w:val="none"/>
        </w:rPr>
        <w:t>Webmaster</w:t>
      </w:r>
      <w:proofErr w:type="spellEnd"/>
      <w:r w:rsidRPr="00852B43">
        <w:rPr>
          <w:rStyle w:val="Hipervnculo"/>
          <w:color w:val="auto"/>
          <w:u w:val="none"/>
        </w:rPr>
        <w:t xml:space="preserve">. (2020, </w:t>
      </w:r>
      <w:proofErr w:type="spellStart"/>
      <w:r w:rsidRPr="00852B43">
        <w:rPr>
          <w:rStyle w:val="Hipervnculo"/>
          <w:color w:val="auto"/>
          <w:u w:val="none"/>
        </w:rPr>
        <w:t>July</w:t>
      </w:r>
      <w:proofErr w:type="spellEnd"/>
      <w:r w:rsidRPr="00852B43">
        <w:rPr>
          <w:rStyle w:val="Hipervnculo"/>
          <w:color w:val="auto"/>
          <w:u w:val="none"/>
        </w:rPr>
        <w:t xml:space="preserve"> 16). Perspectivas sobre Digitalización de la Industria. </w:t>
      </w:r>
      <w:r w:rsidRPr="00852B43">
        <w:rPr>
          <w:rStyle w:val="Hipervnculo"/>
          <w:color w:val="auto"/>
          <w:u w:val="none"/>
          <w:lang w:val="en-US"/>
        </w:rPr>
        <w:t xml:space="preserve">DRONE SERVICES by USS. </w:t>
      </w:r>
      <w:hyperlink r:id="rId86" w:history="1">
        <w:r w:rsidRPr="00A92FED">
          <w:rPr>
            <w:rStyle w:val="Hipervnculo"/>
            <w:lang w:val="en-US"/>
          </w:rPr>
          <w:t>https://www.droneservices.com.ar/industria-4-0/digitalizacion/</w:t>
        </w:r>
      </w:hyperlink>
    </w:p>
    <w:p w14:paraId="73DBA059" w14:textId="427DEAB4" w:rsidR="00AF7F65" w:rsidRPr="00054D62" w:rsidRDefault="00AF7F65" w:rsidP="00936A68">
      <w:pPr>
        <w:pStyle w:val="Sinespaciado"/>
        <w:ind w:left="360" w:hanging="360"/>
        <w:rPr>
          <w:rStyle w:val="Hipervnculo"/>
          <w:color w:val="auto"/>
          <w:u w:val="none"/>
          <w:lang w:val="en-US"/>
        </w:rPr>
      </w:pPr>
    </w:p>
    <w:p w14:paraId="73A1D8E6" w14:textId="53EAC00D" w:rsidR="00AF7F65" w:rsidRPr="00054D62" w:rsidRDefault="00AF7F65" w:rsidP="00DF2A8A">
      <w:pPr>
        <w:pStyle w:val="Sinespaciado"/>
        <w:ind w:left="426" w:hanging="426"/>
        <w:rPr>
          <w:rStyle w:val="Hipervnculo"/>
          <w:color w:val="auto"/>
          <w:u w:val="none"/>
          <w:lang w:val="en-US"/>
        </w:rPr>
      </w:pPr>
      <w:r>
        <w:rPr>
          <w:rStyle w:val="Hipervnculo"/>
          <w:color w:val="auto"/>
          <w:u w:val="none"/>
        </w:rPr>
        <w:t xml:space="preserve">[11] </w:t>
      </w:r>
      <w:proofErr w:type="spellStart"/>
      <w:r w:rsidRPr="00AF7F65">
        <w:rPr>
          <w:rStyle w:val="Hipervnculo"/>
          <w:color w:val="auto"/>
          <w:u w:val="none"/>
        </w:rPr>
        <w:t>Electronics</w:t>
      </w:r>
      <w:proofErr w:type="spellEnd"/>
      <w:r w:rsidRPr="00AF7F65">
        <w:rPr>
          <w:rStyle w:val="Hipervnculo"/>
          <w:color w:val="auto"/>
          <w:u w:val="none"/>
        </w:rPr>
        <w:t xml:space="preserve">, A. (2022, </w:t>
      </w:r>
      <w:proofErr w:type="spellStart"/>
      <w:r w:rsidRPr="00AF7F65">
        <w:rPr>
          <w:rStyle w:val="Hipervnculo"/>
          <w:color w:val="auto"/>
          <w:u w:val="none"/>
        </w:rPr>
        <w:t>October</w:t>
      </w:r>
      <w:proofErr w:type="spellEnd"/>
      <w:r w:rsidRPr="00AF7F65">
        <w:rPr>
          <w:rStyle w:val="Hipervnculo"/>
          <w:color w:val="auto"/>
          <w:u w:val="none"/>
        </w:rPr>
        <w:t xml:space="preserve"> 13). Avances en sensores ambientales. </w:t>
      </w:r>
      <w:r w:rsidRPr="00AF7F65">
        <w:rPr>
          <w:rStyle w:val="Hipervnculo"/>
          <w:color w:val="auto"/>
          <w:u w:val="none"/>
          <w:lang w:val="en-US"/>
        </w:rPr>
        <w:t xml:space="preserve">Arrow.com. </w:t>
      </w:r>
      <w:hyperlink r:id="rId87" w:history="1">
        <w:r w:rsidR="00DF2A8A" w:rsidRPr="0040035A">
          <w:rPr>
            <w:rStyle w:val="Hipervnculo"/>
            <w:lang w:val="en-US"/>
          </w:rPr>
          <w:t>https://www.arrow.com/es-mx/research-and-events/articles/developments-in-environmental-sensors</w:t>
        </w:r>
      </w:hyperlink>
    </w:p>
    <w:p w14:paraId="60FD046E" w14:textId="659FDF4D" w:rsidR="00AF7F65" w:rsidRPr="00054D62" w:rsidRDefault="00AF7F65" w:rsidP="00936A68">
      <w:pPr>
        <w:pStyle w:val="Sinespaciado"/>
        <w:ind w:left="360" w:hanging="360"/>
        <w:rPr>
          <w:rStyle w:val="Hipervnculo"/>
          <w:color w:val="auto"/>
          <w:u w:val="none"/>
          <w:lang w:val="en-US"/>
        </w:rPr>
      </w:pPr>
    </w:p>
    <w:p w14:paraId="41468A07" w14:textId="3D90B991" w:rsidR="00AF7F65" w:rsidRPr="00054D62" w:rsidRDefault="00AF7F65" w:rsidP="00BA63FE">
      <w:pPr>
        <w:pStyle w:val="Sinespaciado"/>
        <w:ind w:left="426" w:hanging="426"/>
        <w:rPr>
          <w:rStyle w:val="Hipervnculo"/>
          <w:color w:val="auto"/>
          <w:u w:val="none"/>
          <w:lang w:val="en-US"/>
        </w:rPr>
      </w:pPr>
      <w:r w:rsidRPr="00AF7F65">
        <w:rPr>
          <w:rStyle w:val="Hipervnculo"/>
          <w:color w:val="auto"/>
          <w:u w:val="none"/>
          <w:lang w:val="en-US"/>
        </w:rPr>
        <w:t>[12]</w:t>
      </w:r>
      <w:r w:rsidR="00DF2A8A">
        <w:rPr>
          <w:rStyle w:val="Hipervnculo"/>
          <w:color w:val="auto"/>
          <w:u w:val="none"/>
          <w:lang w:val="en-US"/>
        </w:rPr>
        <w:tab/>
      </w:r>
      <w:r w:rsidRPr="00AF7F65">
        <w:rPr>
          <w:rStyle w:val="Hipervnculo"/>
          <w:color w:val="auto"/>
          <w:u w:val="none"/>
          <w:lang w:val="en-US"/>
        </w:rPr>
        <w:t xml:space="preserve">Sarkar, A., Sarkar, K. D., Amrutha, V., &amp; Dutta, K. (2019). An overview of enzyme-based biosensors for environmental monitoring. In Elsevier eBooks (pp. 307–329). </w:t>
      </w:r>
      <w:hyperlink r:id="rId88" w:history="1">
        <w:r w:rsidRPr="00054D62">
          <w:rPr>
            <w:rStyle w:val="Hipervnculo"/>
            <w:lang w:val="en-US"/>
          </w:rPr>
          <w:t>https://doi.org/10.1016/b978-0-12-814679-8.00015-7</w:t>
        </w:r>
      </w:hyperlink>
    </w:p>
    <w:p w14:paraId="0634E0FF" w14:textId="77777777" w:rsidR="00BA6A30" w:rsidRPr="00054D62" w:rsidRDefault="00BA6A30" w:rsidP="00936A68">
      <w:pPr>
        <w:pStyle w:val="Sinespaciado"/>
        <w:rPr>
          <w:lang w:val="en-US"/>
        </w:rPr>
      </w:pPr>
    </w:p>
    <w:p w14:paraId="6C190004" w14:textId="376959C0" w:rsidR="003A0D3D" w:rsidRDefault="003A0D3D" w:rsidP="00DF2A8A">
      <w:pPr>
        <w:pStyle w:val="Sinespaciado"/>
        <w:ind w:left="426" w:hanging="426"/>
        <w:rPr>
          <w:lang w:val="en-US"/>
        </w:rPr>
      </w:pPr>
      <w:r>
        <w:rPr>
          <w:lang w:val="en-US"/>
        </w:rPr>
        <w:t>[</w:t>
      </w:r>
      <w:r w:rsidR="00462993">
        <w:rPr>
          <w:lang w:val="en-US"/>
        </w:rPr>
        <w:t>1</w:t>
      </w:r>
      <w:r w:rsidR="00ED7531">
        <w:rPr>
          <w:lang w:val="en-US"/>
        </w:rPr>
        <w:t>3</w:t>
      </w:r>
      <w:r>
        <w:rPr>
          <w:lang w:val="en-US"/>
        </w:rPr>
        <w:t xml:space="preserve">] </w:t>
      </w:r>
      <w:r w:rsidR="00BA6A30" w:rsidRPr="00BA6A30">
        <w:rPr>
          <w:lang w:val="en-US"/>
        </w:rPr>
        <w:t xml:space="preserve">What is an Application Programming Interface (API)? | IBM. (n.d.). </w:t>
      </w:r>
      <w:hyperlink r:id="rId89" w:history="1">
        <w:r w:rsidR="00936A68" w:rsidRPr="00A92FED">
          <w:rPr>
            <w:rStyle w:val="Hipervnculo"/>
            <w:lang w:val="en-US"/>
          </w:rPr>
          <w:t>https://www.ibm.</w:t>
        </w:r>
        <w:r w:rsidR="00936A68" w:rsidRPr="00A92FED">
          <w:rPr>
            <w:rStyle w:val="Hipervnculo"/>
            <w:lang w:val="en-US"/>
          </w:rPr>
          <w:t>c</w:t>
        </w:r>
        <w:r w:rsidR="00936A68" w:rsidRPr="00A92FED">
          <w:rPr>
            <w:rStyle w:val="Hipervnculo"/>
            <w:lang w:val="en-US"/>
          </w:rPr>
          <w:t>om/topics/api</w:t>
        </w:r>
      </w:hyperlink>
    </w:p>
    <w:p w14:paraId="21E5AA41" w14:textId="77777777" w:rsidR="00BA6A30" w:rsidRPr="00C26511" w:rsidRDefault="00BA6A30" w:rsidP="00936A68">
      <w:pPr>
        <w:pStyle w:val="Sinespaciado"/>
        <w:rPr>
          <w:lang w:val="en-US"/>
        </w:rPr>
      </w:pPr>
    </w:p>
    <w:p w14:paraId="4699B313" w14:textId="7BC4A427" w:rsidR="00BA6A30" w:rsidRDefault="003A0D3D" w:rsidP="00BA63FE">
      <w:pPr>
        <w:pStyle w:val="Sinespaciado"/>
        <w:ind w:left="426" w:hanging="426"/>
      </w:pPr>
      <w:r w:rsidRPr="003A0D3D">
        <w:rPr>
          <w:lang w:val="en-US"/>
        </w:rPr>
        <w:t>[</w:t>
      </w:r>
      <w:r w:rsidR="00462993">
        <w:rPr>
          <w:lang w:val="en-US"/>
        </w:rPr>
        <w:t>1</w:t>
      </w:r>
      <w:r w:rsidR="00ED7531">
        <w:rPr>
          <w:lang w:val="en-US"/>
        </w:rPr>
        <w:t>4</w:t>
      </w:r>
      <w:r w:rsidRPr="003A0D3D">
        <w:rPr>
          <w:lang w:val="en-US"/>
        </w:rPr>
        <w:t>]</w:t>
      </w:r>
      <w:r w:rsidR="00BA63FE">
        <w:rPr>
          <w:lang w:val="en-US"/>
        </w:rPr>
        <w:tab/>
      </w:r>
      <w:r w:rsidR="00BA6A30" w:rsidRPr="00BA6A30">
        <w:rPr>
          <w:lang w:val="en-US"/>
        </w:rPr>
        <w:t xml:space="preserve">Fatemi, F. (2019, March 21). How APIs can Transform your Company. </w:t>
      </w:r>
      <w:r w:rsidR="00BA6A30" w:rsidRPr="00BA6A30">
        <w:t xml:space="preserve">Forbes. </w:t>
      </w:r>
      <w:hyperlink r:id="rId90" w:history="1">
        <w:r w:rsidR="00DF2A8A" w:rsidRPr="0040035A">
          <w:rPr>
            <w:rStyle w:val="Hipervnculo"/>
          </w:rPr>
          <w:t>https://www.</w:t>
        </w:r>
        <w:r w:rsidR="00DF2A8A" w:rsidRPr="0040035A">
          <w:rPr>
            <w:rStyle w:val="Hipervnculo"/>
          </w:rPr>
          <w:t>f</w:t>
        </w:r>
        <w:r w:rsidR="00DF2A8A" w:rsidRPr="0040035A">
          <w:rPr>
            <w:rStyle w:val="Hipervnculo"/>
          </w:rPr>
          <w:t>orbes.com/sites/falonfatemi/2019/03/21/how-apis-can-transform-your-company/?sh=b50fd59668c2</w:t>
        </w:r>
      </w:hyperlink>
    </w:p>
    <w:p w14:paraId="69EE2C47" w14:textId="77777777" w:rsidR="00BA6A30" w:rsidRPr="00BA6A30" w:rsidRDefault="00BA6A30" w:rsidP="00936A68">
      <w:pPr>
        <w:pStyle w:val="Sinespaciado"/>
      </w:pPr>
    </w:p>
    <w:p w14:paraId="1A9DBF83" w14:textId="7ACDD378" w:rsidR="00D439F2" w:rsidRDefault="00D439F2" w:rsidP="00BA63FE">
      <w:pPr>
        <w:pStyle w:val="Sinespaciado"/>
        <w:ind w:left="426" w:hanging="426"/>
        <w:rPr>
          <w:lang w:val="en-US"/>
        </w:rPr>
      </w:pPr>
      <w:r w:rsidRPr="00D610CF">
        <w:rPr>
          <w:lang w:val="en-US"/>
        </w:rPr>
        <w:t>[</w:t>
      </w:r>
      <w:r w:rsidR="00462993">
        <w:rPr>
          <w:lang w:val="en-US"/>
        </w:rPr>
        <w:t>1</w:t>
      </w:r>
      <w:r w:rsidR="00ED7531">
        <w:rPr>
          <w:lang w:val="en-US"/>
        </w:rPr>
        <w:t>5</w:t>
      </w:r>
      <w:r w:rsidRPr="00D610CF">
        <w:rPr>
          <w:lang w:val="en-US"/>
        </w:rPr>
        <w:t>]</w:t>
      </w:r>
      <w:r w:rsidR="00BA63FE">
        <w:rPr>
          <w:lang w:val="en-US"/>
        </w:rPr>
        <w:tab/>
      </w:r>
      <w:r w:rsidR="00BA6A30" w:rsidRPr="00BA6A30">
        <w:rPr>
          <w:lang w:val="en-US"/>
        </w:rPr>
        <w:t xml:space="preserve">API Gateway - IBM API Connect. (n.d.). </w:t>
      </w:r>
      <w:hyperlink r:id="rId91" w:history="1">
        <w:r w:rsidR="00BA63FE" w:rsidRPr="0040035A">
          <w:rPr>
            <w:rStyle w:val="Hipervnculo"/>
            <w:lang w:val="en-US"/>
          </w:rPr>
          <w:t>https://ww</w:t>
        </w:r>
        <w:r w:rsidR="00BA63FE" w:rsidRPr="0040035A">
          <w:rPr>
            <w:rStyle w:val="Hipervnculo"/>
            <w:lang w:val="en-US"/>
          </w:rPr>
          <w:t>w</w:t>
        </w:r>
        <w:r w:rsidR="00BA63FE" w:rsidRPr="0040035A">
          <w:rPr>
            <w:rStyle w:val="Hipervnculo"/>
            <w:lang w:val="en-US"/>
          </w:rPr>
          <w:t>.i</w:t>
        </w:r>
        <w:r w:rsidR="00BA63FE" w:rsidRPr="0040035A">
          <w:rPr>
            <w:rStyle w:val="Hipervnculo"/>
            <w:lang w:val="en-US"/>
          </w:rPr>
          <w:t>b</w:t>
        </w:r>
        <w:r w:rsidR="00BA63FE" w:rsidRPr="0040035A">
          <w:rPr>
            <w:rStyle w:val="Hipervnculo"/>
            <w:lang w:val="en-US"/>
          </w:rPr>
          <w:t>m.com/products/api-connect/api-gateway</w:t>
        </w:r>
      </w:hyperlink>
    </w:p>
    <w:p w14:paraId="2DA50BE4" w14:textId="2FC5F668" w:rsidR="009E3549" w:rsidRPr="00BA63FE" w:rsidRDefault="009E3549" w:rsidP="00936A68">
      <w:pPr>
        <w:pStyle w:val="Sinespaciado"/>
        <w:rPr>
          <w:rStyle w:val="Hipervnculo"/>
          <w:lang w:val="en-US"/>
        </w:rPr>
      </w:pPr>
    </w:p>
    <w:p w14:paraId="588ABFAF" w14:textId="7A2658A5" w:rsidR="009E3549" w:rsidRPr="005A25F6" w:rsidRDefault="009E3549" w:rsidP="00BA63FE">
      <w:pPr>
        <w:pStyle w:val="Sinespaciado"/>
        <w:ind w:left="426" w:hanging="426"/>
        <w:rPr>
          <w:lang w:val="en-US"/>
        </w:rPr>
      </w:pPr>
      <w:r w:rsidRPr="004D57C2">
        <w:rPr>
          <w:rStyle w:val="Hipervnculo"/>
          <w:color w:val="auto"/>
          <w:u w:val="none"/>
        </w:rPr>
        <w:t>[</w:t>
      </w:r>
      <w:r w:rsidR="00462993">
        <w:rPr>
          <w:rStyle w:val="Hipervnculo"/>
          <w:color w:val="auto"/>
          <w:u w:val="none"/>
        </w:rPr>
        <w:t>1</w:t>
      </w:r>
      <w:r w:rsidR="00ED7531">
        <w:rPr>
          <w:rStyle w:val="Hipervnculo"/>
          <w:color w:val="auto"/>
          <w:u w:val="none"/>
        </w:rPr>
        <w:t>6</w:t>
      </w:r>
      <w:r w:rsidRPr="004D57C2">
        <w:rPr>
          <w:rStyle w:val="Hipervnculo"/>
          <w:color w:val="auto"/>
          <w:u w:val="none"/>
        </w:rPr>
        <w:t>]</w:t>
      </w:r>
      <w:r w:rsidR="00BA63FE">
        <w:rPr>
          <w:rStyle w:val="Hipervnculo"/>
          <w:color w:val="auto"/>
          <w:u w:val="none"/>
        </w:rPr>
        <w:tab/>
      </w:r>
      <w:r w:rsidR="00BA6A30" w:rsidRPr="00BA6A30">
        <w:t xml:space="preserve">Fernández, Y. (2022, </w:t>
      </w:r>
      <w:proofErr w:type="spellStart"/>
      <w:r w:rsidR="00BA6A30" w:rsidRPr="00BA6A30">
        <w:t>September</w:t>
      </w:r>
      <w:proofErr w:type="spellEnd"/>
      <w:r w:rsidR="00BA6A30" w:rsidRPr="00BA6A30">
        <w:t xml:space="preserve"> 23). Qué es Arduino, cómo funciona y qué puedes hacer con uno. </w:t>
      </w:r>
      <w:proofErr w:type="spellStart"/>
      <w:r w:rsidR="00BA6A30" w:rsidRPr="00BA6A30">
        <w:rPr>
          <w:lang w:val="en-US"/>
        </w:rPr>
        <w:t>Xataka</w:t>
      </w:r>
      <w:proofErr w:type="spellEnd"/>
      <w:r w:rsidR="00BA6A30" w:rsidRPr="00BA6A30">
        <w:rPr>
          <w:lang w:val="en-US"/>
        </w:rPr>
        <w:t xml:space="preserve">. </w:t>
      </w:r>
      <w:hyperlink r:id="rId92" w:history="1">
        <w:r w:rsidR="00651DF6" w:rsidRPr="005A25F6">
          <w:rPr>
            <w:rStyle w:val="Hipervnculo"/>
            <w:lang w:val="en-US"/>
          </w:rPr>
          <w:t>https://www.xataka.com/basics/que-arduino-como-funciona-que-puedes-hacer-uno</w:t>
        </w:r>
      </w:hyperlink>
    </w:p>
    <w:p w14:paraId="1AC08DC4" w14:textId="680B6634" w:rsidR="004C6C5A" w:rsidRPr="005A25F6" w:rsidRDefault="004C6C5A" w:rsidP="00936A68">
      <w:pPr>
        <w:pStyle w:val="Sinespaciado"/>
        <w:rPr>
          <w:lang w:val="en-US"/>
        </w:rPr>
      </w:pPr>
    </w:p>
    <w:p w14:paraId="185CB61B" w14:textId="7B53F4A5" w:rsidR="004C6C5A" w:rsidRPr="005A25F6" w:rsidRDefault="004C6C5A" w:rsidP="00BA63FE">
      <w:pPr>
        <w:pStyle w:val="Sinespaciado"/>
        <w:ind w:left="426" w:hanging="426"/>
        <w:rPr>
          <w:lang w:val="en-US"/>
        </w:rPr>
      </w:pPr>
      <w:r>
        <w:t>[</w:t>
      </w:r>
      <w:r w:rsidR="00ED7531">
        <w:t>17</w:t>
      </w:r>
      <w:r>
        <w:t xml:space="preserve">] </w:t>
      </w:r>
      <w:r w:rsidR="00BA63FE">
        <w:tab/>
      </w:r>
      <w:r w:rsidR="00BA6A30" w:rsidRPr="00BA6A30">
        <w:t xml:space="preserve">De Luis, E. R. (2018, </w:t>
      </w:r>
      <w:proofErr w:type="spellStart"/>
      <w:r w:rsidR="00BA6A30" w:rsidRPr="00BA6A30">
        <w:t>September</w:t>
      </w:r>
      <w:proofErr w:type="spellEnd"/>
      <w:r w:rsidR="00BA6A30" w:rsidRPr="00BA6A30">
        <w:t xml:space="preserve"> 18). De cero a </w:t>
      </w:r>
      <w:proofErr w:type="spellStart"/>
      <w:r w:rsidR="00BA6A30" w:rsidRPr="00BA6A30">
        <w:t>maker</w:t>
      </w:r>
      <w:proofErr w:type="spellEnd"/>
      <w:r w:rsidR="00BA6A30" w:rsidRPr="00BA6A30">
        <w:t xml:space="preserve">: todo lo necesario para empezar con Raspberry Pi. </w:t>
      </w:r>
      <w:proofErr w:type="spellStart"/>
      <w:r w:rsidR="00BA6A30" w:rsidRPr="00BA6A30">
        <w:rPr>
          <w:lang w:val="en-US"/>
        </w:rPr>
        <w:t>Xataka</w:t>
      </w:r>
      <w:proofErr w:type="spellEnd"/>
      <w:r w:rsidR="00BA6A30" w:rsidRPr="00BA6A30">
        <w:rPr>
          <w:lang w:val="en-US"/>
        </w:rPr>
        <w:t xml:space="preserve">. </w:t>
      </w:r>
      <w:hyperlink r:id="rId93" w:history="1">
        <w:r w:rsidR="00651DF6" w:rsidRPr="005A25F6">
          <w:rPr>
            <w:rStyle w:val="Hipervnculo"/>
            <w:lang w:val="en-US"/>
          </w:rPr>
          <w:t>https://www.xataka.com/makers/cero-maker-todo-necesario-para-empezar-raspberry-pi</w:t>
        </w:r>
      </w:hyperlink>
    </w:p>
    <w:p w14:paraId="0F8E2F0B" w14:textId="5CAF6294" w:rsidR="004C6C5A" w:rsidRPr="005A25F6" w:rsidRDefault="004C6C5A" w:rsidP="00936A68">
      <w:pPr>
        <w:pStyle w:val="Sinespaciado"/>
        <w:rPr>
          <w:lang w:val="en-US"/>
        </w:rPr>
      </w:pPr>
    </w:p>
    <w:p w14:paraId="02B2DC1E" w14:textId="101D4B8F" w:rsidR="00651DF6" w:rsidRPr="005A25F6" w:rsidRDefault="004C6C5A" w:rsidP="00BA63FE">
      <w:pPr>
        <w:pStyle w:val="Sinespaciado"/>
        <w:ind w:left="426" w:hanging="426"/>
        <w:rPr>
          <w:rStyle w:val="Hipervnculo"/>
          <w:lang w:val="en-US"/>
        </w:rPr>
      </w:pPr>
      <w:r>
        <w:t>[</w:t>
      </w:r>
      <w:r w:rsidR="00ED7531">
        <w:t>18</w:t>
      </w:r>
      <w:r>
        <w:t xml:space="preserve">] </w:t>
      </w:r>
      <w:r w:rsidR="00BA63FE">
        <w:tab/>
      </w:r>
      <w:proofErr w:type="spellStart"/>
      <w:r w:rsidR="00BA6A30" w:rsidRPr="00BA6A30">
        <w:t>Beningo</w:t>
      </w:r>
      <w:proofErr w:type="spellEnd"/>
      <w:r w:rsidR="00BA6A30" w:rsidRPr="00BA6A30">
        <w:t xml:space="preserve">, J. (2020, </w:t>
      </w:r>
      <w:proofErr w:type="spellStart"/>
      <w:r w:rsidR="00BA6A30" w:rsidRPr="00BA6A30">
        <w:t>January</w:t>
      </w:r>
      <w:proofErr w:type="spellEnd"/>
      <w:r w:rsidR="00BA6A30" w:rsidRPr="00BA6A30">
        <w:t xml:space="preserve"> 21). Cómo seleccionar y usar el módulo ESP32 con </w:t>
      </w:r>
      <w:proofErr w:type="spellStart"/>
      <w:r w:rsidR="00BA6A30" w:rsidRPr="00BA6A30">
        <w:t>Wi</w:t>
      </w:r>
      <w:proofErr w:type="spellEnd"/>
      <w:r w:rsidR="00BA6A30" w:rsidRPr="00BA6A30">
        <w:t xml:space="preserve">-Fi/Bluetooth adecuado para una aplicación de </w:t>
      </w:r>
      <w:proofErr w:type="spellStart"/>
      <w:r w:rsidR="00BA6A30" w:rsidRPr="00BA6A30">
        <w:t>IoT</w:t>
      </w:r>
      <w:proofErr w:type="spellEnd"/>
      <w:r w:rsidR="00BA6A30" w:rsidRPr="00BA6A30">
        <w:t xml:space="preserve"> industrial. </w:t>
      </w:r>
      <w:proofErr w:type="spellStart"/>
      <w:r w:rsidR="00BA6A30" w:rsidRPr="00BA6A30">
        <w:rPr>
          <w:lang w:val="en-US"/>
        </w:rPr>
        <w:t>DigiKey</w:t>
      </w:r>
      <w:proofErr w:type="spellEnd"/>
      <w:r w:rsidR="00BA6A30" w:rsidRPr="00BA6A30">
        <w:rPr>
          <w:lang w:val="en-US"/>
        </w:rPr>
        <w:t xml:space="preserve">. </w:t>
      </w:r>
      <w:hyperlink r:id="rId94" w:history="1">
        <w:r w:rsidR="00651DF6" w:rsidRPr="005A25F6">
          <w:rPr>
            <w:rStyle w:val="Hipervnculo"/>
            <w:lang w:val="en-US"/>
          </w:rPr>
          <w:t>https://www.digikey.com/es/articles/how-to-select-and-use-the-right-esp32-wi-fi-bluetooth-module</w:t>
        </w:r>
      </w:hyperlink>
    </w:p>
    <w:p w14:paraId="72E9BC53" w14:textId="0BEAA2E2" w:rsidR="00277DF5" w:rsidRPr="005A25F6" w:rsidRDefault="00277DF5" w:rsidP="00936A68">
      <w:pPr>
        <w:pStyle w:val="Sinespaciado"/>
        <w:rPr>
          <w:rStyle w:val="Hipervnculo"/>
          <w:lang w:val="en-US"/>
        </w:rPr>
      </w:pPr>
    </w:p>
    <w:p w14:paraId="4EA102E6" w14:textId="4C93F25E" w:rsidR="00636179" w:rsidRDefault="00277DF5" w:rsidP="00BA63FE">
      <w:pPr>
        <w:pStyle w:val="Sinespaciado"/>
        <w:ind w:left="426" w:hanging="426"/>
        <w:rPr>
          <w:rStyle w:val="Hipervnculo"/>
          <w:color w:val="auto"/>
          <w:u w:val="none"/>
        </w:rPr>
      </w:pPr>
      <w:r w:rsidRPr="00186837">
        <w:rPr>
          <w:rStyle w:val="Hipervnculo"/>
          <w:color w:val="auto"/>
          <w:u w:val="none"/>
          <w:lang w:val="en-US"/>
        </w:rPr>
        <w:t>[1</w:t>
      </w:r>
      <w:r w:rsidR="00ED7531">
        <w:rPr>
          <w:rStyle w:val="Hipervnculo"/>
          <w:color w:val="auto"/>
          <w:u w:val="none"/>
          <w:lang w:val="en-US"/>
        </w:rPr>
        <w:t>9</w:t>
      </w:r>
      <w:r w:rsidRPr="00186837">
        <w:rPr>
          <w:rStyle w:val="Hipervnculo"/>
          <w:color w:val="auto"/>
          <w:u w:val="none"/>
          <w:lang w:val="en-US"/>
        </w:rPr>
        <w:t xml:space="preserve">] </w:t>
      </w:r>
      <w:r w:rsidR="00BA63FE">
        <w:rPr>
          <w:rStyle w:val="Hipervnculo"/>
          <w:color w:val="auto"/>
          <w:u w:val="none"/>
          <w:lang w:val="en-US"/>
        </w:rPr>
        <w:tab/>
      </w:r>
      <w:r w:rsidR="00636179" w:rsidRPr="00186837">
        <w:rPr>
          <w:rStyle w:val="Hipervnculo"/>
          <w:color w:val="auto"/>
          <w:u w:val="none"/>
          <w:lang w:val="en-US"/>
        </w:rPr>
        <w:t xml:space="preserve">ML8511 UV Sensor Breakout [PDF]. </w:t>
      </w:r>
      <w:r w:rsidR="00636179" w:rsidRPr="00636179">
        <w:rPr>
          <w:rStyle w:val="Hipervnculo"/>
          <w:color w:val="auto"/>
          <w:u w:val="none"/>
        </w:rPr>
        <w:t xml:space="preserve">Recuperado de </w:t>
      </w:r>
      <w:hyperlink r:id="rId95" w:history="1">
        <w:r w:rsidR="00BA63FE" w:rsidRPr="0040035A">
          <w:rPr>
            <w:rStyle w:val="Hipervnculo"/>
          </w:rPr>
          <w:t>https://cdn.sparkfun.com/datasheets/Sensors/LightImaging/ML8511_3-8-13.pdf</w:t>
        </w:r>
      </w:hyperlink>
    </w:p>
    <w:p w14:paraId="631756A0" w14:textId="116334CF" w:rsidR="00277DF5" w:rsidRPr="00186837" w:rsidRDefault="00277DF5" w:rsidP="00936A68">
      <w:pPr>
        <w:pStyle w:val="Sinespaciado"/>
        <w:rPr>
          <w:rStyle w:val="Hipervnculo"/>
          <w:color w:val="auto"/>
          <w:u w:val="none"/>
        </w:rPr>
      </w:pPr>
    </w:p>
    <w:p w14:paraId="25EDA645" w14:textId="706ABFC2" w:rsidR="00277DF5" w:rsidRDefault="00277DF5" w:rsidP="00BA63FE">
      <w:pPr>
        <w:pStyle w:val="Sinespaciado"/>
        <w:ind w:left="426" w:hanging="426"/>
        <w:rPr>
          <w:rStyle w:val="Hipervnculo"/>
          <w:color w:val="auto"/>
          <w:u w:val="none"/>
        </w:rPr>
      </w:pPr>
      <w:r>
        <w:rPr>
          <w:rStyle w:val="Hipervnculo"/>
          <w:color w:val="auto"/>
          <w:u w:val="none"/>
          <w:lang w:val="en-US"/>
        </w:rPr>
        <w:t>[</w:t>
      </w:r>
      <w:r w:rsidR="00ED7531">
        <w:rPr>
          <w:rStyle w:val="Hipervnculo"/>
          <w:color w:val="auto"/>
          <w:u w:val="none"/>
          <w:lang w:val="en-US"/>
        </w:rPr>
        <w:t>20</w:t>
      </w:r>
      <w:r>
        <w:rPr>
          <w:rStyle w:val="Hipervnculo"/>
          <w:color w:val="auto"/>
          <w:u w:val="none"/>
          <w:lang w:val="en-US"/>
        </w:rPr>
        <w:t xml:space="preserve">] </w:t>
      </w:r>
      <w:r w:rsidR="00BA63FE">
        <w:rPr>
          <w:rStyle w:val="Hipervnculo"/>
          <w:color w:val="auto"/>
          <w:u w:val="none"/>
          <w:lang w:val="en-US"/>
        </w:rPr>
        <w:tab/>
      </w:r>
      <w:proofErr w:type="spellStart"/>
      <w:r w:rsidRPr="00277DF5">
        <w:rPr>
          <w:rStyle w:val="Hipervnculo"/>
          <w:color w:val="auto"/>
          <w:u w:val="none"/>
          <w:lang w:val="en-US"/>
        </w:rPr>
        <w:t>SparkFun</w:t>
      </w:r>
      <w:proofErr w:type="spellEnd"/>
      <w:r w:rsidRPr="00277DF5">
        <w:rPr>
          <w:rStyle w:val="Hipervnculo"/>
          <w:color w:val="auto"/>
          <w:u w:val="none"/>
          <w:lang w:val="en-US"/>
        </w:rPr>
        <w:t xml:space="preserve"> Electronics. (</w:t>
      </w:r>
      <w:proofErr w:type="spellStart"/>
      <w:r w:rsidRPr="00277DF5">
        <w:rPr>
          <w:rStyle w:val="Hipervnculo"/>
          <w:color w:val="auto"/>
          <w:u w:val="none"/>
          <w:lang w:val="en-US"/>
        </w:rPr>
        <w:t>s.f.</w:t>
      </w:r>
      <w:proofErr w:type="spellEnd"/>
      <w:r w:rsidRPr="00277DF5">
        <w:rPr>
          <w:rStyle w:val="Hipervnculo"/>
          <w:color w:val="auto"/>
          <w:u w:val="none"/>
          <w:lang w:val="en-US"/>
        </w:rPr>
        <w:t xml:space="preserve">). DHT22 Humidity and Temperature Sensor [PDF]. </w:t>
      </w:r>
      <w:proofErr w:type="spellStart"/>
      <w:r w:rsidRPr="00186837">
        <w:rPr>
          <w:rStyle w:val="Hipervnculo"/>
          <w:color w:val="auto"/>
          <w:u w:val="none"/>
        </w:rPr>
        <w:t>SparkFun</w:t>
      </w:r>
      <w:proofErr w:type="spellEnd"/>
      <w:r w:rsidRPr="00186837">
        <w:rPr>
          <w:rStyle w:val="Hipervnculo"/>
          <w:color w:val="auto"/>
          <w:u w:val="none"/>
        </w:rPr>
        <w:t xml:space="preserve"> </w:t>
      </w:r>
      <w:proofErr w:type="spellStart"/>
      <w:r w:rsidRPr="00186837">
        <w:rPr>
          <w:rStyle w:val="Hipervnculo"/>
          <w:color w:val="auto"/>
          <w:u w:val="none"/>
        </w:rPr>
        <w:t>Electronics</w:t>
      </w:r>
      <w:proofErr w:type="spellEnd"/>
      <w:r w:rsidRPr="00186837">
        <w:rPr>
          <w:rStyle w:val="Hipervnculo"/>
          <w:color w:val="auto"/>
          <w:u w:val="none"/>
        </w:rPr>
        <w:t>. Recuperado de</w:t>
      </w:r>
      <w:r>
        <w:rPr>
          <w:rStyle w:val="Hipervnculo"/>
          <w:color w:val="auto"/>
          <w:u w:val="none"/>
        </w:rPr>
        <w:t xml:space="preserve"> </w:t>
      </w:r>
      <w:hyperlink r:id="rId96" w:history="1">
        <w:r w:rsidRPr="00186837">
          <w:rPr>
            <w:rStyle w:val="Hipervnculo"/>
          </w:rPr>
          <w:t>https://www.sparkfun.com/datasheets/Sensors/Temperature/DHT22.pdf</w:t>
        </w:r>
      </w:hyperlink>
    </w:p>
    <w:p w14:paraId="3A509974" w14:textId="411BD5DA" w:rsidR="00277DF5" w:rsidRPr="00186837" w:rsidRDefault="00277DF5" w:rsidP="00936A68">
      <w:pPr>
        <w:pStyle w:val="Sinespaciado"/>
        <w:rPr>
          <w:rStyle w:val="Hipervnculo"/>
          <w:color w:val="auto"/>
          <w:u w:val="none"/>
        </w:rPr>
      </w:pPr>
    </w:p>
    <w:p w14:paraId="63E7D673" w14:textId="4A4B5C34" w:rsidR="00277DF5" w:rsidRPr="005A25F6" w:rsidRDefault="00277DF5" w:rsidP="00BA63FE">
      <w:pPr>
        <w:pStyle w:val="Sinespaciado"/>
        <w:ind w:left="426" w:hanging="426"/>
        <w:rPr>
          <w:rStyle w:val="Hipervnculo"/>
          <w:color w:val="auto"/>
          <w:u w:val="none"/>
        </w:rPr>
      </w:pPr>
      <w:r w:rsidRPr="00186837">
        <w:rPr>
          <w:rStyle w:val="Hipervnculo"/>
          <w:color w:val="auto"/>
          <w:u w:val="none"/>
        </w:rPr>
        <w:t>[</w:t>
      </w:r>
      <w:r w:rsidR="00462993">
        <w:rPr>
          <w:rStyle w:val="Hipervnculo"/>
          <w:color w:val="auto"/>
          <w:u w:val="none"/>
        </w:rPr>
        <w:t>2</w:t>
      </w:r>
      <w:r w:rsidR="00391D3A">
        <w:rPr>
          <w:rStyle w:val="Hipervnculo"/>
          <w:color w:val="auto"/>
          <w:u w:val="none"/>
        </w:rPr>
        <w:t>1</w:t>
      </w:r>
      <w:r w:rsidRPr="00186837">
        <w:rPr>
          <w:rStyle w:val="Hipervnculo"/>
          <w:color w:val="auto"/>
          <w:u w:val="none"/>
        </w:rPr>
        <w:t>]</w:t>
      </w:r>
      <w:r w:rsidR="00636179" w:rsidRPr="00186837">
        <w:rPr>
          <w:rStyle w:val="Hipervnculo"/>
          <w:color w:val="auto"/>
          <w:u w:val="none"/>
        </w:rPr>
        <w:t xml:space="preserve"> </w:t>
      </w:r>
      <w:r w:rsidR="00BA63FE">
        <w:rPr>
          <w:rStyle w:val="Hipervnculo"/>
          <w:color w:val="auto"/>
          <w:u w:val="none"/>
        </w:rPr>
        <w:tab/>
      </w:r>
      <w:proofErr w:type="spellStart"/>
      <w:r w:rsidR="00636179" w:rsidRPr="00186837">
        <w:rPr>
          <w:rStyle w:val="Hipervnculo"/>
          <w:color w:val="auto"/>
          <w:u w:val="none"/>
        </w:rPr>
        <w:t>AbrahamG</w:t>
      </w:r>
      <w:proofErr w:type="spellEnd"/>
      <w:r w:rsidR="00636179" w:rsidRPr="00186837">
        <w:rPr>
          <w:rStyle w:val="Hipervnculo"/>
          <w:color w:val="auto"/>
          <w:u w:val="none"/>
        </w:rPr>
        <w:t xml:space="preserve">. (2020, June 26). Cómo utilizar un sensor de humedad de suelo con Arduino. Automatización Para Todos. </w:t>
      </w:r>
      <w:hyperlink r:id="rId97" w:history="1">
        <w:r w:rsidR="00636179" w:rsidRPr="005A25F6">
          <w:rPr>
            <w:rStyle w:val="Hipervnculo"/>
          </w:rPr>
          <w:t>https://www.automatizacionparatodos.com/sensor-de-humedad-de-suelo-con-arduino/</w:t>
        </w:r>
      </w:hyperlink>
    </w:p>
    <w:p w14:paraId="48F33A99" w14:textId="361BED0E" w:rsidR="00277DF5" w:rsidRPr="005A25F6" w:rsidRDefault="00277DF5" w:rsidP="00936A68">
      <w:pPr>
        <w:pStyle w:val="Sinespaciado"/>
        <w:rPr>
          <w:rStyle w:val="Hipervnculo"/>
          <w:color w:val="auto"/>
          <w:u w:val="none"/>
        </w:rPr>
      </w:pPr>
    </w:p>
    <w:p w14:paraId="6861F405" w14:textId="3FE50EE4" w:rsidR="00277DF5" w:rsidRPr="00186837" w:rsidRDefault="00277DF5" w:rsidP="00BA63FE">
      <w:pPr>
        <w:pStyle w:val="Sinespaciado"/>
        <w:ind w:left="426" w:hanging="426"/>
        <w:rPr>
          <w:rStyle w:val="Hipervnculo"/>
          <w:color w:val="auto"/>
          <w:u w:val="none"/>
        </w:rPr>
      </w:pPr>
      <w:r w:rsidRPr="00186837">
        <w:rPr>
          <w:rStyle w:val="Hipervnculo"/>
          <w:color w:val="auto"/>
          <w:u w:val="none"/>
        </w:rPr>
        <w:t>[</w:t>
      </w:r>
      <w:r w:rsidR="00462993">
        <w:rPr>
          <w:rStyle w:val="Hipervnculo"/>
          <w:color w:val="auto"/>
          <w:u w:val="none"/>
        </w:rPr>
        <w:t>2</w:t>
      </w:r>
      <w:r w:rsidR="00391D3A">
        <w:rPr>
          <w:rStyle w:val="Hipervnculo"/>
          <w:color w:val="auto"/>
          <w:u w:val="none"/>
        </w:rPr>
        <w:t>2</w:t>
      </w:r>
      <w:r w:rsidRPr="00186837">
        <w:rPr>
          <w:rStyle w:val="Hipervnculo"/>
          <w:color w:val="auto"/>
          <w:u w:val="none"/>
        </w:rPr>
        <w:t>]</w:t>
      </w:r>
      <w:r w:rsidR="00636179" w:rsidRPr="00186837">
        <w:rPr>
          <w:rStyle w:val="Hipervnculo"/>
          <w:color w:val="auto"/>
          <w:u w:val="none"/>
        </w:rPr>
        <w:t xml:space="preserve"> </w:t>
      </w:r>
      <w:r w:rsidR="00BA63FE">
        <w:rPr>
          <w:rStyle w:val="Hipervnculo"/>
          <w:color w:val="auto"/>
          <w:u w:val="none"/>
        </w:rPr>
        <w:tab/>
      </w:r>
      <w:proofErr w:type="spellStart"/>
      <w:r w:rsidR="00636179" w:rsidRPr="00636179">
        <w:rPr>
          <w:rStyle w:val="Hipervnculo"/>
          <w:color w:val="auto"/>
          <w:u w:val="none"/>
        </w:rPr>
        <w:t>Pololu</w:t>
      </w:r>
      <w:proofErr w:type="spellEnd"/>
      <w:r w:rsidR="00636179" w:rsidRPr="00636179">
        <w:rPr>
          <w:rStyle w:val="Hipervnculo"/>
          <w:color w:val="auto"/>
          <w:u w:val="none"/>
        </w:rPr>
        <w:t xml:space="preserve">. (s.f.). MQ2 Gas Sensor [PDF]. Recuperado de </w:t>
      </w:r>
      <w:hyperlink r:id="rId98" w:history="1">
        <w:r w:rsidR="00BA63FE" w:rsidRPr="0040035A">
          <w:rPr>
            <w:rStyle w:val="Hipervnculo"/>
          </w:rPr>
          <w:t>https://www.pololu.com/file/0J309/MQ2.pdf</w:t>
        </w:r>
      </w:hyperlink>
    </w:p>
    <w:p w14:paraId="365C511F" w14:textId="0EA0D061" w:rsidR="00277DF5" w:rsidRPr="00186837" w:rsidRDefault="00277DF5" w:rsidP="00936A68">
      <w:pPr>
        <w:pStyle w:val="Sinespaciado"/>
        <w:rPr>
          <w:rStyle w:val="Hipervnculo"/>
          <w:color w:val="auto"/>
          <w:u w:val="none"/>
        </w:rPr>
      </w:pPr>
    </w:p>
    <w:p w14:paraId="1E25B1E1" w14:textId="72244C90" w:rsidR="00636179" w:rsidRDefault="00277DF5" w:rsidP="00BA63FE">
      <w:pPr>
        <w:pStyle w:val="Sinespaciado"/>
        <w:ind w:left="426" w:hanging="426"/>
        <w:rPr>
          <w:rStyle w:val="Hipervnculo"/>
          <w:color w:val="auto"/>
          <w:u w:val="none"/>
        </w:rPr>
      </w:pPr>
      <w:r w:rsidRPr="00186837">
        <w:rPr>
          <w:rStyle w:val="Hipervnculo"/>
          <w:color w:val="auto"/>
          <w:u w:val="none"/>
          <w:lang w:val="en-US"/>
        </w:rPr>
        <w:t>[</w:t>
      </w:r>
      <w:r w:rsidR="00462993">
        <w:rPr>
          <w:rStyle w:val="Hipervnculo"/>
          <w:color w:val="auto"/>
          <w:u w:val="none"/>
          <w:lang w:val="en-US"/>
        </w:rPr>
        <w:t>2</w:t>
      </w:r>
      <w:r w:rsidR="00391D3A">
        <w:rPr>
          <w:rStyle w:val="Hipervnculo"/>
          <w:color w:val="auto"/>
          <w:u w:val="none"/>
          <w:lang w:val="en-US"/>
        </w:rPr>
        <w:t>3</w:t>
      </w:r>
      <w:r w:rsidRPr="00186837">
        <w:rPr>
          <w:rStyle w:val="Hipervnculo"/>
          <w:color w:val="auto"/>
          <w:u w:val="none"/>
          <w:lang w:val="en-US"/>
        </w:rPr>
        <w:t>]</w:t>
      </w:r>
      <w:r w:rsidR="00636179" w:rsidRPr="00186837">
        <w:rPr>
          <w:rStyle w:val="Hipervnculo"/>
          <w:color w:val="auto"/>
          <w:u w:val="none"/>
          <w:lang w:val="en-US"/>
        </w:rPr>
        <w:t xml:space="preserve"> </w:t>
      </w:r>
      <w:r w:rsidR="00BA63FE">
        <w:rPr>
          <w:rStyle w:val="Hipervnculo"/>
          <w:color w:val="auto"/>
          <w:u w:val="none"/>
          <w:lang w:val="en-US"/>
        </w:rPr>
        <w:tab/>
      </w:r>
      <w:proofErr w:type="spellStart"/>
      <w:r w:rsidR="00636179" w:rsidRPr="00636179">
        <w:rPr>
          <w:rStyle w:val="Hipervnculo"/>
          <w:color w:val="auto"/>
          <w:u w:val="none"/>
          <w:lang w:val="en-US"/>
        </w:rPr>
        <w:t>SparkFun</w:t>
      </w:r>
      <w:proofErr w:type="spellEnd"/>
      <w:r w:rsidR="00636179" w:rsidRPr="00636179">
        <w:rPr>
          <w:rStyle w:val="Hipervnculo"/>
          <w:color w:val="auto"/>
          <w:u w:val="none"/>
          <w:lang w:val="en-US"/>
        </w:rPr>
        <w:t xml:space="preserve"> Electronics. (</w:t>
      </w:r>
      <w:proofErr w:type="spellStart"/>
      <w:r w:rsidR="00636179" w:rsidRPr="00636179">
        <w:rPr>
          <w:rStyle w:val="Hipervnculo"/>
          <w:color w:val="auto"/>
          <w:u w:val="none"/>
          <w:lang w:val="en-US"/>
        </w:rPr>
        <w:t>s.f.</w:t>
      </w:r>
      <w:proofErr w:type="spellEnd"/>
      <w:r w:rsidR="00636179" w:rsidRPr="00636179">
        <w:rPr>
          <w:rStyle w:val="Hipervnculo"/>
          <w:color w:val="auto"/>
          <w:u w:val="none"/>
          <w:lang w:val="en-US"/>
        </w:rPr>
        <w:t xml:space="preserve">). MQ-3 Alcohol Sensor [PDF]. </w:t>
      </w:r>
      <w:r w:rsidR="00636179" w:rsidRPr="00186837">
        <w:rPr>
          <w:rStyle w:val="Hipervnculo"/>
          <w:color w:val="auto"/>
          <w:u w:val="none"/>
        </w:rPr>
        <w:t xml:space="preserve">Recuperado de </w:t>
      </w:r>
      <w:hyperlink r:id="rId99" w:history="1">
        <w:r w:rsidR="00BA63FE" w:rsidRPr="0040035A">
          <w:rPr>
            <w:rStyle w:val="Hipervnculo"/>
          </w:rPr>
          <w:t>https://www.sparkfun.com/datasheets/Sensors/MQ-3.pdf</w:t>
        </w:r>
      </w:hyperlink>
    </w:p>
    <w:p w14:paraId="038CB555" w14:textId="77777777" w:rsidR="00636179" w:rsidRPr="00186837" w:rsidRDefault="00636179" w:rsidP="00936A68">
      <w:pPr>
        <w:pStyle w:val="Sinespaciado"/>
        <w:rPr>
          <w:rStyle w:val="Hipervnculo"/>
          <w:color w:val="auto"/>
          <w:u w:val="none"/>
        </w:rPr>
      </w:pPr>
    </w:p>
    <w:p w14:paraId="0DD1858C" w14:textId="3AFB7AF4" w:rsidR="00277DF5" w:rsidRDefault="00277DF5" w:rsidP="00BA63FE">
      <w:pPr>
        <w:pStyle w:val="Sinespaciado"/>
        <w:ind w:left="426" w:hanging="381"/>
        <w:rPr>
          <w:rStyle w:val="Hipervnculo"/>
          <w:color w:val="auto"/>
          <w:u w:val="none"/>
        </w:rPr>
      </w:pPr>
      <w:r w:rsidRPr="00186837">
        <w:rPr>
          <w:rStyle w:val="Hipervnculo"/>
          <w:color w:val="auto"/>
          <w:u w:val="none"/>
        </w:rPr>
        <w:t>[</w:t>
      </w:r>
      <w:r w:rsidR="00462993">
        <w:rPr>
          <w:rStyle w:val="Hipervnculo"/>
          <w:color w:val="auto"/>
          <w:u w:val="none"/>
        </w:rPr>
        <w:t>2</w:t>
      </w:r>
      <w:r w:rsidR="00391D3A">
        <w:rPr>
          <w:rStyle w:val="Hipervnculo"/>
          <w:color w:val="auto"/>
          <w:u w:val="none"/>
        </w:rPr>
        <w:t>4</w:t>
      </w:r>
      <w:r w:rsidRPr="00186837">
        <w:rPr>
          <w:rStyle w:val="Hipervnculo"/>
          <w:color w:val="auto"/>
          <w:u w:val="none"/>
        </w:rPr>
        <w:t>]</w:t>
      </w:r>
      <w:r w:rsidR="00636179" w:rsidRPr="00186837">
        <w:rPr>
          <w:rStyle w:val="Hipervnculo"/>
          <w:color w:val="auto"/>
          <w:u w:val="none"/>
        </w:rPr>
        <w:t xml:space="preserve"> </w:t>
      </w:r>
      <w:r w:rsidR="00636179" w:rsidRPr="00636179">
        <w:rPr>
          <w:rStyle w:val="Hipervnculo"/>
          <w:color w:val="auto"/>
          <w:u w:val="none"/>
        </w:rPr>
        <w:t xml:space="preserve">SNS-MQ135 Gas Sensor [PDF]. Recuperado de </w:t>
      </w:r>
      <w:hyperlink r:id="rId100" w:history="1">
        <w:r w:rsidR="00BA63FE" w:rsidRPr="0040035A">
          <w:rPr>
            <w:rStyle w:val="Hipervnculo"/>
          </w:rPr>
          <w:t>https://www.olimex.com/Products/Components/Sensors/Gas/SNS-MQ135/resources/SNS-MQ135.pdf</w:t>
        </w:r>
      </w:hyperlink>
    </w:p>
    <w:p w14:paraId="69A8CAD6" w14:textId="0B7A700D" w:rsidR="00277DF5" w:rsidRPr="00186837" w:rsidRDefault="00277DF5" w:rsidP="00936A68">
      <w:pPr>
        <w:pStyle w:val="Sinespaciado"/>
        <w:rPr>
          <w:rStyle w:val="Hipervnculo"/>
          <w:color w:val="auto"/>
          <w:u w:val="none"/>
        </w:rPr>
      </w:pPr>
    </w:p>
    <w:p w14:paraId="7329634F" w14:textId="5CA8B5BC" w:rsidR="00277DF5" w:rsidRDefault="00277DF5" w:rsidP="00BA63FE">
      <w:pPr>
        <w:pStyle w:val="Sinespaciado"/>
        <w:ind w:left="426" w:hanging="426"/>
        <w:rPr>
          <w:rStyle w:val="Hipervnculo"/>
          <w:color w:val="auto"/>
          <w:u w:val="none"/>
          <w:lang w:val="en-US"/>
        </w:rPr>
      </w:pPr>
      <w:r>
        <w:rPr>
          <w:rStyle w:val="Hipervnculo"/>
          <w:color w:val="auto"/>
          <w:u w:val="none"/>
          <w:lang w:val="en-US"/>
        </w:rPr>
        <w:t>[</w:t>
      </w:r>
      <w:r w:rsidR="00462993">
        <w:rPr>
          <w:rStyle w:val="Hipervnculo"/>
          <w:color w:val="auto"/>
          <w:u w:val="none"/>
          <w:lang w:val="en-US"/>
        </w:rPr>
        <w:t>2</w:t>
      </w:r>
      <w:r w:rsidR="00391D3A">
        <w:rPr>
          <w:rStyle w:val="Hipervnculo"/>
          <w:color w:val="auto"/>
          <w:u w:val="none"/>
          <w:lang w:val="en-US"/>
        </w:rPr>
        <w:t>5</w:t>
      </w:r>
      <w:r>
        <w:rPr>
          <w:rStyle w:val="Hipervnculo"/>
          <w:color w:val="auto"/>
          <w:u w:val="none"/>
          <w:lang w:val="en-US"/>
        </w:rPr>
        <w:t>]</w:t>
      </w:r>
      <w:r w:rsidR="00636179">
        <w:rPr>
          <w:rStyle w:val="Hipervnculo"/>
          <w:color w:val="auto"/>
          <w:u w:val="none"/>
          <w:lang w:val="en-US"/>
        </w:rPr>
        <w:t xml:space="preserve"> </w:t>
      </w:r>
      <w:r w:rsidR="00BA63FE">
        <w:rPr>
          <w:rStyle w:val="Hipervnculo"/>
          <w:color w:val="auto"/>
          <w:u w:val="none"/>
          <w:lang w:val="en-US"/>
        </w:rPr>
        <w:tab/>
      </w:r>
      <w:r w:rsidR="00636179" w:rsidRPr="00636179">
        <w:rPr>
          <w:rStyle w:val="Hipervnculo"/>
          <w:color w:val="auto"/>
          <w:u w:val="none"/>
          <w:lang w:val="en-US"/>
        </w:rPr>
        <w:t xml:space="preserve">Simple-Hydroponics-Arduino/extra/ph-sensor-ph-4502c.pdf at main · </w:t>
      </w:r>
      <w:proofErr w:type="spellStart"/>
      <w:r w:rsidR="00636179" w:rsidRPr="00636179">
        <w:rPr>
          <w:rStyle w:val="Hipervnculo"/>
          <w:color w:val="auto"/>
          <w:u w:val="none"/>
          <w:lang w:val="en-US"/>
        </w:rPr>
        <w:t>NachtRaveVL</w:t>
      </w:r>
      <w:proofErr w:type="spellEnd"/>
      <w:r w:rsidR="00636179" w:rsidRPr="00636179">
        <w:rPr>
          <w:rStyle w:val="Hipervnculo"/>
          <w:color w:val="auto"/>
          <w:u w:val="none"/>
          <w:lang w:val="en-US"/>
        </w:rPr>
        <w:t xml:space="preserve">/Simple-Hydroponics-Arduino. (n.d.). GitHub. </w:t>
      </w:r>
      <w:hyperlink r:id="rId101" w:history="1">
        <w:r w:rsidR="00636179" w:rsidRPr="00363AA3">
          <w:rPr>
            <w:rStyle w:val="Hipervnculo"/>
            <w:lang w:val="en-US"/>
          </w:rPr>
          <w:t>https://github.com/NachtRaveVL/Simple-Hydroponics-Arduino/blob/main/extra/ph-sensor-ph-4502c.pdf</w:t>
        </w:r>
      </w:hyperlink>
    </w:p>
    <w:p w14:paraId="173515A1" w14:textId="6A8B7509" w:rsidR="00277DF5" w:rsidRDefault="00277DF5" w:rsidP="00936A68">
      <w:pPr>
        <w:pStyle w:val="Sinespaciado"/>
        <w:rPr>
          <w:rStyle w:val="Hipervnculo"/>
          <w:color w:val="auto"/>
          <w:u w:val="none"/>
          <w:lang w:val="en-US"/>
        </w:rPr>
      </w:pPr>
    </w:p>
    <w:p w14:paraId="0315D947" w14:textId="079E3C13" w:rsidR="00277DF5" w:rsidRDefault="00277DF5" w:rsidP="00BA63FE">
      <w:pPr>
        <w:pStyle w:val="Sinespaciado"/>
        <w:ind w:left="426" w:hanging="426"/>
        <w:rPr>
          <w:rStyle w:val="Hipervnculo"/>
          <w:color w:val="auto"/>
          <w:u w:val="none"/>
          <w:lang w:val="en-US"/>
        </w:rPr>
      </w:pPr>
      <w:r>
        <w:rPr>
          <w:rStyle w:val="Hipervnculo"/>
          <w:color w:val="auto"/>
          <w:u w:val="none"/>
          <w:lang w:val="en-US"/>
        </w:rPr>
        <w:t>[</w:t>
      </w:r>
      <w:r w:rsidR="00462993">
        <w:rPr>
          <w:rStyle w:val="Hipervnculo"/>
          <w:color w:val="auto"/>
          <w:u w:val="none"/>
          <w:lang w:val="en-US"/>
        </w:rPr>
        <w:t>2</w:t>
      </w:r>
      <w:r w:rsidR="00391D3A">
        <w:rPr>
          <w:rStyle w:val="Hipervnculo"/>
          <w:color w:val="auto"/>
          <w:u w:val="none"/>
          <w:lang w:val="en-US"/>
        </w:rPr>
        <w:t>6</w:t>
      </w:r>
      <w:r>
        <w:rPr>
          <w:rStyle w:val="Hipervnculo"/>
          <w:color w:val="auto"/>
          <w:u w:val="none"/>
          <w:lang w:val="en-US"/>
        </w:rPr>
        <w:t>]</w:t>
      </w:r>
      <w:r w:rsidR="00636179">
        <w:rPr>
          <w:rStyle w:val="Hipervnculo"/>
          <w:color w:val="auto"/>
          <w:u w:val="none"/>
          <w:lang w:val="en-US"/>
        </w:rPr>
        <w:t xml:space="preserve"> </w:t>
      </w:r>
      <w:r w:rsidR="00BA63FE">
        <w:rPr>
          <w:rStyle w:val="Hipervnculo"/>
          <w:color w:val="auto"/>
          <w:u w:val="none"/>
          <w:lang w:val="en-US"/>
        </w:rPr>
        <w:tab/>
      </w:r>
      <w:r w:rsidR="00636179" w:rsidRPr="00636179">
        <w:rPr>
          <w:rStyle w:val="Hipervnculo"/>
          <w:color w:val="auto"/>
          <w:u w:val="none"/>
          <w:lang w:val="en-US"/>
        </w:rPr>
        <w:t xml:space="preserve">alldatasheet.com. (n.d.). LGZ </w:t>
      </w:r>
      <w:proofErr w:type="gramStart"/>
      <w:r w:rsidR="00636179" w:rsidRPr="00636179">
        <w:rPr>
          <w:rStyle w:val="Hipervnculo"/>
          <w:color w:val="auto"/>
          <w:u w:val="none"/>
          <w:lang w:val="en-US"/>
        </w:rPr>
        <w:t>Datasheet(</w:t>
      </w:r>
      <w:proofErr w:type="gramEnd"/>
      <w:r w:rsidR="00636179" w:rsidRPr="00636179">
        <w:rPr>
          <w:rStyle w:val="Hipervnculo"/>
          <w:color w:val="auto"/>
          <w:u w:val="none"/>
          <w:lang w:val="en-US"/>
        </w:rPr>
        <w:t xml:space="preserve">PDF). Nichicon Corporation. </w:t>
      </w:r>
      <w:hyperlink r:id="rId102" w:history="1">
        <w:r w:rsidR="00BA63FE" w:rsidRPr="0040035A">
          <w:rPr>
            <w:rStyle w:val="Hipervnculo"/>
            <w:lang w:val="en-US"/>
          </w:rPr>
          <w:t>https://www.alldatasheet.com/datasheet-pdf/pdf/1121411/NICHICON/LGZ.html</w:t>
        </w:r>
      </w:hyperlink>
    </w:p>
    <w:p w14:paraId="7BA63F15" w14:textId="33CF1100" w:rsidR="00277DF5" w:rsidRDefault="00277DF5" w:rsidP="00936A68">
      <w:pPr>
        <w:pStyle w:val="Sinespaciado"/>
        <w:rPr>
          <w:rStyle w:val="Hipervnculo"/>
          <w:color w:val="auto"/>
          <w:u w:val="none"/>
          <w:lang w:val="en-US"/>
        </w:rPr>
      </w:pPr>
    </w:p>
    <w:p w14:paraId="29CBF6F5" w14:textId="4613AD65" w:rsidR="00277DF5" w:rsidRDefault="00277DF5" w:rsidP="00BA63FE">
      <w:pPr>
        <w:pStyle w:val="Sinespaciado"/>
        <w:ind w:left="426" w:hanging="426"/>
        <w:rPr>
          <w:rStyle w:val="Hipervnculo"/>
          <w:color w:val="auto"/>
          <w:u w:val="none"/>
          <w:lang w:val="en-US"/>
        </w:rPr>
      </w:pPr>
      <w:r>
        <w:rPr>
          <w:rStyle w:val="Hipervnculo"/>
          <w:color w:val="auto"/>
          <w:u w:val="none"/>
          <w:lang w:val="en-US"/>
        </w:rPr>
        <w:t>[</w:t>
      </w:r>
      <w:r w:rsidR="00462993">
        <w:rPr>
          <w:rStyle w:val="Hipervnculo"/>
          <w:color w:val="auto"/>
          <w:u w:val="none"/>
          <w:lang w:val="en-US"/>
        </w:rPr>
        <w:t>2</w:t>
      </w:r>
      <w:r w:rsidR="00391D3A">
        <w:rPr>
          <w:rStyle w:val="Hipervnculo"/>
          <w:color w:val="auto"/>
          <w:u w:val="none"/>
          <w:lang w:val="en-US"/>
        </w:rPr>
        <w:t>7</w:t>
      </w:r>
      <w:r>
        <w:rPr>
          <w:rStyle w:val="Hipervnculo"/>
          <w:color w:val="auto"/>
          <w:u w:val="none"/>
          <w:lang w:val="en-US"/>
        </w:rPr>
        <w:t>]</w:t>
      </w:r>
      <w:r w:rsidR="00636179">
        <w:rPr>
          <w:rStyle w:val="Hipervnculo"/>
          <w:color w:val="auto"/>
          <w:u w:val="none"/>
          <w:lang w:val="en-US"/>
        </w:rPr>
        <w:t xml:space="preserve"> </w:t>
      </w:r>
      <w:r w:rsidR="00BA63FE">
        <w:rPr>
          <w:rStyle w:val="Hipervnculo"/>
          <w:color w:val="auto"/>
          <w:u w:val="none"/>
          <w:lang w:val="en-US"/>
        </w:rPr>
        <w:tab/>
      </w:r>
      <w:r w:rsidR="00636179" w:rsidRPr="00636179">
        <w:rPr>
          <w:rStyle w:val="Hipervnculo"/>
          <w:color w:val="auto"/>
          <w:u w:val="none"/>
          <w:lang w:val="en-US"/>
        </w:rPr>
        <w:t xml:space="preserve">Alpha (Taiwan) MF01-N-221-A01. (n.d.). Mouser Electronics. </w:t>
      </w:r>
      <w:hyperlink r:id="rId103" w:history="1">
        <w:r w:rsidR="00BA63FE" w:rsidRPr="0040035A">
          <w:rPr>
            <w:rStyle w:val="Hipervnculo"/>
            <w:lang w:val="en-US"/>
          </w:rPr>
          <w:t>https://www.mouser.cl/ProductDetail/Alpha-Taiwan/MF01-N-221-A01?qs=NTN7dFTirrvCoXVz63%2Fz6g%3D%3D</w:t>
        </w:r>
      </w:hyperlink>
    </w:p>
    <w:p w14:paraId="50D9715C" w14:textId="40DEB3EF" w:rsidR="00277DF5" w:rsidRDefault="00277DF5" w:rsidP="00936A68">
      <w:pPr>
        <w:pStyle w:val="Sinespaciado"/>
        <w:rPr>
          <w:rStyle w:val="Hipervnculo"/>
          <w:color w:val="auto"/>
          <w:u w:val="none"/>
          <w:lang w:val="en-US"/>
        </w:rPr>
      </w:pPr>
    </w:p>
    <w:p w14:paraId="3AA9A5AD" w14:textId="719A4D1F" w:rsidR="00277DF5" w:rsidRDefault="00277DF5" w:rsidP="00BA63FE">
      <w:pPr>
        <w:pStyle w:val="Sinespaciado"/>
        <w:ind w:left="426" w:hanging="426"/>
        <w:rPr>
          <w:rStyle w:val="Hipervnculo"/>
          <w:color w:val="auto"/>
          <w:u w:val="none"/>
        </w:rPr>
      </w:pPr>
      <w:r>
        <w:rPr>
          <w:rStyle w:val="Hipervnculo"/>
          <w:color w:val="auto"/>
          <w:u w:val="none"/>
          <w:lang w:val="en-US"/>
        </w:rPr>
        <w:t>[</w:t>
      </w:r>
      <w:r w:rsidR="00462993">
        <w:rPr>
          <w:rStyle w:val="Hipervnculo"/>
          <w:color w:val="auto"/>
          <w:u w:val="none"/>
          <w:lang w:val="en-US"/>
        </w:rPr>
        <w:t>2</w:t>
      </w:r>
      <w:r w:rsidR="00391D3A">
        <w:rPr>
          <w:rStyle w:val="Hipervnculo"/>
          <w:color w:val="auto"/>
          <w:u w:val="none"/>
          <w:lang w:val="en-US"/>
        </w:rPr>
        <w:t>8</w:t>
      </w:r>
      <w:r>
        <w:rPr>
          <w:rStyle w:val="Hipervnculo"/>
          <w:color w:val="auto"/>
          <w:u w:val="none"/>
          <w:lang w:val="en-US"/>
        </w:rPr>
        <w:t>]</w:t>
      </w:r>
      <w:r w:rsidR="00636179">
        <w:rPr>
          <w:rStyle w:val="Hipervnculo"/>
          <w:color w:val="auto"/>
          <w:u w:val="none"/>
          <w:lang w:val="en-US"/>
        </w:rPr>
        <w:t xml:space="preserve"> </w:t>
      </w:r>
      <w:r w:rsidR="00BA63FE">
        <w:rPr>
          <w:rStyle w:val="Hipervnculo"/>
          <w:color w:val="auto"/>
          <w:u w:val="none"/>
          <w:lang w:val="en-US"/>
        </w:rPr>
        <w:tab/>
      </w:r>
      <w:r w:rsidR="00636179" w:rsidRPr="00636179">
        <w:rPr>
          <w:rStyle w:val="Hipervnculo"/>
          <w:color w:val="auto"/>
          <w:u w:val="none"/>
          <w:lang w:val="en-US"/>
        </w:rPr>
        <w:t>ManTech. (</w:t>
      </w:r>
      <w:proofErr w:type="spellStart"/>
      <w:r w:rsidR="00636179" w:rsidRPr="00636179">
        <w:rPr>
          <w:rStyle w:val="Hipervnculo"/>
          <w:color w:val="auto"/>
          <w:u w:val="none"/>
          <w:lang w:val="en-US"/>
        </w:rPr>
        <w:t>s.f.</w:t>
      </w:r>
      <w:proofErr w:type="spellEnd"/>
      <w:r w:rsidR="00636179" w:rsidRPr="00636179">
        <w:rPr>
          <w:rStyle w:val="Hipervnculo"/>
          <w:color w:val="auto"/>
          <w:u w:val="none"/>
          <w:lang w:val="en-US"/>
        </w:rPr>
        <w:t xml:space="preserve">). YF-S201 Water Flow Sensor [PDF]. </w:t>
      </w:r>
      <w:r w:rsidR="00636179" w:rsidRPr="00186837">
        <w:rPr>
          <w:rStyle w:val="Hipervnculo"/>
          <w:color w:val="auto"/>
          <w:u w:val="none"/>
        </w:rPr>
        <w:t xml:space="preserve">Recuperado de </w:t>
      </w:r>
      <w:hyperlink r:id="rId104" w:history="1">
        <w:r w:rsidR="00BA63FE" w:rsidRPr="0040035A">
          <w:rPr>
            <w:rStyle w:val="Hipervnculo"/>
          </w:rPr>
          <w:t>https://www.mantech.co.za/datasheets/products/yf-s201_sea.pdf</w:t>
        </w:r>
      </w:hyperlink>
    </w:p>
    <w:p w14:paraId="1F196923" w14:textId="2CE322BB" w:rsidR="00277DF5" w:rsidRPr="00186837" w:rsidRDefault="00277DF5" w:rsidP="00936A68">
      <w:pPr>
        <w:pStyle w:val="Sinespaciado"/>
        <w:rPr>
          <w:rStyle w:val="Hipervnculo"/>
          <w:color w:val="auto"/>
          <w:u w:val="none"/>
        </w:rPr>
      </w:pPr>
    </w:p>
    <w:p w14:paraId="1DD758B8" w14:textId="1CAB7C17" w:rsidR="00186837" w:rsidRPr="00186837" w:rsidDel="00186837" w:rsidRDefault="00277DF5" w:rsidP="00BA63FE">
      <w:pPr>
        <w:pStyle w:val="Sinespaciado"/>
        <w:ind w:left="426" w:hanging="426"/>
        <w:rPr>
          <w:del w:id="91" w:author="Antony Rodriguez" w:date="2024-03-04T16:35:00Z"/>
          <w:lang w:val="en-US"/>
        </w:rPr>
      </w:pPr>
      <w:r>
        <w:rPr>
          <w:rStyle w:val="Hipervnculo"/>
          <w:color w:val="auto"/>
          <w:u w:val="none"/>
          <w:lang w:val="en-US"/>
        </w:rPr>
        <w:t>[2</w:t>
      </w:r>
      <w:r w:rsidR="00391D3A">
        <w:rPr>
          <w:rStyle w:val="Hipervnculo"/>
          <w:color w:val="auto"/>
          <w:u w:val="none"/>
          <w:lang w:val="en-US"/>
        </w:rPr>
        <w:t>9</w:t>
      </w:r>
      <w:r>
        <w:rPr>
          <w:rStyle w:val="Hipervnculo"/>
          <w:color w:val="auto"/>
          <w:u w:val="none"/>
          <w:lang w:val="en-US"/>
        </w:rPr>
        <w:t>]</w:t>
      </w:r>
      <w:r w:rsidR="00186837">
        <w:rPr>
          <w:rStyle w:val="Hipervnculo"/>
          <w:color w:val="auto"/>
          <w:u w:val="none"/>
          <w:lang w:val="en-US"/>
        </w:rPr>
        <w:t xml:space="preserve"> </w:t>
      </w:r>
      <w:r w:rsidR="00BA63FE">
        <w:rPr>
          <w:rStyle w:val="Hipervnculo"/>
          <w:color w:val="auto"/>
          <w:u w:val="none"/>
          <w:lang w:val="en-US"/>
        </w:rPr>
        <w:tab/>
      </w:r>
      <w:r w:rsidR="00186837" w:rsidRPr="00186837">
        <w:rPr>
          <w:rStyle w:val="Hipervnculo"/>
          <w:color w:val="auto"/>
          <w:u w:val="none"/>
          <w:lang w:val="en-US"/>
        </w:rPr>
        <w:t xml:space="preserve">alldatasheet.es. (n.d.). KY-038 </w:t>
      </w:r>
      <w:proofErr w:type="gramStart"/>
      <w:r w:rsidR="00186837" w:rsidRPr="00186837">
        <w:rPr>
          <w:rStyle w:val="Hipervnculo"/>
          <w:color w:val="auto"/>
          <w:u w:val="none"/>
          <w:lang w:val="en-US"/>
        </w:rPr>
        <w:t>Datasheet(</w:t>
      </w:r>
      <w:proofErr w:type="gramEnd"/>
      <w:r w:rsidR="00186837" w:rsidRPr="00186837">
        <w:rPr>
          <w:rStyle w:val="Hipervnculo"/>
          <w:color w:val="auto"/>
          <w:u w:val="none"/>
          <w:lang w:val="en-US"/>
        </w:rPr>
        <w:t xml:space="preserve">PDF). List of </w:t>
      </w:r>
      <w:proofErr w:type="spellStart"/>
      <w:r w:rsidR="00186837" w:rsidRPr="00186837">
        <w:rPr>
          <w:rStyle w:val="Hipervnculo"/>
          <w:color w:val="auto"/>
          <w:u w:val="none"/>
          <w:lang w:val="en-US"/>
        </w:rPr>
        <w:t>Unclassifed</w:t>
      </w:r>
      <w:proofErr w:type="spellEnd"/>
      <w:r w:rsidR="00186837" w:rsidRPr="00186837">
        <w:rPr>
          <w:rStyle w:val="Hipervnculo"/>
          <w:color w:val="auto"/>
          <w:u w:val="none"/>
          <w:lang w:val="en-US"/>
        </w:rPr>
        <w:t xml:space="preserve"> Manufacturers. </w:t>
      </w:r>
      <w:hyperlink r:id="rId105" w:history="1">
        <w:r w:rsidR="00BA63FE" w:rsidRPr="0040035A">
          <w:rPr>
            <w:rStyle w:val="Hipervnculo"/>
            <w:lang w:val="en-US"/>
          </w:rPr>
          <w:t>https://www.alldatasheet.es/datasheet-pdf/pdf/1138845/ETC2/KY-038.html</w:t>
        </w:r>
      </w:hyperlink>
    </w:p>
    <w:p w14:paraId="5A1D95D1" w14:textId="3C094ABE" w:rsidR="001C57CD" w:rsidRPr="00BA6A30" w:rsidRDefault="001C57CD" w:rsidP="00936A68">
      <w:pPr>
        <w:pStyle w:val="Sinespaciado"/>
        <w:rPr>
          <w:rStyle w:val="Hipervnculo"/>
          <w:lang w:val="en-US"/>
        </w:rPr>
      </w:pPr>
    </w:p>
    <w:p w14:paraId="4F9D5BB7" w14:textId="437D630C" w:rsidR="001C57CD" w:rsidRDefault="001C57CD" w:rsidP="00BA63FE">
      <w:pPr>
        <w:pStyle w:val="Sinespaciado"/>
        <w:ind w:left="426" w:hanging="426"/>
      </w:pPr>
      <w:r w:rsidRPr="001C57CD">
        <w:rPr>
          <w:lang w:val="en-US"/>
        </w:rPr>
        <w:t>[</w:t>
      </w:r>
      <w:r w:rsidR="00391D3A">
        <w:rPr>
          <w:lang w:val="en-US"/>
        </w:rPr>
        <w:t>30</w:t>
      </w:r>
      <w:r w:rsidRPr="001C57CD">
        <w:rPr>
          <w:lang w:val="en-US"/>
        </w:rPr>
        <w:t>]</w:t>
      </w:r>
      <w:r>
        <w:rPr>
          <w:lang w:val="en-US"/>
        </w:rPr>
        <w:t xml:space="preserve"> </w:t>
      </w:r>
      <w:r w:rsidR="00BA63FE">
        <w:rPr>
          <w:lang w:val="en-US"/>
        </w:rPr>
        <w:tab/>
      </w:r>
      <w:proofErr w:type="spellStart"/>
      <w:r w:rsidR="00BA6A30" w:rsidRPr="00BA6A30">
        <w:rPr>
          <w:lang w:val="en-US"/>
        </w:rPr>
        <w:t>Amoros</w:t>
      </w:r>
      <w:proofErr w:type="spellEnd"/>
      <w:r w:rsidR="00BA6A30" w:rsidRPr="00BA6A30">
        <w:rPr>
          <w:lang w:val="en-US"/>
        </w:rPr>
        <w:t xml:space="preserve">, J. L. (2023, October 17). Build a real-time ETL pipeline for an IoT system | </w:t>
      </w:r>
      <w:proofErr w:type="spellStart"/>
      <w:r w:rsidR="00BA6A30" w:rsidRPr="00BA6A30">
        <w:rPr>
          <w:lang w:val="en-US"/>
        </w:rPr>
        <w:t>Krasamo</w:t>
      </w:r>
      <w:proofErr w:type="spellEnd"/>
      <w:r w:rsidR="00BA6A30" w:rsidRPr="00BA6A30">
        <w:rPr>
          <w:lang w:val="en-US"/>
        </w:rPr>
        <w:t xml:space="preserve">. </w:t>
      </w:r>
      <w:proofErr w:type="spellStart"/>
      <w:r w:rsidR="00BA6A30" w:rsidRPr="00BA6A30">
        <w:t>Krasamo</w:t>
      </w:r>
      <w:proofErr w:type="spellEnd"/>
      <w:r w:rsidR="00BA6A30" w:rsidRPr="00BA6A30">
        <w:t xml:space="preserve">. </w:t>
      </w:r>
      <w:hyperlink r:id="rId106" w:history="1">
        <w:r w:rsidR="00651DF6" w:rsidRPr="00A80FCD">
          <w:rPr>
            <w:rStyle w:val="Hipervnculo"/>
          </w:rPr>
          <w:t>https://www.krasamo.com/etl-pipeline/</w:t>
        </w:r>
      </w:hyperlink>
    </w:p>
    <w:p w14:paraId="4B85305E" w14:textId="643DB559" w:rsidR="001C57CD" w:rsidRPr="00BA6A30" w:rsidRDefault="001C57CD" w:rsidP="00936A68">
      <w:pPr>
        <w:pStyle w:val="Sinespaciado"/>
      </w:pPr>
    </w:p>
    <w:p w14:paraId="2E62FFA2" w14:textId="482B84C5" w:rsidR="00A364C9" w:rsidRPr="005A25F6" w:rsidRDefault="00A364C9" w:rsidP="00BA63FE">
      <w:pPr>
        <w:pStyle w:val="Sinespaciado"/>
        <w:ind w:left="426" w:hanging="426"/>
        <w:rPr>
          <w:lang w:val="en-US"/>
        </w:rPr>
      </w:pPr>
      <w:r w:rsidRPr="00A364C9">
        <w:t>[</w:t>
      </w:r>
      <w:r w:rsidR="00462993">
        <w:t>3</w:t>
      </w:r>
      <w:r w:rsidR="00391D3A">
        <w:t>1</w:t>
      </w:r>
      <w:r w:rsidRPr="00A364C9">
        <w:t xml:space="preserve">] </w:t>
      </w:r>
      <w:r w:rsidR="00BA63FE">
        <w:tab/>
      </w:r>
      <w:proofErr w:type="spellStart"/>
      <w:r w:rsidR="00BA6A30" w:rsidRPr="00BA6A30">
        <w:t>Martinekuan</w:t>
      </w:r>
      <w:proofErr w:type="spellEnd"/>
      <w:r w:rsidR="00BA6A30" w:rsidRPr="00BA6A30">
        <w:t>. (</w:t>
      </w:r>
      <w:proofErr w:type="spellStart"/>
      <w:r w:rsidR="00BA6A30" w:rsidRPr="00BA6A30">
        <w:t>n.d</w:t>
      </w:r>
      <w:proofErr w:type="spellEnd"/>
      <w:r w:rsidR="00BA6A30" w:rsidRPr="00BA6A30">
        <w:t xml:space="preserve">.). Procedimientos recomendados para el diseño de API web - Azure </w:t>
      </w:r>
      <w:proofErr w:type="spellStart"/>
      <w:r w:rsidR="00BA6A30" w:rsidRPr="00BA6A30">
        <w:t>Architecture</w:t>
      </w:r>
      <w:proofErr w:type="spellEnd"/>
      <w:r w:rsidR="00BA6A30" w:rsidRPr="00BA6A30">
        <w:t xml:space="preserve"> Center. </w:t>
      </w:r>
      <w:r w:rsidR="00BA6A30" w:rsidRPr="00BA6A30">
        <w:rPr>
          <w:lang w:val="en-US"/>
        </w:rPr>
        <w:t xml:space="preserve">Microsoft Learn. </w:t>
      </w:r>
      <w:hyperlink r:id="rId107" w:history="1">
        <w:r w:rsidR="00651DF6" w:rsidRPr="005A25F6">
          <w:rPr>
            <w:rStyle w:val="Hipervnculo"/>
            <w:lang w:val="en-US"/>
          </w:rPr>
          <w:t>https:</w:t>
        </w:r>
        <w:r w:rsidR="00651DF6" w:rsidRPr="005A25F6">
          <w:rPr>
            <w:rStyle w:val="Hipervnculo"/>
            <w:lang w:val="en-US"/>
          </w:rPr>
          <w:t>/</w:t>
        </w:r>
        <w:r w:rsidR="00651DF6" w:rsidRPr="005A25F6">
          <w:rPr>
            <w:rStyle w:val="Hipervnculo"/>
            <w:lang w:val="en-US"/>
          </w:rPr>
          <w:t>/learn.microsoft.com/es-es/azure/architecture/best-practices/api-design</w:t>
        </w:r>
      </w:hyperlink>
    </w:p>
    <w:p w14:paraId="47FD8755" w14:textId="26AC763D" w:rsidR="00A364C9" w:rsidRPr="005A25F6" w:rsidRDefault="00A364C9" w:rsidP="00936A68">
      <w:pPr>
        <w:pStyle w:val="Sinespaciado"/>
        <w:rPr>
          <w:lang w:val="en-US"/>
        </w:rPr>
      </w:pPr>
    </w:p>
    <w:p w14:paraId="4140BB41" w14:textId="34EE6F0C" w:rsidR="00011325" w:rsidRDefault="00011325" w:rsidP="00BA63FE">
      <w:pPr>
        <w:pStyle w:val="Sinespaciado"/>
        <w:ind w:left="426" w:hanging="426"/>
      </w:pPr>
      <w:r>
        <w:t>[</w:t>
      </w:r>
      <w:r w:rsidR="00462993">
        <w:t>3</w:t>
      </w:r>
      <w:r w:rsidR="00391D3A">
        <w:t>2</w:t>
      </w:r>
      <w:r>
        <w:t xml:space="preserve">] </w:t>
      </w:r>
      <w:r w:rsidR="00BA63FE">
        <w:tab/>
      </w:r>
      <w:r w:rsidR="00BA6A30" w:rsidRPr="00BA6A30">
        <w:t>Diseño orientado a recursos. (</w:t>
      </w:r>
      <w:proofErr w:type="spellStart"/>
      <w:r w:rsidR="00BA6A30" w:rsidRPr="00BA6A30">
        <w:t>n.d</w:t>
      </w:r>
      <w:proofErr w:type="spellEnd"/>
      <w:r w:rsidR="00BA6A30" w:rsidRPr="00BA6A30">
        <w:t xml:space="preserve">.). Google Cloud. </w:t>
      </w:r>
      <w:hyperlink r:id="rId108" w:history="1">
        <w:r w:rsidR="00BA63FE" w:rsidRPr="0040035A">
          <w:rPr>
            <w:rStyle w:val="Hipervnculo"/>
          </w:rPr>
          <w:t>https://cloud.google.com/apis/design/resources?hl=es-419</w:t>
        </w:r>
      </w:hyperlink>
    </w:p>
    <w:p w14:paraId="59FA86A7" w14:textId="22794732" w:rsidR="00011325" w:rsidRDefault="00011325" w:rsidP="00936A68">
      <w:pPr>
        <w:pStyle w:val="Sinespaciado"/>
      </w:pPr>
    </w:p>
    <w:p w14:paraId="21AD17C4" w14:textId="04FB88A5" w:rsidR="000B125D" w:rsidRDefault="000B125D" w:rsidP="00BA63FE">
      <w:pPr>
        <w:pStyle w:val="Sinespaciado"/>
        <w:ind w:left="426" w:hanging="426"/>
      </w:pPr>
      <w:r>
        <w:t>[</w:t>
      </w:r>
      <w:r w:rsidR="00462993">
        <w:t>3</w:t>
      </w:r>
      <w:r w:rsidR="00391D3A">
        <w:t>3</w:t>
      </w:r>
      <w:r>
        <w:t xml:space="preserve">] </w:t>
      </w:r>
      <w:r w:rsidR="00BA63FE">
        <w:tab/>
      </w:r>
      <w:proofErr w:type="spellStart"/>
      <w:r w:rsidR="00BA6A30" w:rsidRPr="00BA6A30">
        <w:t>Juanda</w:t>
      </w:r>
      <w:proofErr w:type="spellEnd"/>
      <w:r w:rsidR="00BA6A30" w:rsidRPr="00BA6A30">
        <w:t>. (</w:t>
      </w:r>
      <w:proofErr w:type="spellStart"/>
      <w:r w:rsidR="00BA6A30" w:rsidRPr="00BA6A30">
        <w:t>n.d</w:t>
      </w:r>
      <w:proofErr w:type="spellEnd"/>
      <w:r w:rsidR="00BA6A30" w:rsidRPr="00BA6A30">
        <w:t xml:space="preserve">.). Arquitectura de una API REST · Desarrollo de aplicaciones web. </w:t>
      </w:r>
      <w:hyperlink r:id="rId109" w:history="1">
        <w:r w:rsidR="00BA63FE" w:rsidRPr="0040035A">
          <w:rPr>
            <w:rStyle w:val="Hipervnculo"/>
          </w:rPr>
          <w:t>https://juanda.gitbooks.io/webapps/content/api/arquitectura-api-rest.html</w:t>
        </w:r>
      </w:hyperlink>
    </w:p>
    <w:p w14:paraId="1F19BA10" w14:textId="77777777" w:rsidR="000B125D" w:rsidRPr="00A364C9" w:rsidRDefault="000B125D" w:rsidP="00936A68">
      <w:pPr>
        <w:pStyle w:val="Sinespaciado"/>
      </w:pPr>
    </w:p>
    <w:p w14:paraId="29DA12DE" w14:textId="14DA8605" w:rsidR="00651DF6" w:rsidRDefault="002959F6" w:rsidP="00BA63FE">
      <w:pPr>
        <w:pStyle w:val="Sinespaciado"/>
        <w:ind w:left="708" w:hanging="708"/>
        <w:rPr>
          <w:lang w:val="en-US"/>
        </w:rPr>
      </w:pPr>
      <w:r>
        <w:rPr>
          <w:lang w:val="en-US"/>
        </w:rPr>
        <w:t>[</w:t>
      </w:r>
      <w:r w:rsidR="00462993">
        <w:rPr>
          <w:lang w:val="en-US"/>
        </w:rPr>
        <w:t>3</w:t>
      </w:r>
      <w:r w:rsidR="00391D3A">
        <w:rPr>
          <w:lang w:val="en-US"/>
        </w:rPr>
        <w:t>4</w:t>
      </w:r>
      <w:r>
        <w:rPr>
          <w:lang w:val="en-US"/>
        </w:rPr>
        <w:t>]</w:t>
      </w:r>
      <w:r w:rsidR="00BA63FE">
        <w:rPr>
          <w:lang w:val="en-US"/>
        </w:rPr>
        <w:t xml:space="preserve"> </w:t>
      </w:r>
      <w:r w:rsidR="00BA6A30" w:rsidRPr="00BA6A30">
        <w:rPr>
          <w:lang w:val="en-US"/>
        </w:rPr>
        <w:t xml:space="preserve">What is Docker? | IBM. (n.d.). </w:t>
      </w:r>
      <w:hyperlink r:id="rId110" w:history="1">
        <w:r w:rsidR="00BA6A30" w:rsidRPr="00A80FCD">
          <w:rPr>
            <w:rStyle w:val="Hipervnculo"/>
            <w:lang w:val="en-US"/>
          </w:rPr>
          <w:t>https://www.ibm.com/topics/docker</w:t>
        </w:r>
      </w:hyperlink>
    </w:p>
    <w:p w14:paraId="7DD2820E" w14:textId="31E8A722" w:rsidR="00BA6A30" w:rsidRDefault="00CB1303" w:rsidP="00BA63FE">
      <w:pPr>
        <w:pStyle w:val="Sinespaciado"/>
        <w:ind w:left="426" w:hanging="426"/>
        <w:rPr>
          <w:rStyle w:val="Hipervnculo"/>
        </w:rPr>
      </w:pPr>
      <w:r>
        <w:rPr>
          <w:lang w:val="en-US"/>
        </w:rPr>
        <w:lastRenderedPageBreak/>
        <w:t>[</w:t>
      </w:r>
      <w:r w:rsidR="00462993">
        <w:rPr>
          <w:lang w:val="en-US"/>
        </w:rPr>
        <w:t>3</w:t>
      </w:r>
      <w:r w:rsidR="00391D3A">
        <w:rPr>
          <w:lang w:val="en-US"/>
        </w:rPr>
        <w:t>5</w:t>
      </w:r>
      <w:r>
        <w:rPr>
          <w:lang w:val="en-US"/>
        </w:rPr>
        <w:t xml:space="preserve">] </w:t>
      </w:r>
      <w:r w:rsidR="00BA63FE">
        <w:rPr>
          <w:lang w:val="en-US"/>
        </w:rPr>
        <w:tab/>
      </w:r>
      <w:r w:rsidR="00BA6A30" w:rsidRPr="00BA6A30">
        <w:rPr>
          <w:lang w:val="en-US"/>
        </w:rPr>
        <w:t xml:space="preserve">Team, E. (n.d.). </w:t>
      </w:r>
      <w:proofErr w:type="spellStart"/>
      <w:r w:rsidR="00BA6A30" w:rsidRPr="00BA6A30">
        <w:rPr>
          <w:lang w:val="en-US"/>
        </w:rPr>
        <w:t>Mosquitto</w:t>
      </w:r>
      <w:proofErr w:type="spellEnd"/>
      <w:r w:rsidR="00BA6A30" w:rsidRPr="00BA6A30">
        <w:rPr>
          <w:lang w:val="en-US"/>
        </w:rPr>
        <w:t xml:space="preserve"> MQTT Broker: Pros/Cons, Tutorial, and a Modern Alternative. www.emqx.com. </w:t>
      </w:r>
      <w:hyperlink r:id="rId111" w:history="1">
        <w:r w:rsidR="00BA6A30" w:rsidRPr="007B02E4">
          <w:rPr>
            <w:rStyle w:val="Hipervnculo"/>
          </w:rPr>
          <w:t>https://www.emqx.com/en/blog/mosquitto-mqtt-broker-pros-cons-tutorial-and-modern-alternatives</w:t>
        </w:r>
      </w:hyperlink>
    </w:p>
    <w:p w14:paraId="26B6E767" w14:textId="03B6FB21" w:rsidR="005F31DB" w:rsidRDefault="005F31DB" w:rsidP="00BA63FE">
      <w:pPr>
        <w:pStyle w:val="Sinespaciado"/>
        <w:rPr>
          <w:rStyle w:val="Hipervnculo"/>
        </w:rPr>
      </w:pPr>
    </w:p>
    <w:p w14:paraId="1DCCD298" w14:textId="158EE2D5" w:rsidR="005F31DB" w:rsidRPr="005F31DB" w:rsidRDefault="005F31DB" w:rsidP="00BA63FE">
      <w:pPr>
        <w:pStyle w:val="Sinespaciado"/>
        <w:ind w:left="426" w:hanging="426"/>
        <w:rPr>
          <w:rStyle w:val="Hipervnculo"/>
          <w:color w:val="auto"/>
          <w:u w:val="none"/>
          <w:lang w:val="en-US"/>
        </w:rPr>
      </w:pPr>
      <w:r w:rsidRPr="005F31DB">
        <w:rPr>
          <w:rStyle w:val="Hipervnculo"/>
          <w:color w:val="auto"/>
          <w:u w:val="none"/>
          <w:lang w:val="en-US"/>
        </w:rPr>
        <w:t xml:space="preserve">[36] </w:t>
      </w:r>
      <w:r w:rsidR="00BA63FE">
        <w:rPr>
          <w:rStyle w:val="Hipervnculo"/>
          <w:color w:val="auto"/>
          <w:u w:val="none"/>
          <w:lang w:val="en-US"/>
        </w:rPr>
        <w:tab/>
      </w:r>
      <w:r w:rsidRPr="00BA6A30">
        <w:rPr>
          <w:rStyle w:val="Hipervnculo"/>
          <w:color w:val="auto"/>
          <w:u w:val="none"/>
          <w:lang w:val="en-US"/>
        </w:rPr>
        <w:t xml:space="preserve">Shah, S. a. M. (2024, February 17). Educative: Interactive courses for software developers. Educative. </w:t>
      </w:r>
      <w:hyperlink r:id="rId112" w:history="1">
        <w:r w:rsidRPr="00A80FCD">
          <w:rPr>
            <w:rStyle w:val="Hipervnculo"/>
            <w:lang w:val="en-US"/>
          </w:rPr>
          <w:t>https://www.educative.io/answers/what-is-eclipse-mosquitto-mqtt</w:t>
        </w:r>
      </w:hyperlink>
    </w:p>
    <w:p w14:paraId="6DCCBFFC" w14:textId="542DFFB1" w:rsidR="005F31DB" w:rsidRPr="005F31DB" w:rsidRDefault="005F31DB" w:rsidP="00BA63FE">
      <w:pPr>
        <w:pStyle w:val="Sinespaciado"/>
        <w:rPr>
          <w:rStyle w:val="Hipervnculo"/>
          <w:color w:val="auto"/>
          <w:u w:val="none"/>
          <w:lang w:val="en-US"/>
        </w:rPr>
      </w:pPr>
    </w:p>
    <w:p w14:paraId="05A3504B" w14:textId="25A0C90B" w:rsidR="00EB72C0" w:rsidRPr="00054D62" w:rsidRDefault="005F31DB" w:rsidP="00BA63FE">
      <w:pPr>
        <w:ind w:left="426" w:hanging="426"/>
        <w:rPr>
          <w:rStyle w:val="Hipervnculo"/>
          <w:color w:val="auto"/>
          <w:u w:val="none"/>
        </w:rPr>
      </w:pPr>
      <w:r>
        <w:rPr>
          <w:rStyle w:val="Hipervnculo"/>
          <w:color w:val="auto"/>
          <w:u w:val="none"/>
          <w:lang w:val="en-US"/>
        </w:rPr>
        <w:t xml:space="preserve">[37] </w:t>
      </w:r>
      <w:r w:rsidR="00BA63FE">
        <w:rPr>
          <w:rStyle w:val="Hipervnculo"/>
          <w:color w:val="auto"/>
          <w:u w:val="none"/>
          <w:lang w:val="en-US"/>
        </w:rPr>
        <w:tab/>
      </w:r>
      <w:proofErr w:type="spellStart"/>
      <w:r w:rsidRPr="00BA6A30">
        <w:rPr>
          <w:lang w:val="en-US"/>
        </w:rPr>
        <w:t>Kommadi</w:t>
      </w:r>
      <w:proofErr w:type="spellEnd"/>
      <w:r w:rsidRPr="00BA6A30">
        <w:rPr>
          <w:lang w:val="en-US"/>
        </w:rPr>
        <w:t xml:space="preserve">, B. (2021, December 13). </w:t>
      </w:r>
      <w:proofErr w:type="spellStart"/>
      <w:proofErr w:type="gramStart"/>
      <w:r w:rsidRPr="00BA6A30">
        <w:rPr>
          <w:lang w:val="en-US"/>
        </w:rPr>
        <w:t>Mosquitto</w:t>
      </w:r>
      <w:proofErr w:type="spellEnd"/>
      <w:r w:rsidRPr="00BA6A30">
        <w:rPr>
          <w:lang w:val="en-US"/>
        </w:rPr>
        <w:t> :</w:t>
      </w:r>
      <w:proofErr w:type="gramEnd"/>
      <w:r w:rsidRPr="00BA6A30">
        <w:rPr>
          <w:lang w:val="en-US"/>
        </w:rPr>
        <w:t xml:space="preserve"> MQTT - </w:t>
      </w:r>
      <w:proofErr w:type="spellStart"/>
      <w:r w:rsidRPr="00BA6A30">
        <w:rPr>
          <w:lang w:val="en-US"/>
        </w:rPr>
        <w:t>Bhagvan</w:t>
      </w:r>
      <w:proofErr w:type="spellEnd"/>
      <w:r w:rsidRPr="00BA6A30">
        <w:rPr>
          <w:lang w:val="en-US"/>
        </w:rPr>
        <w:t xml:space="preserve"> </w:t>
      </w:r>
      <w:proofErr w:type="spellStart"/>
      <w:r w:rsidRPr="00BA6A30">
        <w:rPr>
          <w:lang w:val="en-US"/>
        </w:rPr>
        <w:t>Kommadi</w:t>
      </w:r>
      <w:proofErr w:type="spellEnd"/>
      <w:r w:rsidRPr="00BA6A30">
        <w:rPr>
          <w:lang w:val="en-US"/>
        </w:rPr>
        <w:t xml:space="preserve"> - Medium. </w:t>
      </w:r>
      <w:r w:rsidRPr="00054D62">
        <w:t xml:space="preserve">Medium. </w:t>
      </w:r>
      <w:hyperlink r:id="rId113" w:history="1">
        <w:r w:rsidRPr="00054D62">
          <w:rPr>
            <w:rStyle w:val="Hipervnculo"/>
          </w:rPr>
          <w:t>https://medium.com/@bhagvankommadi/mosquitto-mqtt-2a352bd8f179</w:t>
        </w:r>
      </w:hyperlink>
    </w:p>
    <w:p w14:paraId="350973F0" w14:textId="244D5F4C" w:rsidR="00EB72C0" w:rsidRPr="00BA6A30" w:rsidRDefault="00EB72C0" w:rsidP="00BA63FE">
      <w:pPr>
        <w:pStyle w:val="Sinespaciado"/>
        <w:ind w:left="426" w:hanging="426"/>
        <w:rPr>
          <w:lang w:val="en-US"/>
        </w:rPr>
      </w:pPr>
      <w:r w:rsidRPr="00BA6A30">
        <w:t>[</w:t>
      </w:r>
      <w:r w:rsidR="00462993">
        <w:t>3</w:t>
      </w:r>
      <w:r w:rsidR="005F31DB">
        <w:t>8</w:t>
      </w:r>
      <w:r w:rsidRPr="00BA6A30">
        <w:t xml:space="preserve">] </w:t>
      </w:r>
      <w:r w:rsidR="00BA63FE">
        <w:tab/>
      </w:r>
      <w:r w:rsidR="00BA6A30" w:rsidRPr="00BA6A30">
        <w:t xml:space="preserve">¿Qué es el MQTT? - Explicación del protocolo MQTT - AWS. </w:t>
      </w:r>
      <w:r w:rsidR="00BA6A30" w:rsidRPr="00BA6A30">
        <w:rPr>
          <w:lang w:val="en-US"/>
        </w:rPr>
        <w:t xml:space="preserve">(n.d.). Amazon Web Services, Inc. </w:t>
      </w:r>
      <w:hyperlink r:id="rId114" w:history="1">
        <w:r w:rsidR="00BA6A30" w:rsidRPr="00BA6A30">
          <w:rPr>
            <w:rStyle w:val="Hipervnculo"/>
            <w:lang w:val="en-US"/>
          </w:rPr>
          <w:t>https://aws.amazon.com/es/what-is/mqtt/</w:t>
        </w:r>
      </w:hyperlink>
    </w:p>
    <w:p w14:paraId="0B24D19A" w14:textId="77777777" w:rsidR="00BA6A30" w:rsidRPr="00BA6A30" w:rsidRDefault="00BA6A30" w:rsidP="00BA63FE">
      <w:pPr>
        <w:pStyle w:val="Sinespaciado"/>
        <w:rPr>
          <w:lang w:val="en-US"/>
        </w:rPr>
      </w:pPr>
    </w:p>
    <w:p w14:paraId="65C802C6" w14:textId="78403E34" w:rsidR="00D4547F" w:rsidRPr="000E38E1" w:rsidRDefault="00EB72C0" w:rsidP="00BA63FE">
      <w:pPr>
        <w:pStyle w:val="Sinespaciado"/>
        <w:ind w:left="426" w:hanging="426"/>
      </w:pPr>
      <w:r w:rsidRPr="00BA6A30">
        <w:rPr>
          <w:lang w:val="en-US"/>
        </w:rPr>
        <w:t>[</w:t>
      </w:r>
      <w:r w:rsidR="00186837">
        <w:rPr>
          <w:lang w:val="en-US"/>
        </w:rPr>
        <w:t>3</w:t>
      </w:r>
      <w:r w:rsidR="005F31DB">
        <w:rPr>
          <w:lang w:val="en-US"/>
        </w:rPr>
        <w:t>9</w:t>
      </w:r>
      <w:r w:rsidRPr="00BA6A30">
        <w:rPr>
          <w:lang w:val="en-US"/>
        </w:rPr>
        <w:t xml:space="preserve">] </w:t>
      </w:r>
      <w:r w:rsidR="00BA63FE">
        <w:rPr>
          <w:lang w:val="en-US"/>
        </w:rPr>
        <w:tab/>
      </w:r>
      <w:r w:rsidR="00BA6A30" w:rsidRPr="00BA6A30">
        <w:rPr>
          <w:lang w:val="en-US"/>
        </w:rPr>
        <w:t xml:space="preserve">IBM documentation. (2024, January 31). </w:t>
      </w:r>
      <w:hyperlink r:id="rId115" w:history="1">
        <w:r w:rsidR="00BA63FE" w:rsidRPr="0040035A">
          <w:rPr>
            <w:rStyle w:val="Hipervnculo"/>
          </w:rPr>
          <w:t>https://www.ibm.com/docs/es/ibm-mq/9.1?topic=concepts-qualities-service-provided-by-mqtt-client</w:t>
        </w:r>
      </w:hyperlink>
    </w:p>
    <w:p w14:paraId="3F5D08BE" w14:textId="77777777" w:rsidR="00BA6A30" w:rsidRPr="000E38E1" w:rsidRDefault="00BA6A30" w:rsidP="00BA63FE">
      <w:pPr>
        <w:pStyle w:val="Sinespaciado"/>
        <w:rPr>
          <w:color w:val="0563C1" w:themeColor="hyperlink"/>
          <w:u w:val="single"/>
        </w:rPr>
      </w:pPr>
    </w:p>
    <w:p w14:paraId="1F1F16E8" w14:textId="2F0EF55D" w:rsidR="00D4547F" w:rsidRPr="00651DF6" w:rsidRDefault="00D4547F" w:rsidP="00BA63FE">
      <w:pPr>
        <w:pStyle w:val="Sinespaciado"/>
        <w:ind w:left="426" w:hanging="426"/>
        <w:rPr>
          <w:color w:val="000000" w:themeColor="text1"/>
          <w:lang w:val="en-US"/>
        </w:rPr>
      </w:pPr>
      <w:r w:rsidRPr="00651DF6">
        <w:rPr>
          <w:color w:val="000000" w:themeColor="text1"/>
          <w:lang w:val="en-US"/>
        </w:rPr>
        <w:t>[</w:t>
      </w:r>
      <w:r w:rsidR="005F31DB">
        <w:rPr>
          <w:color w:val="000000" w:themeColor="text1"/>
          <w:lang w:val="en-US"/>
        </w:rPr>
        <w:t>40</w:t>
      </w:r>
      <w:r w:rsidRPr="00651DF6">
        <w:rPr>
          <w:color w:val="000000" w:themeColor="text1"/>
          <w:lang w:val="en-US"/>
        </w:rPr>
        <w:t xml:space="preserve">] </w:t>
      </w:r>
      <w:r w:rsidR="00BA63FE">
        <w:rPr>
          <w:color w:val="000000" w:themeColor="text1"/>
          <w:lang w:val="en-US"/>
        </w:rPr>
        <w:tab/>
      </w:r>
      <w:proofErr w:type="spellStart"/>
      <w:r w:rsidR="00651DF6" w:rsidRPr="00651DF6">
        <w:rPr>
          <w:color w:val="000000" w:themeColor="text1"/>
          <w:lang w:val="en-US"/>
        </w:rPr>
        <w:t>mosquitto.conf</w:t>
      </w:r>
      <w:proofErr w:type="spellEnd"/>
      <w:r w:rsidR="00651DF6" w:rsidRPr="00651DF6">
        <w:rPr>
          <w:color w:val="000000" w:themeColor="text1"/>
          <w:lang w:val="en-US"/>
        </w:rPr>
        <w:t xml:space="preserve"> man page. (2023, August 24). Eclipse </w:t>
      </w:r>
      <w:proofErr w:type="spellStart"/>
      <w:r w:rsidR="00651DF6" w:rsidRPr="00651DF6">
        <w:rPr>
          <w:color w:val="000000" w:themeColor="text1"/>
          <w:lang w:val="en-US"/>
        </w:rPr>
        <w:t>Mosquitto</w:t>
      </w:r>
      <w:proofErr w:type="spellEnd"/>
      <w:r w:rsidR="00651DF6" w:rsidRPr="00651DF6">
        <w:rPr>
          <w:color w:val="000000" w:themeColor="text1"/>
          <w:lang w:val="en-US"/>
        </w:rPr>
        <w:t xml:space="preserve">. </w:t>
      </w:r>
      <w:hyperlink r:id="rId116" w:history="1">
        <w:r w:rsidR="00BA63FE" w:rsidRPr="0040035A">
          <w:rPr>
            <w:rStyle w:val="Hipervnculo"/>
            <w:lang w:val="en-US"/>
          </w:rPr>
          <w:t>https://mosquitto.org/man/mosquitto-conf-5.html</w:t>
        </w:r>
      </w:hyperlink>
    </w:p>
    <w:p w14:paraId="01B46A26" w14:textId="1E02C743" w:rsidR="00D4547F" w:rsidRPr="00651DF6" w:rsidDel="00186837" w:rsidRDefault="00D4547F" w:rsidP="00BA63FE">
      <w:pPr>
        <w:pStyle w:val="Sinespaciado"/>
        <w:rPr>
          <w:del w:id="92" w:author="Antony Rodriguez" w:date="2024-03-04T16:36:00Z"/>
          <w:lang w:val="en-US"/>
        </w:rPr>
      </w:pPr>
    </w:p>
    <w:p w14:paraId="7A4DD426" w14:textId="28CBF0EA" w:rsidR="00651DF6" w:rsidRDefault="00D4547F" w:rsidP="00BA63FE">
      <w:pPr>
        <w:pStyle w:val="Sinespaciado"/>
        <w:ind w:left="426" w:hanging="426"/>
        <w:rPr>
          <w:lang w:val="en-US"/>
        </w:rPr>
      </w:pPr>
      <w:r w:rsidRPr="00651DF6">
        <w:rPr>
          <w:lang w:val="en-US"/>
        </w:rPr>
        <w:t>[</w:t>
      </w:r>
      <w:r w:rsidR="005F31DB">
        <w:rPr>
          <w:lang w:val="en-US"/>
        </w:rPr>
        <w:t>41</w:t>
      </w:r>
      <w:r w:rsidRPr="00651DF6">
        <w:rPr>
          <w:lang w:val="en-US"/>
        </w:rPr>
        <w:t xml:space="preserve">] </w:t>
      </w:r>
      <w:r w:rsidR="00BA63FE">
        <w:rPr>
          <w:lang w:val="en-US"/>
        </w:rPr>
        <w:tab/>
      </w:r>
      <w:proofErr w:type="spellStart"/>
      <w:r w:rsidR="00651DF6" w:rsidRPr="00651DF6">
        <w:rPr>
          <w:lang w:val="en-US"/>
        </w:rPr>
        <w:t>iegomez</w:t>
      </w:r>
      <w:proofErr w:type="spellEnd"/>
      <w:r w:rsidR="00651DF6" w:rsidRPr="00651DF6">
        <w:rPr>
          <w:lang w:val="en-US"/>
        </w:rPr>
        <w:t>/</w:t>
      </w:r>
      <w:proofErr w:type="spellStart"/>
      <w:r w:rsidR="00651DF6" w:rsidRPr="00651DF6">
        <w:rPr>
          <w:lang w:val="en-US"/>
        </w:rPr>
        <w:t>mosquitto</w:t>
      </w:r>
      <w:proofErr w:type="spellEnd"/>
      <w:r w:rsidR="00651DF6" w:rsidRPr="00651DF6">
        <w:rPr>
          <w:lang w:val="en-US"/>
        </w:rPr>
        <w:t xml:space="preserve">-go-auth: Auth plugin for </w:t>
      </w:r>
      <w:proofErr w:type="spellStart"/>
      <w:r w:rsidR="00651DF6" w:rsidRPr="00651DF6">
        <w:rPr>
          <w:lang w:val="en-US"/>
        </w:rPr>
        <w:t>mosquitto</w:t>
      </w:r>
      <w:proofErr w:type="spellEnd"/>
      <w:r w:rsidR="00651DF6" w:rsidRPr="00651DF6">
        <w:rPr>
          <w:lang w:val="en-US"/>
        </w:rPr>
        <w:t xml:space="preserve">. (n.d.). GitHub. </w:t>
      </w:r>
      <w:hyperlink r:id="rId117" w:history="1">
        <w:r w:rsidR="00BA63FE" w:rsidRPr="0040035A">
          <w:rPr>
            <w:rStyle w:val="Hipervnculo"/>
            <w:lang w:val="en-US"/>
          </w:rPr>
          <w:t>https://github.com/iegomez/mosquitto-go-auth</w:t>
        </w:r>
      </w:hyperlink>
    </w:p>
    <w:p w14:paraId="29A7A67D" w14:textId="77777777" w:rsidR="00B144F2" w:rsidRPr="00651DF6" w:rsidRDefault="00B144F2" w:rsidP="00BA63FE">
      <w:pPr>
        <w:pStyle w:val="Sinespaciado"/>
        <w:rPr>
          <w:lang w:val="en-US"/>
        </w:rPr>
      </w:pPr>
    </w:p>
    <w:p w14:paraId="4202F373" w14:textId="08DF2747" w:rsidR="005326AE" w:rsidRDefault="005326AE" w:rsidP="00BA63FE">
      <w:pPr>
        <w:pStyle w:val="Sinespaciado"/>
        <w:ind w:left="426" w:hanging="426"/>
        <w:rPr>
          <w:rStyle w:val="Hipervnculo"/>
          <w:lang w:val="en-US"/>
        </w:rPr>
      </w:pPr>
      <w:r>
        <w:t>[</w:t>
      </w:r>
      <w:r w:rsidR="00391D3A">
        <w:t>4</w:t>
      </w:r>
      <w:r w:rsidR="005F31DB">
        <w:t>2</w:t>
      </w:r>
      <w:r>
        <w:t xml:space="preserve">] </w:t>
      </w:r>
      <w:r w:rsidR="00BA63FE">
        <w:tab/>
      </w:r>
      <w:proofErr w:type="spellStart"/>
      <w:r w:rsidR="00651DF6" w:rsidRPr="00651DF6">
        <w:t>Kinsta</w:t>
      </w:r>
      <w:proofErr w:type="spellEnd"/>
      <w:r w:rsidR="00651DF6" w:rsidRPr="00651DF6">
        <w:t xml:space="preserve">. (2022, </w:t>
      </w:r>
      <w:proofErr w:type="spellStart"/>
      <w:r w:rsidR="00651DF6" w:rsidRPr="00651DF6">
        <w:t>December</w:t>
      </w:r>
      <w:proofErr w:type="spellEnd"/>
      <w:r w:rsidR="00651DF6" w:rsidRPr="00651DF6">
        <w:t xml:space="preserve"> 19). ¿Qué es Express.js? Todo lo que Debes Saber. </w:t>
      </w:r>
      <w:proofErr w:type="spellStart"/>
      <w:r w:rsidR="00651DF6" w:rsidRPr="00651DF6">
        <w:rPr>
          <w:lang w:val="en-US"/>
        </w:rPr>
        <w:t>Kinsta</w:t>
      </w:r>
      <w:proofErr w:type="spellEnd"/>
      <w:r w:rsidR="00651DF6" w:rsidRPr="00651DF6">
        <w:rPr>
          <w:lang w:val="en-US"/>
        </w:rPr>
        <w:t xml:space="preserve">®. </w:t>
      </w:r>
      <w:hyperlink r:id="rId118" w:history="1">
        <w:r w:rsidR="00BA63FE" w:rsidRPr="0040035A">
          <w:rPr>
            <w:rStyle w:val="Hipervnculo"/>
            <w:lang w:val="en-US"/>
          </w:rPr>
          <w:t>https://kinsta.com/es/base-de-conocimiento/que-es-express/</w:t>
        </w:r>
      </w:hyperlink>
    </w:p>
    <w:p w14:paraId="33EA9A51" w14:textId="44FA151E" w:rsidR="005326AE" w:rsidRPr="005A25F6" w:rsidRDefault="005326AE" w:rsidP="00BA63FE">
      <w:pPr>
        <w:pStyle w:val="Sinespaciado"/>
        <w:rPr>
          <w:lang w:val="en-US"/>
        </w:rPr>
      </w:pPr>
    </w:p>
    <w:p w14:paraId="743233CC" w14:textId="32391B06" w:rsidR="00866602" w:rsidRPr="00651DF6" w:rsidRDefault="00866602" w:rsidP="00BA63FE">
      <w:pPr>
        <w:pStyle w:val="Sinespaciado"/>
        <w:ind w:left="426" w:hanging="426"/>
        <w:rPr>
          <w:lang w:val="en-US"/>
        </w:rPr>
      </w:pPr>
      <w:r w:rsidRPr="00866602">
        <w:rPr>
          <w:lang w:val="en-US"/>
        </w:rPr>
        <w:t>[</w:t>
      </w:r>
      <w:r w:rsidR="00462993">
        <w:rPr>
          <w:lang w:val="en-US"/>
        </w:rPr>
        <w:t>4</w:t>
      </w:r>
      <w:r w:rsidR="005F31DB">
        <w:rPr>
          <w:lang w:val="en-US"/>
        </w:rPr>
        <w:t>3</w:t>
      </w:r>
      <w:r w:rsidRPr="00866602">
        <w:rPr>
          <w:lang w:val="en-US"/>
        </w:rPr>
        <w:t xml:space="preserve">] </w:t>
      </w:r>
      <w:r w:rsidR="00BA63FE">
        <w:rPr>
          <w:lang w:val="en-US"/>
        </w:rPr>
        <w:tab/>
      </w:r>
      <w:r w:rsidR="00651DF6" w:rsidRPr="00651DF6">
        <w:rPr>
          <w:lang w:val="en-US"/>
        </w:rPr>
        <w:t>EasyShopC2C-Application/</w:t>
      </w:r>
      <w:proofErr w:type="spellStart"/>
      <w:r w:rsidR="00651DF6" w:rsidRPr="00651DF6">
        <w:rPr>
          <w:lang w:val="en-US"/>
        </w:rPr>
        <w:t>RestAPI-EasyShop</w:t>
      </w:r>
      <w:proofErr w:type="spellEnd"/>
      <w:r w:rsidR="00651DF6" w:rsidRPr="00651DF6">
        <w:rPr>
          <w:lang w:val="en-US"/>
        </w:rPr>
        <w:t xml:space="preserve"> at main · </w:t>
      </w:r>
      <w:proofErr w:type="spellStart"/>
      <w:r w:rsidR="00651DF6" w:rsidRPr="00651DF6">
        <w:rPr>
          <w:lang w:val="en-US"/>
        </w:rPr>
        <w:t>Arlezz</w:t>
      </w:r>
      <w:proofErr w:type="spellEnd"/>
      <w:r w:rsidR="00651DF6" w:rsidRPr="00651DF6">
        <w:rPr>
          <w:lang w:val="en-US"/>
        </w:rPr>
        <w:t xml:space="preserve">/EasyShopC2C-Application. (n.d.). GitHub. </w:t>
      </w:r>
      <w:hyperlink r:id="rId119" w:history="1">
        <w:r w:rsidR="00651DF6" w:rsidRPr="00651DF6">
          <w:rPr>
            <w:rStyle w:val="Hipervnculo"/>
            <w:lang w:val="en-US"/>
          </w:rPr>
          <w:t>https://github.com/Arlezz/EasyShopC2C-Application/tree/main/RestAPI-EasyShop</w:t>
        </w:r>
      </w:hyperlink>
    </w:p>
    <w:p w14:paraId="354AA885" w14:textId="77777777" w:rsidR="00651DF6" w:rsidRPr="00651DF6" w:rsidRDefault="00651DF6" w:rsidP="00BA63FE">
      <w:pPr>
        <w:pStyle w:val="Sinespaciado"/>
        <w:rPr>
          <w:lang w:val="en-US"/>
        </w:rPr>
      </w:pPr>
    </w:p>
    <w:p w14:paraId="06BB2644" w14:textId="390D8E0F" w:rsidR="006C42A4" w:rsidRPr="00651DF6" w:rsidRDefault="005326AE" w:rsidP="00BA63FE">
      <w:pPr>
        <w:pStyle w:val="Sinespaciado"/>
        <w:ind w:left="426" w:hanging="426"/>
        <w:rPr>
          <w:lang w:val="en-US"/>
        </w:rPr>
      </w:pPr>
      <w:r w:rsidRPr="00866602">
        <w:rPr>
          <w:lang w:val="en-US"/>
        </w:rPr>
        <w:t>[</w:t>
      </w:r>
      <w:r w:rsidR="00462993">
        <w:rPr>
          <w:lang w:val="en-US"/>
        </w:rPr>
        <w:t>4</w:t>
      </w:r>
      <w:r w:rsidR="005F31DB">
        <w:rPr>
          <w:lang w:val="en-US"/>
        </w:rPr>
        <w:t>4</w:t>
      </w:r>
      <w:r w:rsidRPr="00866602">
        <w:rPr>
          <w:lang w:val="en-US"/>
        </w:rPr>
        <w:t xml:space="preserve">] </w:t>
      </w:r>
      <w:r w:rsidR="00BA63FE">
        <w:rPr>
          <w:lang w:val="en-US"/>
        </w:rPr>
        <w:tab/>
      </w:r>
      <w:r w:rsidR="00651DF6" w:rsidRPr="00651DF6">
        <w:rPr>
          <w:lang w:val="en-US"/>
        </w:rPr>
        <w:t xml:space="preserve">Companies using Express. (n.d.). </w:t>
      </w:r>
      <w:hyperlink r:id="rId120" w:history="1">
        <w:r w:rsidR="00BA63FE" w:rsidRPr="0040035A">
          <w:rPr>
            <w:rStyle w:val="Hipervnculo"/>
            <w:lang w:val="en-US"/>
          </w:rPr>
          <w:t>https://expressjs.com/en/resources/companies-using-express.html</w:t>
        </w:r>
      </w:hyperlink>
    </w:p>
    <w:p w14:paraId="211F406E" w14:textId="77777777" w:rsidR="00651DF6" w:rsidRDefault="00651DF6" w:rsidP="00BA63FE">
      <w:pPr>
        <w:pStyle w:val="Sinespaciado"/>
        <w:rPr>
          <w:rStyle w:val="Hipervnculo"/>
          <w:lang w:val="en-US"/>
        </w:rPr>
      </w:pPr>
    </w:p>
    <w:p w14:paraId="60158732" w14:textId="3DF0A303" w:rsidR="00651DF6" w:rsidRDefault="006C42A4" w:rsidP="00BA63FE">
      <w:pPr>
        <w:pStyle w:val="Sinespaciado"/>
        <w:ind w:left="426" w:hanging="426"/>
        <w:rPr>
          <w:lang w:val="en-US"/>
        </w:rPr>
      </w:pPr>
      <w:r w:rsidRPr="00651DF6">
        <w:rPr>
          <w:rStyle w:val="Hipervnculo"/>
          <w:color w:val="auto"/>
          <w:u w:val="none"/>
          <w:lang w:val="en-US"/>
        </w:rPr>
        <w:t>[</w:t>
      </w:r>
      <w:r w:rsidR="00462993">
        <w:rPr>
          <w:rStyle w:val="Hipervnculo"/>
          <w:color w:val="auto"/>
          <w:u w:val="none"/>
          <w:lang w:val="en-US"/>
        </w:rPr>
        <w:t>4</w:t>
      </w:r>
      <w:r w:rsidR="005F31DB">
        <w:rPr>
          <w:rStyle w:val="Hipervnculo"/>
          <w:color w:val="auto"/>
          <w:u w:val="none"/>
          <w:lang w:val="en-US"/>
        </w:rPr>
        <w:t>5</w:t>
      </w:r>
      <w:r w:rsidRPr="00651DF6">
        <w:rPr>
          <w:rStyle w:val="Hipervnculo"/>
          <w:color w:val="auto"/>
          <w:u w:val="none"/>
          <w:lang w:val="en-US"/>
        </w:rPr>
        <w:t xml:space="preserve">] </w:t>
      </w:r>
      <w:r w:rsidR="00BA63FE">
        <w:rPr>
          <w:rStyle w:val="Hipervnculo"/>
          <w:color w:val="auto"/>
          <w:u w:val="none"/>
          <w:lang w:val="en-US"/>
        </w:rPr>
        <w:tab/>
      </w:r>
      <w:r w:rsidR="00651DF6" w:rsidRPr="00651DF6">
        <w:rPr>
          <w:lang w:val="en-US"/>
        </w:rPr>
        <w:t xml:space="preserve">Contributor, T. (2019, August 7). Swagger. App Architecture. </w:t>
      </w:r>
      <w:hyperlink r:id="rId121" w:history="1">
        <w:r w:rsidR="00BA63FE" w:rsidRPr="0040035A">
          <w:rPr>
            <w:rStyle w:val="Hipervnculo"/>
            <w:lang w:val="en-US"/>
          </w:rPr>
          <w:t>https://www.techtarget.com/searchapparchitecture/definition/Swagger</w:t>
        </w:r>
      </w:hyperlink>
    </w:p>
    <w:p w14:paraId="11CE3E7E" w14:textId="77777777" w:rsidR="00651DF6" w:rsidRDefault="00651DF6" w:rsidP="00BA63FE">
      <w:pPr>
        <w:pStyle w:val="Sinespaciado"/>
        <w:ind w:left="708"/>
        <w:rPr>
          <w:lang w:val="en-US"/>
        </w:rPr>
      </w:pPr>
    </w:p>
    <w:p w14:paraId="4A3403E1" w14:textId="1E59FF25" w:rsidR="00F65068" w:rsidRPr="00BA63FE" w:rsidRDefault="00F65068" w:rsidP="00BA63FE">
      <w:pPr>
        <w:pStyle w:val="Sinespaciado"/>
        <w:ind w:left="426" w:hanging="426"/>
      </w:pPr>
      <w:r w:rsidRPr="00651DF6">
        <w:rPr>
          <w:lang w:val="en-US"/>
        </w:rPr>
        <w:t>[</w:t>
      </w:r>
      <w:r w:rsidR="00462993">
        <w:rPr>
          <w:lang w:val="en-US"/>
        </w:rPr>
        <w:t>4</w:t>
      </w:r>
      <w:r w:rsidR="005F31DB">
        <w:rPr>
          <w:lang w:val="en-US"/>
        </w:rPr>
        <w:t>6</w:t>
      </w:r>
      <w:r w:rsidRPr="00651DF6">
        <w:rPr>
          <w:lang w:val="en-US"/>
        </w:rPr>
        <w:t xml:space="preserve">] </w:t>
      </w:r>
      <w:r w:rsidR="00BA63FE">
        <w:rPr>
          <w:lang w:val="en-US"/>
        </w:rPr>
        <w:tab/>
      </w:r>
      <w:proofErr w:type="spellStart"/>
      <w:r w:rsidR="00651DF6" w:rsidRPr="00651DF6">
        <w:rPr>
          <w:lang w:val="en-US"/>
        </w:rPr>
        <w:t>Pelaez</w:t>
      </w:r>
      <w:proofErr w:type="spellEnd"/>
      <w:r w:rsidR="00651DF6" w:rsidRPr="00651DF6">
        <w:rPr>
          <w:lang w:val="en-US"/>
        </w:rPr>
        <w:t xml:space="preserve">, A. (2019, March 23). Designing for the internet of things. </w:t>
      </w:r>
      <w:proofErr w:type="spellStart"/>
      <w:r w:rsidR="00651DF6" w:rsidRPr="00054D62">
        <w:t>Ubidots</w:t>
      </w:r>
      <w:proofErr w:type="spellEnd"/>
      <w:r w:rsidR="00651DF6" w:rsidRPr="00054D62">
        <w:t xml:space="preserve"> Blog. </w:t>
      </w:r>
      <w:hyperlink r:id="rId122" w:history="1">
        <w:r w:rsidR="00BA63FE" w:rsidRPr="00BA63FE">
          <w:rPr>
            <w:rStyle w:val="Hipervnculo"/>
          </w:rPr>
          <w:t>https://ubidots.com</w:t>
        </w:r>
        <w:r w:rsidR="00BA63FE" w:rsidRPr="00BA63FE">
          <w:rPr>
            <w:rStyle w:val="Hipervnculo"/>
          </w:rPr>
          <w:t>/</w:t>
        </w:r>
        <w:r w:rsidR="00BA63FE" w:rsidRPr="00BA63FE">
          <w:rPr>
            <w:rStyle w:val="Hipervnculo"/>
          </w:rPr>
          <w:t>blog/designing-for-the-internet-of-things/</w:t>
        </w:r>
      </w:hyperlink>
    </w:p>
    <w:p w14:paraId="4A90BD4D" w14:textId="4C3DFAEC" w:rsidR="000706D3" w:rsidRPr="00BA63FE" w:rsidRDefault="000706D3" w:rsidP="00BA63FE">
      <w:pPr>
        <w:pStyle w:val="Sinespaciado"/>
      </w:pPr>
    </w:p>
    <w:p w14:paraId="00D01DF5" w14:textId="2D87B31C" w:rsidR="000706D3" w:rsidRDefault="000706D3" w:rsidP="00BA63FE">
      <w:pPr>
        <w:pStyle w:val="Sinespaciado"/>
        <w:ind w:left="426" w:hanging="426"/>
        <w:rPr>
          <w:lang w:val="en-US"/>
        </w:rPr>
      </w:pPr>
      <w:r w:rsidRPr="000706D3">
        <w:t xml:space="preserve">[47] </w:t>
      </w:r>
      <w:r w:rsidR="00BA63FE">
        <w:tab/>
      </w:r>
      <w:r w:rsidRPr="000706D3">
        <w:t xml:space="preserve">Modelado de datos con Amazon </w:t>
      </w:r>
      <w:proofErr w:type="spellStart"/>
      <w:r w:rsidRPr="000706D3">
        <w:t>DocumentDB</w:t>
      </w:r>
      <w:proofErr w:type="spellEnd"/>
      <w:r w:rsidRPr="000706D3">
        <w:t xml:space="preserve">. </w:t>
      </w:r>
      <w:r w:rsidRPr="000706D3">
        <w:rPr>
          <w:lang w:val="en-US"/>
        </w:rPr>
        <w:t xml:space="preserve">(n.d.). [Video]. Amazon Web Services, Inc. </w:t>
      </w:r>
      <w:hyperlink r:id="rId123" w:history="1">
        <w:r w:rsidR="00BA63FE" w:rsidRPr="0040035A">
          <w:rPr>
            <w:rStyle w:val="Hipervnculo"/>
            <w:lang w:val="en-US"/>
          </w:rPr>
          <w:t>https://aws.amazon.com/es/nosql/document/#Performance_at_scale</w:t>
        </w:r>
      </w:hyperlink>
    </w:p>
    <w:p w14:paraId="6FF5A082" w14:textId="77777777" w:rsidR="00651DF6" w:rsidRPr="005A25F6" w:rsidRDefault="00651DF6" w:rsidP="00BA63FE">
      <w:pPr>
        <w:pStyle w:val="Sinespaciado"/>
        <w:rPr>
          <w:rStyle w:val="Hipervnculo"/>
          <w:lang w:val="en-US"/>
        </w:rPr>
      </w:pPr>
    </w:p>
    <w:p w14:paraId="26CE17D7" w14:textId="0D5921E8" w:rsidR="00651DF6" w:rsidRPr="00651DF6" w:rsidRDefault="0073490A" w:rsidP="00BA63FE">
      <w:pPr>
        <w:pStyle w:val="Sinespaciado"/>
        <w:ind w:left="426" w:hanging="426"/>
        <w:rPr>
          <w:lang w:val="en-US"/>
        </w:rPr>
      </w:pPr>
      <w:r w:rsidRPr="00651DF6">
        <w:rPr>
          <w:lang w:val="en-US"/>
        </w:rPr>
        <w:t>[</w:t>
      </w:r>
      <w:r w:rsidR="00462993">
        <w:rPr>
          <w:lang w:val="en-US"/>
        </w:rPr>
        <w:t>4</w:t>
      </w:r>
      <w:r w:rsidR="000706D3">
        <w:rPr>
          <w:lang w:val="en-US"/>
        </w:rPr>
        <w:t>8</w:t>
      </w:r>
      <w:r w:rsidRPr="00651DF6">
        <w:rPr>
          <w:lang w:val="en-US"/>
        </w:rPr>
        <w:t xml:space="preserve">] </w:t>
      </w:r>
      <w:r w:rsidR="00BA63FE">
        <w:rPr>
          <w:lang w:val="en-US"/>
        </w:rPr>
        <w:tab/>
      </w:r>
      <w:r w:rsidR="00651DF6" w:rsidRPr="00651DF6">
        <w:rPr>
          <w:lang w:val="en-US"/>
        </w:rPr>
        <w:t xml:space="preserve">Time Series Collections — MongoDB Manual. (n.d.). </w:t>
      </w:r>
      <w:hyperlink r:id="rId124" w:history="1">
        <w:r w:rsidR="00BA63FE" w:rsidRPr="0040035A">
          <w:rPr>
            <w:rStyle w:val="Hipervnculo"/>
            <w:lang w:val="en-US"/>
          </w:rPr>
          <w:t>https://www.mongodb.com/docs/v5.3/core/timeseries-collections/</w:t>
        </w:r>
      </w:hyperlink>
    </w:p>
    <w:p w14:paraId="05138607" w14:textId="77777777" w:rsidR="0073490A" w:rsidRPr="00651DF6" w:rsidRDefault="0073490A" w:rsidP="00BA63FE">
      <w:pPr>
        <w:pStyle w:val="Sinespaciado"/>
        <w:rPr>
          <w:lang w:val="en-US"/>
        </w:rPr>
      </w:pPr>
    </w:p>
    <w:p w14:paraId="10C14CF7" w14:textId="356A6D2E" w:rsidR="001959F7" w:rsidRPr="00651DF6" w:rsidRDefault="001959F7" w:rsidP="00BA63FE">
      <w:pPr>
        <w:pStyle w:val="Sinespaciado"/>
        <w:rPr>
          <w:lang w:val="en-US"/>
        </w:rPr>
      </w:pPr>
      <w:r w:rsidRPr="00651DF6">
        <w:rPr>
          <w:lang w:val="en-US"/>
        </w:rPr>
        <w:t>[</w:t>
      </w:r>
      <w:r w:rsidR="00462993">
        <w:rPr>
          <w:lang w:val="en-US"/>
        </w:rPr>
        <w:t>4</w:t>
      </w:r>
      <w:r w:rsidR="000706D3">
        <w:rPr>
          <w:lang w:val="en-US"/>
        </w:rPr>
        <w:t>9</w:t>
      </w:r>
      <w:r w:rsidRPr="00651DF6">
        <w:rPr>
          <w:lang w:val="en-US"/>
        </w:rPr>
        <w:t xml:space="preserve">] </w:t>
      </w:r>
      <w:r w:rsidR="00651DF6" w:rsidRPr="00651DF6">
        <w:rPr>
          <w:lang w:val="en-US"/>
        </w:rPr>
        <w:t xml:space="preserve">Welcome. (n.d.). </w:t>
      </w:r>
      <w:proofErr w:type="spellStart"/>
      <w:r w:rsidR="00651DF6" w:rsidRPr="00651DF6">
        <w:rPr>
          <w:lang w:val="en-US"/>
        </w:rPr>
        <w:t>Ubidots</w:t>
      </w:r>
      <w:proofErr w:type="spellEnd"/>
      <w:r w:rsidR="00651DF6" w:rsidRPr="00651DF6">
        <w:rPr>
          <w:lang w:val="en-US"/>
        </w:rPr>
        <w:t xml:space="preserve">. </w:t>
      </w:r>
      <w:hyperlink r:id="rId125" w:history="1">
        <w:r w:rsidR="00651DF6" w:rsidRPr="00651DF6">
          <w:rPr>
            <w:rStyle w:val="Hipervnculo"/>
            <w:lang w:val="en-US"/>
          </w:rPr>
          <w:t>https://docs.ubidots.com/reference/welcome</w:t>
        </w:r>
      </w:hyperlink>
    </w:p>
    <w:p w14:paraId="4EAFB34E" w14:textId="7DAC4000" w:rsidR="008E5766" w:rsidRPr="00651DF6" w:rsidRDefault="008E5766" w:rsidP="00BA63FE">
      <w:pPr>
        <w:pStyle w:val="Sinespaciado"/>
        <w:rPr>
          <w:lang w:val="en-US"/>
        </w:rPr>
      </w:pPr>
    </w:p>
    <w:p w14:paraId="54203AF5" w14:textId="2DE35D18" w:rsidR="008E5766" w:rsidRDefault="008E5766" w:rsidP="00BA63FE">
      <w:pPr>
        <w:pStyle w:val="Sinespaciado"/>
        <w:ind w:left="426" w:hanging="426"/>
        <w:rPr>
          <w:lang w:val="en-US"/>
        </w:rPr>
      </w:pPr>
      <w:r w:rsidRPr="00651DF6">
        <w:rPr>
          <w:lang w:val="en-US"/>
        </w:rPr>
        <w:t>[</w:t>
      </w:r>
      <w:r w:rsidR="000706D3">
        <w:rPr>
          <w:lang w:val="en-US"/>
        </w:rPr>
        <w:t>50</w:t>
      </w:r>
      <w:r w:rsidRPr="00651DF6">
        <w:rPr>
          <w:lang w:val="en-US"/>
        </w:rPr>
        <w:t xml:space="preserve">] </w:t>
      </w:r>
      <w:r w:rsidR="00BA63FE">
        <w:rPr>
          <w:lang w:val="en-US"/>
        </w:rPr>
        <w:tab/>
      </w:r>
      <w:r w:rsidR="00651DF6" w:rsidRPr="00651DF6">
        <w:rPr>
          <w:lang w:val="en-US"/>
        </w:rPr>
        <w:t xml:space="preserve">AWS </w:t>
      </w:r>
      <w:proofErr w:type="spellStart"/>
      <w:proofErr w:type="gramStart"/>
      <w:r w:rsidR="00651DF6" w:rsidRPr="00651DF6">
        <w:rPr>
          <w:lang w:val="en-US"/>
        </w:rPr>
        <w:t>re:Invent</w:t>
      </w:r>
      <w:proofErr w:type="spellEnd"/>
      <w:proofErr w:type="gramEnd"/>
      <w:r w:rsidR="00651DF6" w:rsidRPr="00651DF6">
        <w:rPr>
          <w:lang w:val="en-US"/>
        </w:rPr>
        <w:t xml:space="preserve"> 2023 - Compute Innovation Talk. (n.d.). [Video]. Amazon Web Services, Inc. </w:t>
      </w:r>
      <w:hyperlink r:id="rId126" w:history="1">
        <w:r w:rsidR="00BA63FE" w:rsidRPr="0040035A">
          <w:rPr>
            <w:rStyle w:val="Hipervnculo"/>
            <w:lang w:val="en-US"/>
          </w:rPr>
          <w:t>https://aws.amazon.com/es/ec2/</w:t>
        </w:r>
      </w:hyperlink>
    </w:p>
    <w:p w14:paraId="3F57A4A6" w14:textId="0CEA67A2" w:rsidR="008E5766" w:rsidRPr="00651DF6" w:rsidRDefault="008E5766" w:rsidP="00BA63FE">
      <w:pPr>
        <w:pStyle w:val="Sinespaciado"/>
        <w:rPr>
          <w:lang w:val="en-US"/>
        </w:rPr>
      </w:pPr>
    </w:p>
    <w:p w14:paraId="1796687A" w14:textId="255F4C11" w:rsidR="008E5766" w:rsidRPr="00186837" w:rsidRDefault="008E5766" w:rsidP="00BA63FE">
      <w:pPr>
        <w:pStyle w:val="Sinespaciado"/>
        <w:ind w:left="426" w:hanging="426"/>
      </w:pPr>
      <w:r w:rsidRPr="00651DF6">
        <w:rPr>
          <w:lang w:val="en-US"/>
        </w:rPr>
        <w:t>[</w:t>
      </w:r>
      <w:r w:rsidR="005F31DB">
        <w:rPr>
          <w:lang w:val="en-US"/>
        </w:rPr>
        <w:t>5</w:t>
      </w:r>
      <w:r w:rsidR="000706D3">
        <w:rPr>
          <w:lang w:val="en-US"/>
        </w:rPr>
        <w:t>1</w:t>
      </w:r>
      <w:r w:rsidRPr="00651DF6">
        <w:rPr>
          <w:lang w:val="en-US"/>
        </w:rPr>
        <w:t xml:space="preserve">] </w:t>
      </w:r>
      <w:r w:rsidR="00BA63FE">
        <w:rPr>
          <w:lang w:val="en-US"/>
        </w:rPr>
        <w:tab/>
      </w:r>
      <w:proofErr w:type="spellStart"/>
      <w:r w:rsidR="00651DF6" w:rsidRPr="00651DF6">
        <w:rPr>
          <w:lang w:val="en-US"/>
        </w:rPr>
        <w:t>Capa</w:t>
      </w:r>
      <w:proofErr w:type="spellEnd"/>
      <w:r w:rsidR="00651DF6" w:rsidRPr="00651DF6">
        <w:rPr>
          <w:lang w:val="en-US"/>
        </w:rPr>
        <w:t xml:space="preserve"> </w:t>
      </w:r>
      <w:proofErr w:type="spellStart"/>
      <w:r w:rsidR="00651DF6" w:rsidRPr="00651DF6">
        <w:rPr>
          <w:lang w:val="en-US"/>
        </w:rPr>
        <w:t>gratuita</w:t>
      </w:r>
      <w:proofErr w:type="spellEnd"/>
      <w:r w:rsidR="00651DF6" w:rsidRPr="00651DF6">
        <w:rPr>
          <w:lang w:val="en-US"/>
        </w:rPr>
        <w:t xml:space="preserve"> de AWS | Cloud computing gratis |AWS. (n.d.). Amazon Web Services, Inc. </w:t>
      </w:r>
      <w:hyperlink r:id="rId127" w:history="1">
        <w:r w:rsidR="00BA63FE" w:rsidRPr="0040035A">
          <w:rPr>
            <w:rStyle w:val="Hipervnculo"/>
          </w:rPr>
          <w:t>https://aws.amazon.com/es/free/?all-free-tier.sort-by=item.additionalFields.SortRank&amp;all-free-tier.sort-order=asc&amp;awsf.Free%20Tier%20Types=*all&amp;awsf.Free%20Tier%20Categories=*all</w:t>
        </w:r>
      </w:hyperlink>
    </w:p>
    <w:p w14:paraId="20439E4E" w14:textId="5D538727" w:rsidR="00D4547F" w:rsidRPr="00186837" w:rsidRDefault="00D4547F" w:rsidP="00BA63FE">
      <w:pPr>
        <w:pStyle w:val="Sinespaciado"/>
        <w:rPr>
          <w:color w:val="0563C1" w:themeColor="hyperlink"/>
          <w:u w:val="single"/>
        </w:rPr>
      </w:pPr>
    </w:p>
    <w:p w14:paraId="6874C493" w14:textId="7BC8296E" w:rsidR="00D660D7" w:rsidRDefault="00D660D7" w:rsidP="00BA63FE">
      <w:pPr>
        <w:pStyle w:val="Sinespaciado"/>
      </w:pPr>
      <w:r>
        <w:t>[</w:t>
      </w:r>
      <w:r w:rsidR="005F31DB">
        <w:t>5</w:t>
      </w:r>
      <w:r w:rsidR="000706D3">
        <w:t>2</w:t>
      </w:r>
      <w:r>
        <w:t xml:space="preserve">] </w:t>
      </w:r>
      <w:r w:rsidR="00651DF6" w:rsidRPr="00651DF6">
        <w:t>seba-m/granja-esp32. (</w:t>
      </w:r>
      <w:proofErr w:type="spellStart"/>
      <w:r w:rsidR="00651DF6" w:rsidRPr="00651DF6">
        <w:t>n.d</w:t>
      </w:r>
      <w:proofErr w:type="spellEnd"/>
      <w:r w:rsidR="00651DF6" w:rsidRPr="00651DF6">
        <w:t xml:space="preserve">.). GitHub. </w:t>
      </w:r>
      <w:hyperlink r:id="rId128" w:history="1">
        <w:r w:rsidR="00651DF6" w:rsidRPr="00A80FCD">
          <w:rPr>
            <w:rStyle w:val="Hipervnculo"/>
          </w:rPr>
          <w:t>https://github.com/seba-m/granja-esp32</w:t>
        </w:r>
      </w:hyperlink>
    </w:p>
    <w:bookmarkEnd w:id="90"/>
    <w:p w14:paraId="4A44842A" w14:textId="77777777" w:rsidR="00651DF6" w:rsidRPr="00D660D7" w:rsidRDefault="00651DF6" w:rsidP="00AC51CF">
      <w:pPr>
        <w:pStyle w:val="Sinespaciado"/>
      </w:pPr>
    </w:p>
    <w:p w14:paraId="0A2F756E" w14:textId="77777777" w:rsidR="001D7FEB" w:rsidRDefault="001D7FEB" w:rsidP="004D57C2"/>
    <w:p w14:paraId="2040E8BD" w14:textId="77777777" w:rsidR="00D356BC" w:rsidRDefault="00D356BC" w:rsidP="00D356BC">
      <w:pPr>
        <w:pStyle w:val="Sinespaciado"/>
      </w:pPr>
    </w:p>
    <w:p w14:paraId="586110DC" w14:textId="77777777" w:rsidR="00D356BC" w:rsidRDefault="00D356BC" w:rsidP="00D356BC">
      <w:pPr>
        <w:pStyle w:val="Sinespaciado"/>
        <w:sectPr w:rsidR="00D356BC" w:rsidSect="0050545E">
          <w:footerReference w:type="default" r:id="rId129"/>
          <w:pgSz w:w="12240" w:h="20160" w:code="5"/>
          <w:pgMar w:top="1418" w:right="1418" w:bottom="1134" w:left="1985" w:header="709" w:footer="709" w:gutter="0"/>
          <w:cols w:space="708"/>
          <w:docGrid w:linePitch="360"/>
        </w:sectPr>
      </w:pPr>
    </w:p>
    <w:p w14:paraId="45633BEA" w14:textId="77777777" w:rsidR="00D356BC" w:rsidRDefault="00D356BC" w:rsidP="00D356BC">
      <w:pPr>
        <w:pStyle w:val="Titulosinnumeracion"/>
      </w:pPr>
      <w:bookmarkStart w:id="93" w:name="_Toc160578032"/>
      <w:r>
        <w:lastRenderedPageBreak/>
        <w:t>Índice de Tablas</w:t>
      </w:r>
      <w:bookmarkEnd w:id="93"/>
    </w:p>
    <w:p w14:paraId="75D01865" w14:textId="1FB3BEB3" w:rsidR="00BA63FE" w:rsidRDefault="00D356BC">
      <w:pPr>
        <w:pStyle w:val="Tabladeilustraciones"/>
        <w:tabs>
          <w:tab w:val="right" w:leader="dot" w:pos="8827"/>
        </w:tabs>
        <w:rPr>
          <w:rFonts w:eastAsiaTheme="minorEastAsia"/>
          <w:noProof/>
          <w:lang w:eastAsia="es-CL"/>
        </w:rPr>
      </w:pPr>
      <w:r>
        <w:fldChar w:fldCharType="begin"/>
      </w:r>
      <w:r>
        <w:instrText xml:space="preserve"> TOC \h \z \c "Tabla" </w:instrText>
      </w:r>
      <w:r>
        <w:fldChar w:fldCharType="separate"/>
      </w:r>
      <w:hyperlink w:anchor="_Toc160577826" w:history="1">
        <w:r w:rsidR="00BA63FE" w:rsidRPr="000276FA">
          <w:rPr>
            <w:rStyle w:val="Hipervnculo"/>
            <w:noProof/>
          </w:rPr>
          <w:t>Tabla 1 - Información general sobre los sensores de LIITEC</w:t>
        </w:r>
        <w:r w:rsidR="00BA63FE">
          <w:rPr>
            <w:noProof/>
            <w:webHidden/>
          </w:rPr>
          <w:tab/>
        </w:r>
        <w:r w:rsidR="00BA63FE">
          <w:rPr>
            <w:noProof/>
            <w:webHidden/>
          </w:rPr>
          <w:fldChar w:fldCharType="begin"/>
        </w:r>
        <w:r w:rsidR="00BA63FE">
          <w:rPr>
            <w:noProof/>
            <w:webHidden/>
          </w:rPr>
          <w:instrText xml:space="preserve"> PAGEREF _Toc160577826 \h </w:instrText>
        </w:r>
        <w:r w:rsidR="00BA63FE">
          <w:rPr>
            <w:noProof/>
            <w:webHidden/>
          </w:rPr>
        </w:r>
        <w:r w:rsidR="00BA63FE">
          <w:rPr>
            <w:noProof/>
            <w:webHidden/>
          </w:rPr>
          <w:fldChar w:fldCharType="separate"/>
        </w:r>
        <w:r w:rsidR="00BA63FE">
          <w:rPr>
            <w:noProof/>
            <w:webHidden/>
          </w:rPr>
          <w:t>10</w:t>
        </w:r>
        <w:r w:rsidR="00BA63FE">
          <w:rPr>
            <w:noProof/>
            <w:webHidden/>
          </w:rPr>
          <w:fldChar w:fldCharType="end"/>
        </w:r>
      </w:hyperlink>
    </w:p>
    <w:p w14:paraId="4B44CE28" w14:textId="785FA7B1" w:rsidR="00BA63FE" w:rsidRDefault="00BA63FE">
      <w:pPr>
        <w:pStyle w:val="Tabladeilustraciones"/>
        <w:tabs>
          <w:tab w:val="right" w:leader="dot" w:pos="8827"/>
        </w:tabs>
        <w:rPr>
          <w:rFonts w:eastAsiaTheme="minorEastAsia"/>
          <w:noProof/>
          <w:lang w:eastAsia="es-CL"/>
        </w:rPr>
      </w:pPr>
      <w:hyperlink w:anchor="_Toc160577827" w:history="1">
        <w:r w:rsidRPr="000276FA">
          <w:rPr>
            <w:rStyle w:val="Hipervnculo"/>
            <w:noProof/>
          </w:rPr>
          <w:t>Tabla 2 - Uso correcto de las operaciones en una API REST</w:t>
        </w:r>
        <w:r>
          <w:rPr>
            <w:noProof/>
            <w:webHidden/>
          </w:rPr>
          <w:tab/>
        </w:r>
        <w:r>
          <w:rPr>
            <w:noProof/>
            <w:webHidden/>
          </w:rPr>
          <w:fldChar w:fldCharType="begin"/>
        </w:r>
        <w:r>
          <w:rPr>
            <w:noProof/>
            <w:webHidden/>
          </w:rPr>
          <w:instrText xml:space="preserve"> PAGEREF _Toc160577827 \h </w:instrText>
        </w:r>
        <w:r>
          <w:rPr>
            <w:noProof/>
            <w:webHidden/>
          </w:rPr>
        </w:r>
        <w:r>
          <w:rPr>
            <w:noProof/>
            <w:webHidden/>
          </w:rPr>
          <w:fldChar w:fldCharType="separate"/>
        </w:r>
        <w:r>
          <w:rPr>
            <w:noProof/>
            <w:webHidden/>
          </w:rPr>
          <w:t>17</w:t>
        </w:r>
        <w:r>
          <w:rPr>
            <w:noProof/>
            <w:webHidden/>
          </w:rPr>
          <w:fldChar w:fldCharType="end"/>
        </w:r>
      </w:hyperlink>
    </w:p>
    <w:p w14:paraId="29A5AAED" w14:textId="1F737967" w:rsidR="00BA63FE" w:rsidRDefault="00BA63FE">
      <w:pPr>
        <w:pStyle w:val="Tabladeilustraciones"/>
        <w:tabs>
          <w:tab w:val="right" w:leader="dot" w:pos="8827"/>
        </w:tabs>
        <w:rPr>
          <w:rFonts w:eastAsiaTheme="minorEastAsia"/>
          <w:noProof/>
          <w:lang w:eastAsia="es-CL"/>
        </w:rPr>
      </w:pPr>
      <w:hyperlink w:anchor="_Toc160577828" w:history="1">
        <w:r w:rsidRPr="000276FA">
          <w:rPr>
            <w:rStyle w:val="Hipervnculo"/>
            <w:noProof/>
          </w:rPr>
          <w:t>Tabla 3  - Descripción de las configuraciones de Mosquitto-Go-Auth</w:t>
        </w:r>
        <w:r>
          <w:rPr>
            <w:noProof/>
            <w:webHidden/>
          </w:rPr>
          <w:tab/>
        </w:r>
        <w:r>
          <w:rPr>
            <w:noProof/>
            <w:webHidden/>
          </w:rPr>
          <w:fldChar w:fldCharType="begin"/>
        </w:r>
        <w:r>
          <w:rPr>
            <w:noProof/>
            <w:webHidden/>
          </w:rPr>
          <w:instrText xml:space="preserve"> PAGEREF _Toc160577828 \h </w:instrText>
        </w:r>
        <w:r>
          <w:rPr>
            <w:noProof/>
            <w:webHidden/>
          </w:rPr>
        </w:r>
        <w:r>
          <w:rPr>
            <w:noProof/>
            <w:webHidden/>
          </w:rPr>
          <w:fldChar w:fldCharType="separate"/>
        </w:r>
        <w:r>
          <w:rPr>
            <w:noProof/>
            <w:webHidden/>
          </w:rPr>
          <w:t>28</w:t>
        </w:r>
        <w:r>
          <w:rPr>
            <w:noProof/>
            <w:webHidden/>
          </w:rPr>
          <w:fldChar w:fldCharType="end"/>
        </w:r>
      </w:hyperlink>
    </w:p>
    <w:p w14:paraId="539B0A22" w14:textId="72FC31F5" w:rsidR="00BA63FE" w:rsidRDefault="00BA63FE">
      <w:pPr>
        <w:pStyle w:val="Tabladeilustraciones"/>
        <w:tabs>
          <w:tab w:val="right" w:leader="dot" w:pos="8827"/>
        </w:tabs>
        <w:rPr>
          <w:rFonts w:eastAsiaTheme="minorEastAsia"/>
          <w:noProof/>
          <w:lang w:eastAsia="es-CL"/>
        </w:rPr>
      </w:pPr>
      <w:hyperlink w:anchor="_Toc160577829" w:history="1">
        <w:r w:rsidRPr="000276FA">
          <w:rPr>
            <w:rStyle w:val="Hipervnculo"/>
            <w:noProof/>
          </w:rPr>
          <w:t>Tabla 4 - Endpoints de los datos</w:t>
        </w:r>
        <w:r>
          <w:rPr>
            <w:noProof/>
            <w:webHidden/>
          </w:rPr>
          <w:tab/>
        </w:r>
        <w:r>
          <w:rPr>
            <w:noProof/>
            <w:webHidden/>
          </w:rPr>
          <w:fldChar w:fldCharType="begin"/>
        </w:r>
        <w:r>
          <w:rPr>
            <w:noProof/>
            <w:webHidden/>
          </w:rPr>
          <w:instrText xml:space="preserve"> PAGEREF _Toc160577829 \h </w:instrText>
        </w:r>
        <w:r>
          <w:rPr>
            <w:noProof/>
            <w:webHidden/>
          </w:rPr>
        </w:r>
        <w:r>
          <w:rPr>
            <w:noProof/>
            <w:webHidden/>
          </w:rPr>
          <w:fldChar w:fldCharType="separate"/>
        </w:r>
        <w:r>
          <w:rPr>
            <w:noProof/>
            <w:webHidden/>
          </w:rPr>
          <w:t>35</w:t>
        </w:r>
        <w:r>
          <w:rPr>
            <w:noProof/>
            <w:webHidden/>
          </w:rPr>
          <w:fldChar w:fldCharType="end"/>
        </w:r>
      </w:hyperlink>
    </w:p>
    <w:p w14:paraId="7DE0917D" w14:textId="78E4D7B5" w:rsidR="00BA63FE" w:rsidRDefault="00BA63FE">
      <w:pPr>
        <w:pStyle w:val="Tabladeilustraciones"/>
        <w:tabs>
          <w:tab w:val="right" w:leader="dot" w:pos="8827"/>
        </w:tabs>
        <w:rPr>
          <w:rFonts w:eastAsiaTheme="minorEastAsia"/>
          <w:noProof/>
          <w:lang w:eastAsia="es-CL"/>
        </w:rPr>
      </w:pPr>
      <w:hyperlink w:anchor="_Toc160577830" w:history="1">
        <w:r w:rsidRPr="000276FA">
          <w:rPr>
            <w:rStyle w:val="Hipervnculo"/>
            <w:noProof/>
          </w:rPr>
          <w:t>Tabla 5 - Endpoints de los dispositivos</w:t>
        </w:r>
        <w:r>
          <w:rPr>
            <w:noProof/>
            <w:webHidden/>
          </w:rPr>
          <w:tab/>
        </w:r>
        <w:r>
          <w:rPr>
            <w:noProof/>
            <w:webHidden/>
          </w:rPr>
          <w:fldChar w:fldCharType="begin"/>
        </w:r>
        <w:r>
          <w:rPr>
            <w:noProof/>
            <w:webHidden/>
          </w:rPr>
          <w:instrText xml:space="preserve"> PAGEREF _Toc160577830 \h </w:instrText>
        </w:r>
        <w:r>
          <w:rPr>
            <w:noProof/>
            <w:webHidden/>
          </w:rPr>
        </w:r>
        <w:r>
          <w:rPr>
            <w:noProof/>
            <w:webHidden/>
          </w:rPr>
          <w:fldChar w:fldCharType="separate"/>
        </w:r>
        <w:r>
          <w:rPr>
            <w:noProof/>
            <w:webHidden/>
          </w:rPr>
          <w:t>36</w:t>
        </w:r>
        <w:r>
          <w:rPr>
            <w:noProof/>
            <w:webHidden/>
          </w:rPr>
          <w:fldChar w:fldCharType="end"/>
        </w:r>
      </w:hyperlink>
    </w:p>
    <w:p w14:paraId="2B3A7221" w14:textId="1C2A68F5" w:rsidR="00BA63FE" w:rsidRDefault="00BA63FE">
      <w:pPr>
        <w:pStyle w:val="Tabladeilustraciones"/>
        <w:tabs>
          <w:tab w:val="right" w:leader="dot" w:pos="8827"/>
        </w:tabs>
        <w:rPr>
          <w:rFonts w:eastAsiaTheme="minorEastAsia"/>
          <w:noProof/>
          <w:lang w:eastAsia="es-CL"/>
        </w:rPr>
      </w:pPr>
      <w:hyperlink w:anchor="_Toc160577831" w:history="1">
        <w:r w:rsidRPr="000276FA">
          <w:rPr>
            <w:rStyle w:val="Hipervnculo"/>
            <w:noProof/>
          </w:rPr>
          <w:t>Tabla 6 - Enpoints de los canales</w:t>
        </w:r>
        <w:r>
          <w:rPr>
            <w:noProof/>
            <w:webHidden/>
          </w:rPr>
          <w:tab/>
        </w:r>
        <w:r>
          <w:rPr>
            <w:noProof/>
            <w:webHidden/>
          </w:rPr>
          <w:fldChar w:fldCharType="begin"/>
        </w:r>
        <w:r>
          <w:rPr>
            <w:noProof/>
            <w:webHidden/>
          </w:rPr>
          <w:instrText xml:space="preserve"> PAGEREF _Toc160577831 \h </w:instrText>
        </w:r>
        <w:r>
          <w:rPr>
            <w:noProof/>
            <w:webHidden/>
          </w:rPr>
        </w:r>
        <w:r>
          <w:rPr>
            <w:noProof/>
            <w:webHidden/>
          </w:rPr>
          <w:fldChar w:fldCharType="separate"/>
        </w:r>
        <w:r>
          <w:rPr>
            <w:noProof/>
            <w:webHidden/>
          </w:rPr>
          <w:t>36</w:t>
        </w:r>
        <w:r>
          <w:rPr>
            <w:noProof/>
            <w:webHidden/>
          </w:rPr>
          <w:fldChar w:fldCharType="end"/>
        </w:r>
      </w:hyperlink>
    </w:p>
    <w:p w14:paraId="7C39306E" w14:textId="563FC6D9" w:rsidR="00BA63FE" w:rsidRDefault="00BA63FE">
      <w:pPr>
        <w:pStyle w:val="Tabladeilustraciones"/>
        <w:tabs>
          <w:tab w:val="right" w:leader="dot" w:pos="8827"/>
        </w:tabs>
        <w:rPr>
          <w:rFonts w:eastAsiaTheme="minorEastAsia"/>
          <w:noProof/>
          <w:lang w:eastAsia="es-CL"/>
        </w:rPr>
      </w:pPr>
      <w:hyperlink w:anchor="_Toc160577832" w:history="1">
        <w:r w:rsidRPr="000276FA">
          <w:rPr>
            <w:rStyle w:val="Hipervnculo"/>
            <w:noProof/>
          </w:rPr>
          <w:t>Tabla 7 - Endpoints de los usuarios</w:t>
        </w:r>
        <w:r>
          <w:rPr>
            <w:noProof/>
            <w:webHidden/>
          </w:rPr>
          <w:tab/>
        </w:r>
        <w:r>
          <w:rPr>
            <w:noProof/>
            <w:webHidden/>
          </w:rPr>
          <w:fldChar w:fldCharType="begin"/>
        </w:r>
        <w:r>
          <w:rPr>
            <w:noProof/>
            <w:webHidden/>
          </w:rPr>
          <w:instrText xml:space="preserve"> PAGEREF _Toc160577832 \h </w:instrText>
        </w:r>
        <w:r>
          <w:rPr>
            <w:noProof/>
            <w:webHidden/>
          </w:rPr>
        </w:r>
        <w:r>
          <w:rPr>
            <w:noProof/>
            <w:webHidden/>
          </w:rPr>
          <w:fldChar w:fldCharType="separate"/>
        </w:r>
        <w:r>
          <w:rPr>
            <w:noProof/>
            <w:webHidden/>
          </w:rPr>
          <w:t>37</w:t>
        </w:r>
        <w:r>
          <w:rPr>
            <w:noProof/>
            <w:webHidden/>
          </w:rPr>
          <w:fldChar w:fldCharType="end"/>
        </w:r>
      </w:hyperlink>
    </w:p>
    <w:p w14:paraId="3903E100" w14:textId="07658D1D" w:rsidR="00BA63FE" w:rsidRDefault="00BA63FE">
      <w:pPr>
        <w:pStyle w:val="Tabladeilustraciones"/>
        <w:tabs>
          <w:tab w:val="right" w:leader="dot" w:pos="8827"/>
        </w:tabs>
        <w:rPr>
          <w:rFonts w:eastAsiaTheme="minorEastAsia"/>
          <w:noProof/>
          <w:lang w:eastAsia="es-CL"/>
        </w:rPr>
      </w:pPr>
      <w:hyperlink w:anchor="_Toc160577833" w:history="1">
        <w:r w:rsidRPr="000276FA">
          <w:rPr>
            <w:rStyle w:val="Hipervnculo"/>
            <w:noProof/>
          </w:rPr>
          <w:t>Tabla 8 - Endpoints de las Keys</w:t>
        </w:r>
        <w:r>
          <w:rPr>
            <w:noProof/>
            <w:webHidden/>
          </w:rPr>
          <w:tab/>
        </w:r>
        <w:r>
          <w:rPr>
            <w:noProof/>
            <w:webHidden/>
          </w:rPr>
          <w:fldChar w:fldCharType="begin"/>
        </w:r>
        <w:r>
          <w:rPr>
            <w:noProof/>
            <w:webHidden/>
          </w:rPr>
          <w:instrText xml:space="preserve"> PAGEREF _Toc160577833 \h </w:instrText>
        </w:r>
        <w:r>
          <w:rPr>
            <w:noProof/>
            <w:webHidden/>
          </w:rPr>
        </w:r>
        <w:r>
          <w:rPr>
            <w:noProof/>
            <w:webHidden/>
          </w:rPr>
          <w:fldChar w:fldCharType="separate"/>
        </w:r>
        <w:r>
          <w:rPr>
            <w:noProof/>
            <w:webHidden/>
          </w:rPr>
          <w:t>37</w:t>
        </w:r>
        <w:r>
          <w:rPr>
            <w:noProof/>
            <w:webHidden/>
          </w:rPr>
          <w:fldChar w:fldCharType="end"/>
        </w:r>
      </w:hyperlink>
    </w:p>
    <w:p w14:paraId="64DB8C59" w14:textId="6A6D1C34" w:rsidR="00BA63FE" w:rsidRDefault="00BA63FE">
      <w:pPr>
        <w:pStyle w:val="Tabladeilustraciones"/>
        <w:tabs>
          <w:tab w:val="right" w:leader="dot" w:pos="8827"/>
        </w:tabs>
        <w:rPr>
          <w:rFonts w:eastAsiaTheme="minorEastAsia"/>
          <w:noProof/>
          <w:lang w:eastAsia="es-CL"/>
        </w:rPr>
      </w:pPr>
      <w:hyperlink w:anchor="_Toc160577834" w:history="1">
        <w:r w:rsidRPr="000276FA">
          <w:rPr>
            <w:rStyle w:val="Hipervnculo"/>
            <w:noProof/>
          </w:rPr>
          <w:t>Tabla 9 – Detalle de las funciones agregadas en el módulo de conectividad</w:t>
        </w:r>
        <w:r>
          <w:rPr>
            <w:noProof/>
            <w:webHidden/>
          </w:rPr>
          <w:tab/>
        </w:r>
        <w:r>
          <w:rPr>
            <w:noProof/>
            <w:webHidden/>
          </w:rPr>
          <w:fldChar w:fldCharType="begin"/>
        </w:r>
        <w:r>
          <w:rPr>
            <w:noProof/>
            <w:webHidden/>
          </w:rPr>
          <w:instrText xml:space="preserve"> PAGEREF _Toc160577834 \h </w:instrText>
        </w:r>
        <w:r>
          <w:rPr>
            <w:noProof/>
            <w:webHidden/>
          </w:rPr>
        </w:r>
        <w:r>
          <w:rPr>
            <w:noProof/>
            <w:webHidden/>
          </w:rPr>
          <w:fldChar w:fldCharType="separate"/>
        </w:r>
        <w:r>
          <w:rPr>
            <w:noProof/>
            <w:webHidden/>
          </w:rPr>
          <w:t>50</w:t>
        </w:r>
        <w:r>
          <w:rPr>
            <w:noProof/>
            <w:webHidden/>
          </w:rPr>
          <w:fldChar w:fldCharType="end"/>
        </w:r>
      </w:hyperlink>
    </w:p>
    <w:p w14:paraId="55A419E2" w14:textId="65E3985E" w:rsidR="00BA63FE" w:rsidRDefault="00BA63FE">
      <w:pPr>
        <w:pStyle w:val="Tabladeilustraciones"/>
        <w:tabs>
          <w:tab w:val="right" w:leader="dot" w:pos="8827"/>
        </w:tabs>
        <w:rPr>
          <w:rFonts w:eastAsiaTheme="minorEastAsia"/>
          <w:noProof/>
          <w:lang w:eastAsia="es-CL"/>
        </w:rPr>
      </w:pPr>
      <w:hyperlink w:anchor="_Toc160577835" w:history="1">
        <w:r w:rsidRPr="000276FA">
          <w:rPr>
            <w:rStyle w:val="Hipervnculo"/>
            <w:noProof/>
          </w:rPr>
          <w:t>Tabla 10 - Detalle del archivo de configuraciones del Módulo de Integración para los Dispositivos</w:t>
        </w:r>
        <w:r>
          <w:rPr>
            <w:noProof/>
            <w:webHidden/>
          </w:rPr>
          <w:tab/>
        </w:r>
        <w:r>
          <w:rPr>
            <w:noProof/>
            <w:webHidden/>
          </w:rPr>
          <w:fldChar w:fldCharType="begin"/>
        </w:r>
        <w:r>
          <w:rPr>
            <w:noProof/>
            <w:webHidden/>
          </w:rPr>
          <w:instrText xml:space="preserve"> PAGEREF _Toc160577835 \h </w:instrText>
        </w:r>
        <w:r>
          <w:rPr>
            <w:noProof/>
            <w:webHidden/>
          </w:rPr>
        </w:r>
        <w:r>
          <w:rPr>
            <w:noProof/>
            <w:webHidden/>
          </w:rPr>
          <w:fldChar w:fldCharType="separate"/>
        </w:r>
        <w:r>
          <w:rPr>
            <w:noProof/>
            <w:webHidden/>
          </w:rPr>
          <w:t>51</w:t>
        </w:r>
        <w:r>
          <w:rPr>
            <w:noProof/>
            <w:webHidden/>
          </w:rPr>
          <w:fldChar w:fldCharType="end"/>
        </w:r>
      </w:hyperlink>
    </w:p>
    <w:p w14:paraId="4E5A626C" w14:textId="1381CDFE" w:rsidR="00D356BC" w:rsidRPr="00D356BC" w:rsidRDefault="00D356BC" w:rsidP="00D356BC">
      <w:pPr>
        <w:sectPr w:rsidR="00D356BC" w:rsidRPr="00D356BC" w:rsidSect="0050545E">
          <w:footerReference w:type="default" r:id="rId130"/>
          <w:pgSz w:w="12240" w:h="20160" w:code="5"/>
          <w:pgMar w:top="1418" w:right="1418" w:bottom="1134" w:left="1985" w:header="709" w:footer="709" w:gutter="0"/>
          <w:cols w:space="708"/>
          <w:docGrid w:linePitch="360"/>
        </w:sectPr>
      </w:pPr>
      <w:r>
        <w:fldChar w:fldCharType="end"/>
      </w:r>
      <w:r>
        <w:tab/>
      </w:r>
    </w:p>
    <w:p w14:paraId="21907E16" w14:textId="135A858F" w:rsidR="00CA746E" w:rsidRDefault="00D356BC" w:rsidP="00D356BC">
      <w:pPr>
        <w:pStyle w:val="Titulosinnumeracion"/>
      </w:pPr>
      <w:bookmarkStart w:id="94" w:name="_Toc160578033"/>
      <w:r>
        <w:lastRenderedPageBreak/>
        <w:t>Índice de Figuras</w:t>
      </w:r>
      <w:bookmarkEnd w:id="94"/>
    </w:p>
    <w:p w14:paraId="22212759" w14:textId="3E360A88" w:rsidR="00BA63FE" w:rsidRDefault="00BA63FE">
      <w:pPr>
        <w:pStyle w:val="Tabladeilustraciones"/>
        <w:tabs>
          <w:tab w:val="right" w:leader="dot" w:pos="8827"/>
        </w:tabs>
        <w:rPr>
          <w:rFonts w:eastAsiaTheme="minorEastAsia"/>
          <w:noProof/>
          <w:lang w:eastAsia="es-CL"/>
        </w:rPr>
      </w:pPr>
      <w:r>
        <w:fldChar w:fldCharType="begin"/>
      </w:r>
      <w:r>
        <w:instrText xml:space="preserve"> TOC \h \z \c "Figura" </w:instrText>
      </w:r>
      <w:r>
        <w:fldChar w:fldCharType="separate"/>
      </w:r>
      <w:hyperlink w:anchor="_Toc160577875" w:history="1">
        <w:r w:rsidRPr="00C6354C">
          <w:rPr>
            <w:rStyle w:val="Hipervnculo"/>
            <w:noProof/>
          </w:rPr>
          <w:t>Figura 1 - Representación gráfica del proceso ETL</w:t>
        </w:r>
        <w:r>
          <w:rPr>
            <w:noProof/>
            <w:webHidden/>
          </w:rPr>
          <w:tab/>
        </w:r>
        <w:r>
          <w:rPr>
            <w:noProof/>
            <w:webHidden/>
          </w:rPr>
          <w:fldChar w:fldCharType="begin"/>
        </w:r>
        <w:r>
          <w:rPr>
            <w:noProof/>
            <w:webHidden/>
          </w:rPr>
          <w:instrText xml:space="preserve"> PAGEREF _Toc160577875 \h </w:instrText>
        </w:r>
        <w:r>
          <w:rPr>
            <w:noProof/>
            <w:webHidden/>
          </w:rPr>
        </w:r>
        <w:r>
          <w:rPr>
            <w:noProof/>
            <w:webHidden/>
          </w:rPr>
          <w:fldChar w:fldCharType="separate"/>
        </w:r>
        <w:r>
          <w:rPr>
            <w:noProof/>
            <w:webHidden/>
          </w:rPr>
          <w:t>13</w:t>
        </w:r>
        <w:r>
          <w:rPr>
            <w:noProof/>
            <w:webHidden/>
          </w:rPr>
          <w:fldChar w:fldCharType="end"/>
        </w:r>
      </w:hyperlink>
    </w:p>
    <w:p w14:paraId="6CEF460A" w14:textId="46AEAD96" w:rsidR="00BA63FE" w:rsidRDefault="00BA63FE">
      <w:pPr>
        <w:pStyle w:val="Tabladeilustraciones"/>
        <w:tabs>
          <w:tab w:val="right" w:leader="dot" w:pos="8827"/>
        </w:tabs>
        <w:rPr>
          <w:rFonts w:eastAsiaTheme="minorEastAsia"/>
          <w:noProof/>
          <w:lang w:eastAsia="es-CL"/>
        </w:rPr>
      </w:pPr>
      <w:hyperlink w:anchor="_Toc160577876" w:history="1">
        <w:r w:rsidRPr="00C6354C">
          <w:rPr>
            <w:rStyle w:val="Hipervnculo"/>
            <w:noProof/>
          </w:rPr>
          <w:t>Figura 2 - Proceso ETL en sistema IOT</w:t>
        </w:r>
        <w:r>
          <w:rPr>
            <w:noProof/>
            <w:webHidden/>
          </w:rPr>
          <w:tab/>
        </w:r>
        <w:r>
          <w:rPr>
            <w:noProof/>
            <w:webHidden/>
          </w:rPr>
          <w:fldChar w:fldCharType="begin"/>
        </w:r>
        <w:r>
          <w:rPr>
            <w:noProof/>
            <w:webHidden/>
          </w:rPr>
          <w:instrText xml:space="preserve"> PAGEREF _Toc160577876 \h </w:instrText>
        </w:r>
        <w:r>
          <w:rPr>
            <w:noProof/>
            <w:webHidden/>
          </w:rPr>
        </w:r>
        <w:r>
          <w:rPr>
            <w:noProof/>
            <w:webHidden/>
          </w:rPr>
          <w:fldChar w:fldCharType="separate"/>
        </w:r>
        <w:r>
          <w:rPr>
            <w:noProof/>
            <w:webHidden/>
          </w:rPr>
          <w:t>14</w:t>
        </w:r>
        <w:r>
          <w:rPr>
            <w:noProof/>
            <w:webHidden/>
          </w:rPr>
          <w:fldChar w:fldCharType="end"/>
        </w:r>
      </w:hyperlink>
    </w:p>
    <w:p w14:paraId="325EDD21" w14:textId="2D9273A5" w:rsidR="00BA63FE" w:rsidRDefault="00BA63FE">
      <w:pPr>
        <w:pStyle w:val="Tabladeilustraciones"/>
        <w:tabs>
          <w:tab w:val="right" w:leader="dot" w:pos="8827"/>
        </w:tabs>
        <w:rPr>
          <w:rFonts w:eastAsiaTheme="minorEastAsia"/>
          <w:noProof/>
          <w:lang w:eastAsia="es-CL"/>
        </w:rPr>
      </w:pPr>
      <w:hyperlink w:anchor="_Toc160577877" w:history="1">
        <w:r w:rsidRPr="00C6354C">
          <w:rPr>
            <w:rStyle w:val="Hipervnculo"/>
            <w:noProof/>
          </w:rPr>
          <w:t>Figura 3 - Recomendación de escritura de verbos en URLs</w:t>
        </w:r>
        <w:r>
          <w:rPr>
            <w:noProof/>
            <w:webHidden/>
          </w:rPr>
          <w:tab/>
        </w:r>
        <w:r>
          <w:rPr>
            <w:noProof/>
            <w:webHidden/>
          </w:rPr>
          <w:fldChar w:fldCharType="begin"/>
        </w:r>
        <w:r>
          <w:rPr>
            <w:noProof/>
            <w:webHidden/>
          </w:rPr>
          <w:instrText xml:space="preserve"> PAGEREF _Toc160577877 \h </w:instrText>
        </w:r>
        <w:r>
          <w:rPr>
            <w:noProof/>
            <w:webHidden/>
          </w:rPr>
        </w:r>
        <w:r>
          <w:rPr>
            <w:noProof/>
            <w:webHidden/>
          </w:rPr>
          <w:fldChar w:fldCharType="separate"/>
        </w:r>
        <w:r>
          <w:rPr>
            <w:noProof/>
            <w:webHidden/>
          </w:rPr>
          <w:t>16</w:t>
        </w:r>
        <w:r>
          <w:rPr>
            <w:noProof/>
            <w:webHidden/>
          </w:rPr>
          <w:fldChar w:fldCharType="end"/>
        </w:r>
      </w:hyperlink>
    </w:p>
    <w:p w14:paraId="7C55F940" w14:textId="3E66D6C8" w:rsidR="00BA63FE" w:rsidRDefault="00BA63FE">
      <w:pPr>
        <w:pStyle w:val="Tabladeilustraciones"/>
        <w:tabs>
          <w:tab w:val="right" w:leader="dot" w:pos="8827"/>
        </w:tabs>
        <w:rPr>
          <w:rFonts w:eastAsiaTheme="minorEastAsia"/>
          <w:noProof/>
          <w:lang w:eastAsia="es-CL"/>
        </w:rPr>
      </w:pPr>
      <w:hyperlink w:anchor="_Toc160577878" w:history="1">
        <w:r w:rsidRPr="00C6354C">
          <w:rPr>
            <w:rStyle w:val="Hipervnculo"/>
            <w:noProof/>
          </w:rPr>
          <w:t>Figura 4  - Pipeline Métodos de Autenticación en APIs</w:t>
        </w:r>
        <w:r>
          <w:rPr>
            <w:noProof/>
            <w:webHidden/>
          </w:rPr>
          <w:tab/>
        </w:r>
        <w:r>
          <w:rPr>
            <w:noProof/>
            <w:webHidden/>
          </w:rPr>
          <w:fldChar w:fldCharType="begin"/>
        </w:r>
        <w:r>
          <w:rPr>
            <w:noProof/>
            <w:webHidden/>
          </w:rPr>
          <w:instrText xml:space="preserve"> PAGEREF _Toc160577878 \h </w:instrText>
        </w:r>
        <w:r>
          <w:rPr>
            <w:noProof/>
            <w:webHidden/>
          </w:rPr>
        </w:r>
        <w:r>
          <w:rPr>
            <w:noProof/>
            <w:webHidden/>
          </w:rPr>
          <w:fldChar w:fldCharType="separate"/>
        </w:r>
        <w:r>
          <w:rPr>
            <w:noProof/>
            <w:webHidden/>
          </w:rPr>
          <w:t>18</w:t>
        </w:r>
        <w:r>
          <w:rPr>
            <w:noProof/>
            <w:webHidden/>
          </w:rPr>
          <w:fldChar w:fldCharType="end"/>
        </w:r>
      </w:hyperlink>
    </w:p>
    <w:p w14:paraId="09480A48" w14:textId="42669BF5" w:rsidR="00BA63FE" w:rsidRDefault="00BA63FE">
      <w:pPr>
        <w:pStyle w:val="Tabladeilustraciones"/>
        <w:tabs>
          <w:tab w:val="right" w:leader="dot" w:pos="8827"/>
        </w:tabs>
        <w:rPr>
          <w:rFonts w:eastAsiaTheme="minorEastAsia"/>
          <w:noProof/>
          <w:lang w:eastAsia="es-CL"/>
        </w:rPr>
      </w:pPr>
      <w:hyperlink w:anchor="_Toc160577879" w:history="1">
        <w:r w:rsidRPr="00C6354C">
          <w:rPr>
            <w:rStyle w:val="Hipervnculo"/>
            <w:noProof/>
          </w:rPr>
          <w:t>Figura 5 - Ejemplo de Tema (tópico) MQTT</w:t>
        </w:r>
        <w:r>
          <w:rPr>
            <w:noProof/>
            <w:webHidden/>
          </w:rPr>
          <w:tab/>
        </w:r>
        <w:r>
          <w:rPr>
            <w:noProof/>
            <w:webHidden/>
          </w:rPr>
          <w:fldChar w:fldCharType="begin"/>
        </w:r>
        <w:r>
          <w:rPr>
            <w:noProof/>
            <w:webHidden/>
          </w:rPr>
          <w:instrText xml:space="preserve"> PAGEREF _Toc160577879 \h </w:instrText>
        </w:r>
        <w:r>
          <w:rPr>
            <w:noProof/>
            <w:webHidden/>
          </w:rPr>
        </w:r>
        <w:r>
          <w:rPr>
            <w:noProof/>
            <w:webHidden/>
          </w:rPr>
          <w:fldChar w:fldCharType="separate"/>
        </w:r>
        <w:r>
          <w:rPr>
            <w:noProof/>
            <w:webHidden/>
          </w:rPr>
          <w:t>21</w:t>
        </w:r>
        <w:r>
          <w:rPr>
            <w:noProof/>
            <w:webHidden/>
          </w:rPr>
          <w:fldChar w:fldCharType="end"/>
        </w:r>
      </w:hyperlink>
    </w:p>
    <w:p w14:paraId="2BBF33B7" w14:textId="51E106F0" w:rsidR="00BA63FE" w:rsidRDefault="00BA63FE">
      <w:pPr>
        <w:pStyle w:val="Tabladeilustraciones"/>
        <w:tabs>
          <w:tab w:val="right" w:leader="dot" w:pos="8827"/>
        </w:tabs>
        <w:rPr>
          <w:rFonts w:eastAsiaTheme="minorEastAsia"/>
          <w:noProof/>
          <w:lang w:eastAsia="es-CL"/>
        </w:rPr>
      </w:pPr>
      <w:hyperlink w:anchor="_Toc160577880" w:history="1">
        <w:r w:rsidRPr="00C6354C">
          <w:rPr>
            <w:rStyle w:val="Hipervnculo"/>
            <w:noProof/>
          </w:rPr>
          <w:t>Figura 6 - Arquitectura simple para medir el nivel de agua en un pozo</w:t>
        </w:r>
        <w:r>
          <w:rPr>
            <w:noProof/>
            <w:webHidden/>
          </w:rPr>
          <w:tab/>
        </w:r>
        <w:r>
          <w:rPr>
            <w:noProof/>
            <w:webHidden/>
          </w:rPr>
          <w:fldChar w:fldCharType="begin"/>
        </w:r>
        <w:r>
          <w:rPr>
            <w:noProof/>
            <w:webHidden/>
          </w:rPr>
          <w:instrText xml:space="preserve"> PAGEREF _Toc160577880 \h </w:instrText>
        </w:r>
        <w:r>
          <w:rPr>
            <w:noProof/>
            <w:webHidden/>
          </w:rPr>
        </w:r>
        <w:r>
          <w:rPr>
            <w:noProof/>
            <w:webHidden/>
          </w:rPr>
          <w:fldChar w:fldCharType="separate"/>
        </w:r>
        <w:r>
          <w:rPr>
            <w:noProof/>
            <w:webHidden/>
          </w:rPr>
          <w:t>23</w:t>
        </w:r>
        <w:r>
          <w:rPr>
            <w:noProof/>
            <w:webHidden/>
          </w:rPr>
          <w:fldChar w:fldCharType="end"/>
        </w:r>
      </w:hyperlink>
    </w:p>
    <w:p w14:paraId="612FB8DD" w14:textId="384FD309" w:rsidR="00BA63FE" w:rsidRDefault="00BA63FE">
      <w:pPr>
        <w:pStyle w:val="Tabladeilustraciones"/>
        <w:tabs>
          <w:tab w:val="right" w:leader="dot" w:pos="8827"/>
        </w:tabs>
        <w:rPr>
          <w:rFonts w:eastAsiaTheme="minorEastAsia"/>
          <w:noProof/>
          <w:lang w:eastAsia="es-CL"/>
        </w:rPr>
      </w:pPr>
      <w:hyperlink w:anchor="_Toc160577881" w:history="1">
        <w:r w:rsidRPr="00C6354C">
          <w:rPr>
            <w:rStyle w:val="Hipervnculo"/>
            <w:noProof/>
          </w:rPr>
          <w:t>Figura 7 - Arquitectura para medir el agua de un pozo más generadores diésel</w:t>
        </w:r>
        <w:r>
          <w:rPr>
            <w:noProof/>
            <w:webHidden/>
          </w:rPr>
          <w:tab/>
        </w:r>
        <w:r>
          <w:rPr>
            <w:noProof/>
            <w:webHidden/>
          </w:rPr>
          <w:fldChar w:fldCharType="begin"/>
        </w:r>
        <w:r>
          <w:rPr>
            <w:noProof/>
            <w:webHidden/>
          </w:rPr>
          <w:instrText xml:space="preserve"> PAGEREF _Toc160577881 \h </w:instrText>
        </w:r>
        <w:r>
          <w:rPr>
            <w:noProof/>
            <w:webHidden/>
          </w:rPr>
        </w:r>
        <w:r>
          <w:rPr>
            <w:noProof/>
            <w:webHidden/>
          </w:rPr>
          <w:fldChar w:fldCharType="separate"/>
        </w:r>
        <w:r>
          <w:rPr>
            <w:noProof/>
            <w:webHidden/>
          </w:rPr>
          <w:t>24</w:t>
        </w:r>
        <w:r>
          <w:rPr>
            <w:noProof/>
            <w:webHidden/>
          </w:rPr>
          <w:fldChar w:fldCharType="end"/>
        </w:r>
      </w:hyperlink>
    </w:p>
    <w:p w14:paraId="7ED3D7C3" w14:textId="62FD667C" w:rsidR="00BA63FE" w:rsidRDefault="00BA63FE">
      <w:pPr>
        <w:pStyle w:val="Tabladeilustraciones"/>
        <w:tabs>
          <w:tab w:val="right" w:leader="dot" w:pos="8827"/>
        </w:tabs>
        <w:rPr>
          <w:rFonts w:eastAsiaTheme="minorEastAsia"/>
          <w:noProof/>
          <w:lang w:eastAsia="es-CL"/>
        </w:rPr>
      </w:pPr>
      <w:hyperlink w:anchor="_Toc160577882" w:history="1">
        <w:r w:rsidRPr="00C6354C">
          <w:rPr>
            <w:rStyle w:val="Hipervnculo"/>
            <w:noProof/>
          </w:rPr>
          <w:t>Figura 8 - Arquitectura para medir el agua de un pozo más generadores diésel</w:t>
        </w:r>
        <w:r>
          <w:rPr>
            <w:noProof/>
            <w:webHidden/>
          </w:rPr>
          <w:tab/>
        </w:r>
        <w:r>
          <w:rPr>
            <w:noProof/>
            <w:webHidden/>
          </w:rPr>
          <w:fldChar w:fldCharType="begin"/>
        </w:r>
        <w:r>
          <w:rPr>
            <w:noProof/>
            <w:webHidden/>
          </w:rPr>
          <w:instrText xml:space="preserve"> PAGEREF _Toc160577882 \h </w:instrText>
        </w:r>
        <w:r>
          <w:rPr>
            <w:noProof/>
            <w:webHidden/>
          </w:rPr>
        </w:r>
        <w:r>
          <w:rPr>
            <w:noProof/>
            <w:webHidden/>
          </w:rPr>
          <w:fldChar w:fldCharType="separate"/>
        </w:r>
        <w:r>
          <w:rPr>
            <w:noProof/>
            <w:webHidden/>
          </w:rPr>
          <w:t>24</w:t>
        </w:r>
        <w:r>
          <w:rPr>
            <w:noProof/>
            <w:webHidden/>
          </w:rPr>
          <w:fldChar w:fldCharType="end"/>
        </w:r>
      </w:hyperlink>
    </w:p>
    <w:p w14:paraId="2009601C" w14:textId="0E7F5575" w:rsidR="00BA63FE" w:rsidRDefault="00BA63FE">
      <w:pPr>
        <w:pStyle w:val="Tabladeilustraciones"/>
        <w:tabs>
          <w:tab w:val="right" w:leader="dot" w:pos="8827"/>
        </w:tabs>
        <w:rPr>
          <w:rFonts w:eastAsiaTheme="minorEastAsia"/>
          <w:noProof/>
          <w:lang w:eastAsia="es-CL"/>
        </w:rPr>
      </w:pPr>
      <w:hyperlink w:anchor="_Toc160577883" w:history="1">
        <w:r w:rsidRPr="00C6354C">
          <w:rPr>
            <w:rStyle w:val="Hipervnculo"/>
            <w:noProof/>
          </w:rPr>
          <w:t>Figura 9 - Arquitectura de datos LIITEC API</w:t>
        </w:r>
        <w:r>
          <w:rPr>
            <w:noProof/>
            <w:webHidden/>
          </w:rPr>
          <w:tab/>
        </w:r>
        <w:r>
          <w:rPr>
            <w:noProof/>
            <w:webHidden/>
          </w:rPr>
          <w:fldChar w:fldCharType="begin"/>
        </w:r>
        <w:r>
          <w:rPr>
            <w:noProof/>
            <w:webHidden/>
          </w:rPr>
          <w:instrText xml:space="preserve"> PAGEREF _Toc160577883 \h </w:instrText>
        </w:r>
        <w:r>
          <w:rPr>
            <w:noProof/>
            <w:webHidden/>
          </w:rPr>
        </w:r>
        <w:r>
          <w:rPr>
            <w:noProof/>
            <w:webHidden/>
          </w:rPr>
          <w:fldChar w:fldCharType="separate"/>
        </w:r>
        <w:r>
          <w:rPr>
            <w:noProof/>
            <w:webHidden/>
          </w:rPr>
          <w:t>26</w:t>
        </w:r>
        <w:r>
          <w:rPr>
            <w:noProof/>
            <w:webHidden/>
          </w:rPr>
          <w:fldChar w:fldCharType="end"/>
        </w:r>
      </w:hyperlink>
    </w:p>
    <w:p w14:paraId="22B8C6D9" w14:textId="591B3E64" w:rsidR="00BA63FE" w:rsidRDefault="00BA63FE">
      <w:pPr>
        <w:pStyle w:val="Tabladeilustraciones"/>
        <w:tabs>
          <w:tab w:val="right" w:leader="dot" w:pos="8827"/>
        </w:tabs>
        <w:rPr>
          <w:rFonts w:eastAsiaTheme="minorEastAsia"/>
          <w:noProof/>
          <w:lang w:eastAsia="es-CL"/>
        </w:rPr>
      </w:pPr>
      <w:hyperlink w:anchor="_Toc160577884" w:history="1">
        <w:r w:rsidRPr="00C6354C">
          <w:rPr>
            <w:rStyle w:val="Hipervnculo"/>
            <w:noProof/>
          </w:rPr>
          <w:t>Figura 10 - Configuración del Orquestador para el Sistema</w:t>
        </w:r>
        <w:r>
          <w:rPr>
            <w:noProof/>
            <w:webHidden/>
          </w:rPr>
          <w:tab/>
        </w:r>
        <w:r>
          <w:rPr>
            <w:noProof/>
            <w:webHidden/>
          </w:rPr>
          <w:fldChar w:fldCharType="begin"/>
        </w:r>
        <w:r>
          <w:rPr>
            <w:noProof/>
            <w:webHidden/>
          </w:rPr>
          <w:instrText xml:space="preserve"> PAGEREF _Toc160577884 \h </w:instrText>
        </w:r>
        <w:r>
          <w:rPr>
            <w:noProof/>
            <w:webHidden/>
          </w:rPr>
        </w:r>
        <w:r>
          <w:rPr>
            <w:noProof/>
            <w:webHidden/>
          </w:rPr>
          <w:fldChar w:fldCharType="separate"/>
        </w:r>
        <w:r>
          <w:rPr>
            <w:noProof/>
            <w:webHidden/>
          </w:rPr>
          <w:t>27</w:t>
        </w:r>
        <w:r>
          <w:rPr>
            <w:noProof/>
            <w:webHidden/>
          </w:rPr>
          <w:fldChar w:fldCharType="end"/>
        </w:r>
      </w:hyperlink>
    </w:p>
    <w:p w14:paraId="25B140E9" w14:textId="522B9F7D" w:rsidR="00BA63FE" w:rsidRDefault="00BA63FE">
      <w:pPr>
        <w:pStyle w:val="Tabladeilustraciones"/>
        <w:tabs>
          <w:tab w:val="right" w:leader="dot" w:pos="8827"/>
        </w:tabs>
        <w:rPr>
          <w:rFonts w:eastAsiaTheme="minorEastAsia"/>
          <w:noProof/>
          <w:lang w:eastAsia="es-CL"/>
        </w:rPr>
      </w:pPr>
      <w:hyperlink w:anchor="_Toc160577885" w:history="1">
        <w:r w:rsidRPr="00C6354C">
          <w:rPr>
            <w:rStyle w:val="Hipervnculo"/>
            <w:noProof/>
          </w:rPr>
          <w:t>Figura 11 - Archivo de configuración Mosquitto-Go-Auth</w:t>
        </w:r>
        <w:r>
          <w:rPr>
            <w:noProof/>
            <w:webHidden/>
          </w:rPr>
          <w:tab/>
        </w:r>
        <w:r>
          <w:rPr>
            <w:noProof/>
            <w:webHidden/>
          </w:rPr>
          <w:fldChar w:fldCharType="begin"/>
        </w:r>
        <w:r>
          <w:rPr>
            <w:noProof/>
            <w:webHidden/>
          </w:rPr>
          <w:instrText xml:space="preserve"> PAGEREF _Toc160577885 \h </w:instrText>
        </w:r>
        <w:r>
          <w:rPr>
            <w:noProof/>
            <w:webHidden/>
          </w:rPr>
        </w:r>
        <w:r>
          <w:rPr>
            <w:noProof/>
            <w:webHidden/>
          </w:rPr>
          <w:fldChar w:fldCharType="separate"/>
        </w:r>
        <w:r>
          <w:rPr>
            <w:noProof/>
            <w:webHidden/>
          </w:rPr>
          <w:t>28</w:t>
        </w:r>
        <w:r>
          <w:rPr>
            <w:noProof/>
            <w:webHidden/>
          </w:rPr>
          <w:fldChar w:fldCharType="end"/>
        </w:r>
      </w:hyperlink>
    </w:p>
    <w:p w14:paraId="1C13E877" w14:textId="268AE5EA" w:rsidR="00BA63FE" w:rsidRDefault="00BA63FE">
      <w:pPr>
        <w:pStyle w:val="Tabladeilustraciones"/>
        <w:tabs>
          <w:tab w:val="right" w:leader="dot" w:pos="8827"/>
        </w:tabs>
        <w:rPr>
          <w:rFonts w:eastAsiaTheme="minorEastAsia"/>
          <w:noProof/>
          <w:lang w:eastAsia="es-CL"/>
        </w:rPr>
      </w:pPr>
      <w:hyperlink w:anchor="_Toc160577886" w:history="1">
        <w:r w:rsidRPr="00C6354C">
          <w:rPr>
            <w:rStyle w:val="Hipervnculo"/>
            <w:noProof/>
          </w:rPr>
          <w:t>Figura 12 - Componentes de un Sensor Ambiental</w:t>
        </w:r>
        <w:r>
          <w:rPr>
            <w:noProof/>
            <w:webHidden/>
          </w:rPr>
          <w:tab/>
        </w:r>
        <w:r>
          <w:rPr>
            <w:noProof/>
            <w:webHidden/>
          </w:rPr>
          <w:fldChar w:fldCharType="begin"/>
        </w:r>
        <w:r>
          <w:rPr>
            <w:noProof/>
            <w:webHidden/>
          </w:rPr>
          <w:instrText xml:space="preserve"> PAGEREF _Toc160577886 \h </w:instrText>
        </w:r>
        <w:r>
          <w:rPr>
            <w:noProof/>
            <w:webHidden/>
          </w:rPr>
        </w:r>
        <w:r>
          <w:rPr>
            <w:noProof/>
            <w:webHidden/>
          </w:rPr>
          <w:fldChar w:fldCharType="separate"/>
        </w:r>
        <w:r>
          <w:rPr>
            <w:noProof/>
            <w:webHidden/>
          </w:rPr>
          <w:t>30</w:t>
        </w:r>
        <w:r>
          <w:rPr>
            <w:noProof/>
            <w:webHidden/>
          </w:rPr>
          <w:fldChar w:fldCharType="end"/>
        </w:r>
      </w:hyperlink>
    </w:p>
    <w:p w14:paraId="42C9CB16" w14:textId="5B37ADE0" w:rsidR="00BA63FE" w:rsidRDefault="00BA63FE">
      <w:pPr>
        <w:pStyle w:val="Tabladeilustraciones"/>
        <w:tabs>
          <w:tab w:val="right" w:leader="dot" w:pos="8827"/>
        </w:tabs>
        <w:rPr>
          <w:rFonts w:eastAsiaTheme="minorEastAsia"/>
          <w:noProof/>
          <w:lang w:eastAsia="es-CL"/>
        </w:rPr>
      </w:pPr>
      <w:hyperlink w:anchor="_Toc160577887" w:history="1">
        <w:r w:rsidRPr="00C6354C">
          <w:rPr>
            <w:rStyle w:val="Hipervnculo"/>
            <w:noProof/>
          </w:rPr>
          <w:t>Figura 13 - Componentes de un Canal</w:t>
        </w:r>
        <w:r>
          <w:rPr>
            <w:noProof/>
            <w:webHidden/>
          </w:rPr>
          <w:tab/>
        </w:r>
        <w:r>
          <w:rPr>
            <w:noProof/>
            <w:webHidden/>
          </w:rPr>
          <w:fldChar w:fldCharType="begin"/>
        </w:r>
        <w:r>
          <w:rPr>
            <w:noProof/>
            <w:webHidden/>
          </w:rPr>
          <w:instrText xml:space="preserve"> PAGEREF _Toc160577887 \h </w:instrText>
        </w:r>
        <w:r>
          <w:rPr>
            <w:noProof/>
            <w:webHidden/>
          </w:rPr>
        </w:r>
        <w:r>
          <w:rPr>
            <w:noProof/>
            <w:webHidden/>
          </w:rPr>
          <w:fldChar w:fldCharType="separate"/>
        </w:r>
        <w:r>
          <w:rPr>
            <w:noProof/>
            <w:webHidden/>
          </w:rPr>
          <w:t>31</w:t>
        </w:r>
        <w:r>
          <w:rPr>
            <w:noProof/>
            <w:webHidden/>
          </w:rPr>
          <w:fldChar w:fldCharType="end"/>
        </w:r>
      </w:hyperlink>
    </w:p>
    <w:p w14:paraId="5280EB20" w14:textId="0454DE32" w:rsidR="00BA63FE" w:rsidRDefault="00BA63FE">
      <w:pPr>
        <w:pStyle w:val="Tabladeilustraciones"/>
        <w:tabs>
          <w:tab w:val="right" w:leader="dot" w:pos="8827"/>
        </w:tabs>
        <w:rPr>
          <w:rFonts w:eastAsiaTheme="minorEastAsia"/>
          <w:noProof/>
          <w:lang w:eastAsia="es-CL"/>
        </w:rPr>
      </w:pPr>
      <w:hyperlink w:anchor="_Toc160577888" w:history="1">
        <w:r w:rsidRPr="00C6354C">
          <w:rPr>
            <w:rStyle w:val="Hipervnculo"/>
            <w:noProof/>
          </w:rPr>
          <w:t>Figura 14 - Estructura de roles de usuario de LIITEC API</w:t>
        </w:r>
        <w:r>
          <w:rPr>
            <w:noProof/>
            <w:webHidden/>
          </w:rPr>
          <w:tab/>
        </w:r>
        <w:r>
          <w:rPr>
            <w:noProof/>
            <w:webHidden/>
          </w:rPr>
          <w:fldChar w:fldCharType="begin"/>
        </w:r>
        <w:r>
          <w:rPr>
            <w:noProof/>
            <w:webHidden/>
          </w:rPr>
          <w:instrText xml:space="preserve"> PAGEREF _Toc160577888 \h </w:instrText>
        </w:r>
        <w:r>
          <w:rPr>
            <w:noProof/>
            <w:webHidden/>
          </w:rPr>
        </w:r>
        <w:r>
          <w:rPr>
            <w:noProof/>
            <w:webHidden/>
          </w:rPr>
          <w:fldChar w:fldCharType="separate"/>
        </w:r>
        <w:r>
          <w:rPr>
            <w:noProof/>
            <w:webHidden/>
          </w:rPr>
          <w:t>32</w:t>
        </w:r>
        <w:r>
          <w:rPr>
            <w:noProof/>
            <w:webHidden/>
          </w:rPr>
          <w:fldChar w:fldCharType="end"/>
        </w:r>
      </w:hyperlink>
    </w:p>
    <w:p w14:paraId="36C90630" w14:textId="1036A91A" w:rsidR="00BA63FE" w:rsidRDefault="00BA63FE">
      <w:pPr>
        <w:pStyle w:val="Tabladeilustraciones"/>
        <w:tabs>
          <w:tab w:val="right" w:leader="dot" w:pos="8827"/>
        </w:tabs>
        <w:rPr>
          <w:rFonts w:eastAsiaTheme="minorEastAsia"/>
          <w:noProof/>
          <w:lang w:eastAsia="es-CL"/>
        </w:rPr>
      </w:pPr>
      <w:hyperlink w:anchor="_Toc160577889" w:history="1">
        <w:r w:rsidRPr="00C6354C">
          <w:rPr>
            <w:rStyle w:val="Hipervnculo"/>
            <w:noProof/>
          </w:rPr>
          <w:t>Figura 15 - Estructura de autoridad LIITEC API</w:t>
        </w:r>
        <w:r>
          <w:rPr>
            <w:noProof/>
            <w:webHidden/>
          </w:rPr>
          <w:tab/>
        </w:r>
        <w:r>
          <w:rPr>
            <w:noProof/>
            <w:webHidden/>
          </w:rPr>
          <w:fldChar w:fldCharType="begin"/>
        </w:r>
        <w:r>
          <w:rPr>
            <w:noProof/>
            <w:webHidden/>
          </w:rPr>
          <w:instrText xml:space="preserve"> PAGEREF _Toc160577889 \h </w:instrText>
        </w:r>
        <w:r>
          <w:rPr>
            <w:noProof/>
            <w:webHidden/>
          </w:rPr>
        </w:r>
        <w:r>
          <w:rPr>
            <w:noProof/>
            <w:webHidden/>
          </w:rPr>
          <w:fldChar w:fldCharType="separate"/>
        </w:r>
        <w:r>
          <w:rPr>
            <w:noProof/>
            <w:webHidden/>
          </w:rPr>
          <w:t>33</w:t>
        </w:r>
        <w:r>
          <w:rPr>
            <w:noProof/>
            <w:webHidden/>
          </w:rPr>
          <w:fldChar w:fldCharType="end"/>
        </w:r>
      </w:hyperlink>
    </w:p>
    <w:p w14:paraId="58FF37ED" w14:textId="7668B8C0" w:rsidR="00BA63FE" w:rsidRDefault="00BA63FE">
      <w:pPr>
        <w:pStyle w:val="Tabladeilustraciones"/>
        <w:tabs>
          <w:tab w:val="right" w:leader="dot" w:pos="8827"/>
        </w:tabs>
        <w:rPr>
          <w:rFonts w:eastAsiaTheme="minorEastAsia"/>
          <w:noProof/>
          <w:lang w:eastAsia="es-CL"/>
        </w:rPr>
      </w:pPr>
      <w:hyperlink w:anchor="_Toc160577890" w:history="1">
        <w:r w:rsidRPr="00C6354C">
          <w:rPr>
            <w:rStyle w:val="Hipervnculo"/>
            <w:noProof/>
          </w:rPr>
          <w:t>Figura 16 - Middleware de acceso a la API</w:t>
        </w:r>
        <w:r>
          <w:rPr>
            <w:noProof/>
            <w:webHidden/>
          </w:rPr>
          <w:tab/>
        </w:r>
        <w:r>
          <w:rPr>
            <w:noProof/>
            <w:webHidden/>
          </w:rPr>
          <w:fldChar w:fldCharType="begin"/>
        </w:r>
        <w:r>
          <w:rPr>
            <w:noProof/>
            <w:webHidden/>
          </w:rPr>
          <w:instrText xml:space="preserve"> PAGEREF _Toc160577890 \h </w:instrText>
        </w:r>
        <w:r>
          <w:rPr>
            <w:noProof/>
            <w:webHidden/>
          </w:rPr>
        </w:r>
        <w:r>
          <w:rPr>
            <w:noProof/>
            <w:webHidden/>
          </w:rPr>
          <w:fldChar w:fldCharType="separate"/>
        </w:r>
        <w:r>
          <w:rPr>
            <w:noProof/>
            <w:webHidden/>
          </w:rPr>
          <w:t>34</w:t>
        </w:r>
        <w:r>
          <w:rPr>
            <w:noProof/>
            <w:webHidden/>
          </w:rPr>
          <w:fldChar w:fldCharType="end"/>
        </w:r>
      </w:hyperlink>
    </w:p>
    <w:p w14:paraId="52116CCB" w14:textId="02F97A0F" w:rsidR="00BA63FE" w:rsidRDefault="00BA63FE">
      <w:pPr>
        <w:pStyle w:val="Tabladeilustraciones"/>
        <w:tabs>
          <w:tab w:val="right" w:leader="dot" w:pos="8827"/>
        </w:tabs>
        <w:rPr>
          <w:rFonts w:eastAsiaTheme="minorEastAsia"/>
          <w:noProof/>
          <w:lang w:eastAsia="es-CL"/>
        </w:rPr>
      </w:pPr>
      <w:hyperlink w:anchor="_Toc160577891" w:history="1">
        <w:r w:rsidRPr="00C6354C">
          <w:rPr>
            <w:rStyle w:val="Hipervnculo"/>
            <w:noProof/>
          </w:rPr>
          <w:t>Figura 17 - Middleware para Swagger</w:t>
        </w:r>
        <w:r>
          <w:rPr>
            <w:noProof/>
            <w:webHidden/>
          </w:rPr>
          <w:tab/>
        </w:r>
        <w:r>
          <w:rPr>
            <w:noProof/>
            <w:webHidden/>
          </w:rPr>
          <w:fldChar w:fldCharType="begin"/>
        </w:r>
        <w:r>
          <w:rPr>
            <w:noProof/>
            <w:webHidden/>
          </w:rPr>
          <w:instrText xml:space="preserve"> PAGEREF _Toc160577891 \h </w:instrText>
        </w:r>
        <w:r>
          <w:rPr>
            <w:noProof/>
            <w:webHidden/>
          </w:rPr>
        </w:r>
        <w:r>
          <w:rPr>
            <w:noProof/>
            <w:webHidden/>
          </w:rPr>
          <w:fldChar w:fldCharType="separate"/>
        </w:r>
        <w:r>
          <w:rPr>
            <w:noProof/>
            <w:webHidden/>
          </w:rPr>
          <w:t>43</w:t>
        </w:r>
        <w:r>
          <w:rPr>
            <w:noProof/>
            <w:webHidden/>
          </w:rPr>
          <w:fldChar w:fldCharType="end"/>
        </w:r>
      </w:hyperlink>
    </w:p>
    <w:p w14:paraId="01877E98" w14:textId="38D09ADA" w:rsidR="00BA63FE" w:rsidRDefault="00BA63FE">
      <w:pPr>
        <w:pStyle w:val="Tabladeilustraciones"/>
        <w:tabs>
          <w:tab w:val="right" w:leader="dot" w:pos="8827"/>
        </w:tabs>
        <w:rPr>
          <w:rFonts w:eastAsiaTheme="minorEastAsia"/>
          <w:noProof/>
          <w:lang w:eastAsia="es-CL"/>
        </w:rPr>
      </w:pPr>
      <w:hyperlink w:anchor="_Toc160577892" w:history="1">
        <w:r w:rsidRPr="00C6354C">
          <w:rPr>
            <w:rStyle w:val="Hipervnculo"/>
            <w:noProof/>
          </w:rPr>
          <w:t>Figura 18 - Estructura de documentación de Endpoint</w:t>
        </w:r>
        <w:r>
          <w:rPr>
            <w:noProof/>
            <w:webHidden/>
          </w:rPr>
          <w:tab/>
        </w:r>
        <w:r>
          <w:rPr>
            <w:noProof/>
            <w:webHidden/>
          </w:rPr>
          <w:fldChar w:fldCharType="begin"/>
        </w:r>
        <w:r>
          <w:rPr>
            <w:noProof/>
            <w:webHidden/>
          </w:rPr>
          <w:instrText xml:space="preserve"> PAGEREF _Toc160577892 \h </w:instrText>
        </w:r>
        <w:r>
          <w:rPr>
            <w:noProof/>
            <w:webHidden/>
          </w:rPr>
        </w:r>
        <w:r>
          <w:rPr>
            <w:noProof/>
            <w:webHidden/>
          </w:rPr>
          <w:fldChar w:fldCharType="separate"/>
        </w:r>
        <w:r>
          <w:rPr>
            <w:noProof/>
            <w:webHidden/>
          </w:rPr>
          <w:t>44</w:t>
        </w:r>
        <w:r>
          <w:rPr>
            <w:noProof/>
            <w:webHidden/>
          </w:rPr>
          <w:fldChar w:fldCharType="end"/>
        </w:r>
      </w:hyperlink>
    </w:p>
    <w:p w14:paraId="46102E56" w14:textId="146A50A6" w:rsidR="00BA63FE" w:rsidRDefault="00BA63FE">
      <w:pPr>
        <w:pStyle w:val="Tabladeilustraciones"/>
        <w:tabs>
          <w:tab w:val="right" w:leader="dot" w:pos="8827"/>
        </w:tabs>
        <w:rPr>
          <w:rFonts w:eastAsiaTheme="minorEastAsia"/>
          <w:noProof/>
          <w:lang w:eastAsia="es-CL"/>
        </w:rPr>
      </w:pPr>
      <w:hyperlink w:anchor="_Toc160577893" w:history="1">
        <w:r w:rsidRPr="00C6354C">
          <w:rPr>
            <w:rStyle w:val="Hipervnculo"/>
            <w:noProof/>
          </w:rPr>
          <w:t>Figura 19 - Documentación de los endpoints vista gráfica</w:t>
        </w:r>
        <w:r>
          <w:rPr>
            <w:noProof/>
            <w:webHidden/>
          </w:rPr>
          <w:tab/>
        </w:r>
        <w:r>
          <w:rPr>
            <w:noProof/>
            <w:webHidden/>
          </w:rPr>
          <w:fldChar w:fldCharType="begin"/>
        </w:r>
        <w:r>
          <w:rPr>
            <w:noProof/>
            <w:webHidden/>
          </w:rPr>
          <w:instrText xml:space="preserve"> PAGEREF _Toc160577893 \h </w:instrText>
        </w:r>
        <w:r>
          <w:rPr>
            <w:noProof/>
            <w:webHidden/>
          </w:rPr>
        </w:r>
        <w:r>
          <w:rPr>
            <w:noProof/>
            <w:webHidden/>
          </w:rPr>
          <w:fldChar w:fldCharType="separate"/>
        </w:r>
        <w:r>
          <w:rPr>
            <w:noProof/>
            <w:webHidden/>
          </w:rPr>
          <w:t>45</w:t>
        </w:r>
        <w:r>
          <w:rPr>
            <w:noProof/>
            <w:webHidden/>
          </w:rPr>
          <w:fldChar w:fldCharType="end"/>
        </w:r>
      </w:hyperlink>
    </w:p>
    <w:p w14:paraId="75CE7E05" w14:textId="19697880" w:rsidR="00BA63FE" w:rsidRDefault="00BA63FE">
      <w:pPr>
        <w:pStyle w:val="Tabladeilustraciones"/>
        <w:tabs>
          <w:tab w:val="right" w:leader="dot" w:pos="8827"/>
        </w:tabs>
        <w:rPr>
          <w:rFonts w:eastAsiaTheme="minorEastAsia"/>
          <w:noProof/>
          <w:lang w:eastAsia="es-CL"/>
        </w:rPr>
      </w:pPr>
      <w:hyperlink w:anchor="_Toc160577894" w:history="1">
        <w:r w:rsidRPr="00C6354C">
          <w:rPr>
            <w:rStyle w:val="Hipervnculo"/>
            <w:noProof/>
          </w:rPr>
          <w:t>Figura 20 - Documentación detallada de un endpoint</w:t>
        </w:r>
        <w:r>
          <w:rPr>
            <w:noProof/>
            <w:webHidden/>
          </w:rPr>
          <w:tab/>
        </w:r>
        <w:r>
          <w:rPr>
            <w:noProof/>
            <w:webHidden/>
          </w:rPr>
          <w:fldChar w:fldCharType="begin"/>
        </w:r>
        <w:r>
          <w:rPr>
            <w:noProof/>
            <w:webHidden/>
          </w:rPr>
          <w:instrText xml:space="preserve"> PAGEREF _Toc160577894 \h </w:instrText>
        </w:r>
        <w:r>
          <w:rPr>
            <w:noProof/>
            <w:webHidden/>
          </w:rPr>
        </w:r>
        <w:r>
          <w:rPr>
            <w:noProof/>
            <w:webHidden/>
          </w:rPr>
          <w:fldChar w:fldCharType="separate"/>
        </w:r>
        <w:r>
          <w:rPr>
            <w:noProof/>
            <w:webHidden/>
          </w:rPr>
          <w:t>45</w:t>
        </w:r>
        <w:r>
          <w:rPr>
            <w:noProof/>
            <w:webHidden/>
          </w:rPr>
          <w:fldChar w:fldCharType="end"/>
        </w:r>
      </w:hyperlink>
    </w:p>
    <w:p w14:paraId="0DC576E3" w14:textId="20076A3F" w:rsidR="00BA63FE" w:rsidRDefault="00BA63FE">
      <w:pPr>
        <w:pStyle w:val="Tabladeilustraciones"/>
        <w:tabs>
          <w:tab w:val="right" w:leader="dot" w:pos="8827"/>
        </w:tabs>
        <w:rPr>
          <w:rFonts w:eastAsiaTheme="minorEastAsia"/>
          <w:noProof/>
          <w:lang w:eastAsia="es-CL"/>
        </w:rPr>
      </w:pPr>
      <w:hyperlink w:anchor="_Toc160577895" w:history="1">
        <w:r w:rsidRPr="00C6354C">
          <w:rPr>
            <w:rStyle w:val="Hipervnculo"/>
            <w:noProof/>
          </w:rPr>
          <w:t>Figura 21 - Clase manejadora del cliente MQT</w:t>
        </w:r>
        <w:r>
          <w:rPr>
            <w:noProof/>
            <w:webHidden/>
          </w:rPr>
          <w:tab/>
        </w:r>
        <w:r>
          <w:rPr>
            <w:noProof/>
            <w:webHidden/>
          </w:rPr>
          <w:fldChar w:fldCharType="begin"/>
        </w:r>
        <w:r>
          <w:rPr>
            <w:noProof/>
            <w:webHidden/>
          </w:rPr>
          <w:instrText xml:space="preserve"> PAGEREF _Toc160577895 \h </w:instrText>
        </w:r>
        <w:r>
          <w:rPr>
            <w:noProof/>
            <w:webHidden/>
          </w:rPr>
        </w:r>
        <w:r>
          <w:rPr>
            <w:noProof/>
            <w:webHidden/>
          </w:rPr>
          <w:fldChar w:fldCharType="separate"/>
        </w:r>
        <w:r>
          <w:rPr>
            <w:noProof/>
            <w:webHidden/>
          </w:rPr>
          <w:t>46</w:t>
        </w:r>
        <w:r>
          <w:rPr>
            <w:noProof/>
            <w:webHidden/>
          </w:rPr>
          <w:fldChar w:fldCharType="end"/>
        </w:r>
      </w:hyperlink>
    </w:p>
    <w:p w14:paraId="6B6E99AF" w14:textId="6D7E27F4" w:rsidR="00BA63FE" w:rsidRDefault="00BA63FE">
      <w:pPr>
        <w:pStyle w:val="Tabladeilustraciones"/>
        <w:tabs>
          <w:tab w:val="right" w:leader="dot" w:pos="8827"/>
        </w:tabs>
        <w:rPr>
          <w:rFonts w:eastAsiaTheme="minorEastAsia"/>
          <w:noProof/>
          <w:lang w:eastAsia="es-CL"/>
        </w:rPr>
      </w:pPr>
      <w:hyperlink w:anchor="_Toc160577896" w:history="1">
        <w:r w:rsidRPr="00C6354C">
          <w:rPr>
            <w:rStyle w:val="Hipervnculo"/>
            <w:noProof/>
          </w:rPr>
          <w:t>Figura 22 - Archivo de exportación del cliente MQTT: MqttHandler</w:t>
        </w:r>
        <w:r>
          <w:rPr>
            <w:noProof/>
            <w:webHidden/>
          </w:rPr>
          <w:tab/>
        </w:r>
        <w:r>
          <w:rPr>
            <w:noProof/>
            <w:webHidden/>
          </w:rPr>
          <w:fldChar w:fldCharType="begin"/>
        </w:r>
        <w:r>
          <w:rPr>
            <w:noProof/>
            <w:webHidden/>
          </w:rPr>
          <w:instrText xml:space="preserve"> PAGEREF _Toc160577896 \h </w:instrText>
        </w:r>
        <w:r>
          <w:rPr>
            <w:noProof/>
            <w:webHidden/>
          </w:rPr>
        </w:r>
        <w:r>
          <w:rPr>
            <w:noProof/>
            <w:webHidden/>
          </w:rPr>
          <w:fldChar w:fldCharType="separate"/>
        </w:r>
        <w:r>
          <w:rPr>
            <w:noProof/>
            <w:webHidden/>
          </w:rPr>
          <w:t>48</w:t>
        </w:r>
        <w:r>
          <w:rPr>
            <w:noProof/>
            <w:webHidden/>
          </w:rPr>
          <w:fldChar w:fldCharType="end"/>
        </w:r>
      </w:hyperlink>
    </w:p>
    <w:p w14:paraId="0D0AC9C2" w14:textId="4862D1CB" w:rsidR="00BA63FE" w:rsidRDefault="00BA63FE">
      <w:pPr>
        <w:pStyle w:val="Tabladeilustraciones"/>
        <w:tabs>
          <w:tab w:val="right" w:leader="dot" w:pos="8827"/>
        </w:tabs>
        <w:rPr>
          <w:rFonts w:eastAsiaTheme="minorEastAsia"/>
          <w:noProof/>
          <w:lang w:eastAsia="es-CL"/>
        </w:rPr>
      </w:pPr>
      <w:hyperlink w:anchor="_Toc160577897" w:history="1">
        <w:r w:rsidRPr="00C6354C">
          <w:rPr>
            <w:rStyle w:val="Hipervnculo"/>
            <w:noProof/>
          </w:rPr>
          <w:t>Figura 23 - Suscripción a un tópico al iniciar la API</w:t>
        </w:r>
        <w:r>
          <w:rPr>
            <w:noProof/>
            <w:webHidden/>
          </w:rPr>
          <w:tab/>
        </w:r>
        <w:r>
          <w:rPr>
            <w:noProof/>
            <w:webHidden/>
          </w:rPr>
          <w:fldChar w:fldCharType="begin"/>
        </w:r>
        <w:r>
          <w:rPr>
            <w:noProof/>
            <w:webHidden/>
          </w:rPr>
          <w:instrText xml:space="preserve"> PAGEREF _Toc160577897 \h </w:instrText>
        </w:r>
        <w:r>
          <w:rPr>
            <w:noProof/>
            <w:webHidden/>
          </w:rPr>
        </w:r>
        <w:r>
          <w:rPr>
            <w:noProof/>
            <w:webHidden/>
          </w:rPr>
          <w:fldChar w:fldCharType="separate"/>
        </w:r>
        <w:r>
          <w:rPr>
            <w:noProof/>
            <w:webHidden/>
          </w:rPr>
          <w:t>48</w:t>
        </w:r>
        <w:r>
          <w:rPr>
            <w:noProof/>
            <w:webHidden/>
          </w:rPr>
          <w:fldChar w:fldCharType="end"/>
        </w:r>
      </w:hyperlink>
    </w:p>
    <w:p w14:paraId="71EAE2A0" w14:textId="3DCC432C" w:rsidR="00BA63FE" w:rsidRDefault="00BA63FE">
      <w:pPr>
        <w:pStyle w:val="Tabladeilustraciones"/>
        <w:tabs>
          <w:tab w:val="right" w:leader="dot" w:pos="8827"/>
        </w:tabs>
        <w:rPr>
          <w:rFonts w:eastAsiaTheme="minorEastAsia"/>
          <w:noProof/>
          <w:lang w:eastAsia="es-CL"/>
        </w:rPr>
      </w:pPr>
      <w:hyperlink w:anchor="_Toc160577898" w:history="1">
        <w:r w:rsidRPr="00C6354C">
          <w:rPr>
            <w:rStyle w:val="Hipervnculo"/>
            <w:noProof/>
          </w:rPr>
          <w:t>Figura 24 - Controlador de actualización de un dispositivo</w:t>
        </w:r>
        <w:r>
          <w:rPr>
            <w:noProof/>
            <w:webHidden/>
          </w:rPr>
          <w:tab/>
        </w:r>
        <w:r>
          <w:rPr>
            <w:noProof/>
            <w:webHidden/>
          </w:rPr>
          <w:fldChar w:fldCharType="begin"/>
        </w:r>
        <w:r>
          <w:rPr>
            <w:noProof/>
            <w:webHidden/>
          </w:rPr>
          <w:instrText xml:space="preserve"> PAGEREF _Toc160577898 \h </w:instrText>
        </w:r>
        <w:r>
          <w:rPr>
            <w:noProof/>
            <w:webHidden/>
          </w:rPr>
        </w:r>
        <w:r>
          <w:rPr>
            <w:noProof/>
            <w:webHidden/>
          </w:rPr>
          <w:fldChar w:fldCharType="separate"/>
        </w:r>
        <w:r>
          <w:rPr>
            <w:noProof/>
            <w:webHidden/>
          </w:rPr>
          <w:t>48</w:t>
        </w:r>
        <w:r>
          <w:rPr>
            <w:noProof/>
            <w:webHidden/>
          </w:rPr>
          <w:fldChar w:fldCharType="end"/>
        </w:r>
      </w:hyperlink>
    </w:p>
    <w:p w14:paraId="5B051B72" w14:textId="274BA1DB" w:rsidR="00BA63FE" w:rsidRDefault="00BA63FE">
      <w:pPr>
        <w:pStyle w:val="Tabladeilustraciones"/>
        <w:tabs>
          <w:tab w:val="right" w:leader="dot" w:pos="8827"/>
        </w:tabs>
        <w:rPr>
          <w:rFonts w:eastAsiaTheme="minorEastAsia"/>
          <w:noProof/>
          <w:lang w:eastAsia="es-CL"/>
        </w:rPr>
      </w:pPr>
      <w:hyperlink w:anchor="_Toc160577899" w:history="1">
        <w:r w:rsidRPr="00C6354C">
          <w:rPr>
            <w:rStyle w:val="Hipervnculo"/>
            <w:noProof/>
          </w:rPr>
          <w:t>Figura 25 - Modelo estructurado del archivo “main” usando el módulo</w:t>
        </w:r>
        <w:r>
          <w:rPr>
            <w:noProof/>
            <w:webHidden/>
          </w:rPr>
          <w:tab/>
        </w:r>
        <w:r>
          <w:rPr>
            <w:noProof/>
            <w:webHidden/>
          </w:rPr>
          <w:fldChar w:fldCharType="begin"/>
        </w:r>
        <w:r>
          <w:rPr>
            <w:noProof/>
            <w:webHidden/>
          </w:rPr>
          <w:instrText xml:space="preserve"> PAGEREF _Toc160577899 \h </w:instrText>
        </w:r>
        <w:r>
          <w:rPr>
            <w:noProof/>
            <w:webHidden/>
          </w:rPr>
        </w:r>
        <w:r>
          <w:rPr>
            <w:noProof/>
            <w:webHidden/>
          </w:rPr>
          <w:fldChar w:fldCharType="separate"/>
        </w:r>
        <w:r>
          <w:rPr>
            <w:noProof/>
            <w:webHidden/>
          </w:rPr>
          <w:t>52</w:t>
        </w:r>
        <w:r>
          <w:rPr>
            <w:noProof/>
            <w:webHidden/>
          </w:rPr>
          <w:fldChar w:fldCharType="end"/>
        </w:r>
      </w:hyperlink>
    </w:p>
    <w:p w14:paraId="6DFAC00D" w14:textId="48504647" w:rsidR="00BA63FE" w:rsidRDefault="00BA63FE">
      <w:pPr>
        <w:pStyle w:val="Tabladeilustraciones"/>
        <w:tabs>
          <w:tab w:val="right" w:leader="dot" w:pos="8827"/>
        </w:tabs>
        <w:rPr>
          <w:rFonts w:eastAsiaTheme="minorEastAsia"/>
          <w:noProof/>
          <w:lang w:eastAsia="es-CL"/>
        </w:rPr>
      </w:pPr>
      <w:hyperlink w:anchor="_Toc160577900" w:history="1">
        <w:r w:rsidRPr="00C6354C">
          <w:rPr>
            <w:rStyle w:val="Hipervnculo"/>
            <w:noProof/>
          </w:rPr>
          <w:t>Figura 26  - Dashboard versión administrador</w:t>
        </w:r>
        <w:r>
          <w:rPr>
            <w:noProof/>
            <w:webHidden/>
          </w:rPr>
          <w:tab/>
        </w:r>
        <w:r>
          <w:rPr>
            <w:noProof/>
            <w:webHidden/>
          </w:rPr>
          <w:fldChar w:fldCharType="begin"/>
        </w:r>
        <w:r>
          <w:rPr>
            <w:noProof/>
            <w:webHidden/>
          </w:rPr>
          <w:instrText xml:space="preserve"> PAGEREF _Toc160577900 \h </w:instrText>
        </w:r>
        <w:r>
          <w:rPr>
            <w:noProof/>
            <w:webHidden/>
          </w:rPr>
        </w:r>
        <w:r>
          <w:rPr>
            <w:noProof/>
            <w:webHidden/>
          </w:rPr>
          <w:fldChar w:fldCharType="separate"/>
        </w:r>
        <w:r>
          <w:rPr>
            <w:noProof/>
            <w:webHidden/>
          </w:rPr>
          <w:t>54</w:t>
        </w:r>
        <w:r>
          <w:rPr>
            <w:noProof/>
            <w:webHidden/>
          </w:rPr>
          <w:fldChar w:fldCharType="end"/>
        </w:r>
      </w:hyperlink>
    </w:p>
    <w:p w14:paraId="47A6922E" w14:textId="6736E7EC" w:rsidR="00BA63FE" w:rsidRDefault="00BA63FE">
      <w:pPr>
        <w:pStyle w:val="Tabladeilustraciones"/>
        <w:tabs>
          <w:tab w:val="right" w:leader="dot" w:pos="8827"/>
        </w:tabs>
        <w:rPr>
          <w:rFonts w:eastAsiaTheme="minorEastAsia"/>
          <w:noProof/>
          <w:lang w:eastAsia="es-CL"/>
        </w:rPr>
      </w:pPr>
      <w:hyperlink w:anchor="_Toc160577901" w:history="1">
        <w:r w:rsidRPr="00C6354C">
          <w:rPr>
            <w:rStyle w:val="Hipervnculo"/>
            <w:noProof/>
          </w:rPr>
          <w:t>Figura 27 - Dashboard versión usuario avanzado</w:t>
        </w:r>
        <w:r>
          <w:rPr>
            <w:noProof/>
            <w:webHidden/>
          </w:rPr>
          <w:tab/>
        </w:r>
        <w:r>
          <w:rPr>
            <w:noProof/>
            <w:webHidden/>
          </w:rPr>
          <w:fldChar w:fldCharType="begin"/>
        </w:r>
        <w:r>
          <w:rPr>
            <w:noProof/>
            <w:webHidden/>
          </w:rPr>
          <w:instrText xml:space="preserve"> PAGEREF _Toc160577901 \h </w:instrText>
        </w:r>
        <w:r>
          <w:rPr>
            <w:noProof/>
            <w:webHidden/>
          </w:rPr>
        </w:r>
        <w:r>
          <w:rPr>
            <w:noProof/>
            <w:webHidden/>
          </w:rPr>
          <w:fldChar w:fldCharType="separate"/>
        </w:r>
        <w:r>
          <w:rPr>
            <w:noProof/>
            <w:webHidden/>
          </w:rPr>
          <w:t>54</w:t>
        </w:r>
        <w:r>
          <w:rPr>
            <w:noProof/>
            <w:webHidden/>
          </w:rPr>
          <w:fldChar w:fldCharType="end"/>
        </w:r>
      </w:hyperlink>
    </w:p>
    <w:p w14:paraId="5C42D86F" w14:textId="7C130BAD" w:rsidR="00BA63FE" w:rsidRDefault="00BA63FE">
      <w:pPr>
        <w:pStyle w:val="Tabladeilustraciones"/>
        <w:tabs>
          <w:tab w:val="right" w:leader="dot" w:pos="8827"/>
        </w:tabs>
        <w:rPr>
          <w:rFonts w:eastAsiaTheme="minorEastAsia"/>
          <w:noProof/>
          <w:lang w:eastAsia="es-CL"/>
        </w:rPr>
      </w:pPr>
      <w:hyperlink w:anchor="_Toc160577902" w:history="1">
        <w:r w:rsidRPr="00C6354C">
          <w:rPr>
            <w:rStyle w:val="Hipervnculo"/>
            <w:noProof/>
          </w:rPr>
          <w:t>Figura 28 - Dashboard versión usuario solo lectura</w:t>
        </w:r>
        <w:r>
          <w:rPr>
            <w:noProof/>
            <w:webHidden/>
          </w:rPr>
          <w:tab/>
        </w:r>
        <w:r>
          <w:rPr>
            <w:noProof/>
            <w:webHidden/>
          </w:rPr>
          <w:fldChar w:fldCharType="begin"/>
        </w:r>
        <w:r>
          <w:rPr>
            <w:noProof/>
            <w:webHidden/>
          </w:rPr>
          <w:instrText xml:space="preserve"> PAGEREF _Toc160577902 \h </w:instrText>
        </w:r>
        <w:r>
          <w:rPr>
            <w:noProof/>
            <w:webHidden/>
          </w:rPr>
        </w:r>
        <w:r>
          <w:rPr>
            <w:noProof/>
            <w:webHidden/>
          </w:rPr>
          <w:fldChar w:fldCharType="separate"/>
        </w:r>
        <w:r>
          <w:rPr>
            <w:noProof/>
            <w:webHidden/>
          </w:rPr>
          <w:t>55</w:t>
        </w:r>
        <w:r>
          <w:rPr>
            <w:noProof/>
            <w:webHidden/>
          </w:rPr>
          <w:fldChar w:fldCharType="end"/>
        </w:r>
      </w:hyperlink>
    </w:p>
    <w:p w14:paraId="0B75FF7B" w14:textId="3616AC80" w:rsidR="00BA63FE" w:rsidRDefault="00BA63FE">
      <w:pPr>
        <w:pStyle w:val="Tabladeilustraciones"/>
        <w:tabs>
          <w:tab w:val="right" w:leader="dot" w:pos="8827"/>
        </w:tabs>
        <w:rPr>
          <w:rFonts w:eastAsiaTheme="minorEastAsia"/>
          <w:noProof/>
          <w:lang w:eastAsia="es-CL"/>
        </w:rPr>
      </w:pPr>
      <w:hyperlink w:anchor="_Toc160577903" w:history="1">
        <w:r w:rsidRPr="00C6354C">
          <w:rPr>
            <w:rStyle w:val="Hipervnculo"/>
            <w:noProof/>
          </w:rPr>
          <w:t>Figura 29 - Sección de mis canales</w:t>
        </w:r>
        <w:r>
          <w:rPr>
            <w:noProof/>
            <w:webHidden/>
          </w:rPr>
          <w:tab/>
        </w:r>
        <w:r>
          <w:rPr>
            <w:noProof/>
            <w:webHidden/>
          </w:rPr>
          <w:fldChar w:fldCharType="begin"/>
        </w:r>
        <w:r>
          <w:rPr>
            <w:noProof/>
            <w:webHidden/>
          </w:rPr>
          <w:instrText xml:space="preserve"> PAGEREF _Toc160577903 \h </w:instrText>
        </w:r>
        <w:r>
          <w:rPr>
            <w:noProof/>
            <w:webHidden/>
          </w:rPr>
        </w:r>
        <w:r>
          <w:rPr>
            <w:noProof/>
            <w:webHidden/>
          </w:rPr>
          <w:fldChar w:fldCharType="separate"/>
        </w:r>
        <w:r>
          <w:rPr>
            <w:noProof/>
            <w:webHidden/>
          </w:rPr>
          <w:t>55</w:t>
        </w:r>
        <w:r>
          <w:rPr>
            <w:noProof/>
            <w:webHidden/>
          </w:rPr>
          <w:fldChar w:fldCharType="end"/>
        </w:r>
      </w:hyperlink>
    </w:p>
    <w:p w14:paraId="48D6CD67" w14:textId="793BE056" w:rsidR="00BA63FE" w:rsidRDefault="00BA63FE">
      <w:pPr>
        <w:pStyle w:val="Tabladeilustraciones"/>
        <w:tabs>
          <w:tab w:val="right" w:leader="dot" w:pos="8827"/>
        </w:tabs>
        <w:rPr>
          <w:rFonts w:eastAsiaTheme="minorEastAsia"/>
          <w:noProof/>
          <w:lang w:eastAsia="es-CL"/>
        </w:rPr>
      </w:pPr>
      <w:hyperlink w:anchor="_Toc160577904" w:history="1">
        <w:r w:rsidRPr="00C6354C">
          <w:rPr>
            <w:rStyle w:val="Hipervnculo"/>
            <w:noProof/>
          </w:rPr>
          <w:t>Figura 30 - Vista detallada del canal</w:t>
        </w:r>
        <w:r>
          <w:rPr>
            <w:noProof/>
            <w:webHidden/>
          </w:rPr>
          <w:tab/>
        </w:r>
        <w:r>
          <w:rPr>
            <w:noProof/>
            <w:webHidden/>
          </w:rPr>
          <w:fldChar w:fldCharType="begin"/>
        </w:r>
        <w:r>
          <w:rPr>
            <w:noProof/>
            <w:webHidden/>
          </w:rPr>
          <w:instrText xml:space="preserve"> PAGEREF _Toc160577904 \h </w:instrText>
        </w:r>
        <w:r>
          <w:rPr>
            <w:noProof/>
            <w:webHidden/>
          </w:rPr>
        </w:r>
        <w:r>
          <w:rPr>
            <w:noProof/>
            <w:webHidden/>
          </w:rPr>
          <w:fldChar w:fldCharType="separate"/>
        </w:r>
        <w:r>
          <w:rPr>
            <w:noProof/>
            <w:webHidden/>
          </w:rPr>
          <w:t>56</w:t>
        </w:r>
        <w:r>
          <w:rPr>
            <w:noProof/>
            <w:webHidden/>
          </w:rPr>
          <w:fldChar w:fldCharType="end"/>
        </w:r>
      </w:hyperlink>
    </w:p>
    <w:p w14:paraId="7392B956" w14:textId="0AF4ACF6" w:rsidR="00BA63FE" w:rsidRDefault="00BA63FE">
      <w:pPr>
        <w:pStyle w:val="Tabladeilustraciones"/>
        <w:tabs>
          <w:tab w:val="right" w:leader="dot" w:pos="8827"/>
        </w:tabs>
        <w:rPr>
          <w:rFonts w:eastAsiaTheme="minorEastAsia"/>
          <w:noProof/>
          <w:lang w:eastAsia="es-CL"/>
        </w:rPr>
      </w:pPr>
      <w:hyperlink w:anchor="_Toc160577905" w:history="1">
        <w:r w:rsidRPr="00C6354C">
          <w:rPr>
            <w:rStyle w:val="Hipervnculo"/>
            <w:noProof/>
          </w:rPr>
          <w:t>Figura 31 - Vista general de los dispositivos asociados al canal</w:t>
        </w:r>
        <w:r>
          <w:rPr>
            <w:noProof/>
            <w:webHidden/>
          </w:rPr>
          <w:tab/>
        </w:r>
        <w:r>
          <w:rPr>
            <w:noProof/>
            <w:webHidden/>
          </w:rPr>
          <w:fldChar w:fldCharType="begin"/>
        </w:r>
        <w:r>
          <w:rPr>
            <w:noProof/>
            <w:webHidden/>
          </w:rPr>
          <w:instrText xml:space="preserve"> PAGEREF _Toc160577905 \h </w:instrText>
        </w:r>
        <w:r>
          <w:rPr>
            <w:noProof/>
            <w:webHidden/>
          </w:rPr>
        </w:r>
        <w:r>
          <w:rPr>
            <w:noProof/>
            <w:webHidden/>
          </w:rPr>
          <w:fldChar w:fldCharType="separate"/>
        </w:r>
        <w:r>
          <w:rPr>
            <w:noProof/>
            <w:webHidden/>
          </w:rPr>
          <w:t>57</w:t>
        </w:r>
        <w:r>
          <w:rPr>
            <w:noProof/>
            <w:webHidden/>
          </w:rPr>
          <w:fldChar w:fldCharType="end"/>
        </w:r>
      </w:hyperlink>
    </w:p>
    <w:p w14:paraId="5EDD1F09" w14:textId="32486B06" w:rsidR="00BA63FE" w:rsidRDefault="00BA63FE">
      <w:pPr>
        <w:pStyle w:val="Tabladeilustraciones"/>
        <w:tabs>
          <w:tab w:val="right" w:leader="dot" w:pos="8827"/>
        </w:tabs>
        <w:rPr>
          <w:rFonts w:eastAsiaTheme="minorEastAsia"/>
          <w:noProof/>
          <w:lang w:eastAsia="es-CL"/>
        </w:rPr>
      </w:pPr>
      <w:hyperlink w:anchor="_Toc160577906" w:history="1">
        <w:r w:rsidRPr="00C6354C">
          <w:rPr>
            <w:rStyle w:val="Hipervnculo"/>
            <w:noProof/>
          </w:rPr>
          <w:t>Figura 32 - Vista de los ajustes del canal</w:t>
        </w:r>
        <w:r>
          <w:rPr>
            <w:noProof/>
            <w:webHidden/>
          </w:rPr>
          <w:tab/>
        </w:r>
        <w:r>
          <w:rPr>
            <w:noProof/>
            <w:webHidden/>
          </w:rPr>
          <w:fldChar w:fldCharType="begin"/>
        </w:r>
        <w:r>
          <w:rPr>
            <w:noProof/>
            <w:webHidden/>
          </w:rPr>
          <w:instrText xml:space="preserve"> PAGEREF _Toc160577906 \h </w:instrText>
        </w:r>
        <w:r>
          <w:rPr>
            <w:noProof/>
            <w:webHidden/>
          </w:rPr>
        </w:r>
        <w:r>
          <w:rPr>
            <w:noProof/>
            <w:webHidden/>
          </w:rPr>
          <w:fldChar w:fldCharType="separate"/>
        </w:r>
        <w:r>
          <w:rPr>
            <w:noProof/>
            <w:webHidden/>
          </w:rPr>
          <w:t>58</w:t>
        </w:r>
        <w:r>
          <w:rPr>
            <w:noProof/>
            <w:webHidden/>
          </w:rPr>
          <w:fldChar w:fldCharType="end"/>
        </w:r>
      </w:hyperlink>
    </w:p>
    <w:p w14:paraId="63FC93C7" w14:textId="59B10B5D" w:rsidR="00BA63FE" w:rsidRDefault="00BA63FE">
      <w:pPr>
        <w:pStyle w:val="Tabladeilustraciones"/>
        <w:tabs>
          <w:tab w:val="right" w:leader="dot" w:pos="8827"/>
        </w:tabs>
        <w:rPr>
          <w:rFonts w:eastAsiaTheme="minorEastAsia"/>
          <w:noProof/>
          <w:lang w:eastAsia="es-CL"/>
        </w:rPr>
      </w:pPr>
      <w:hyperlink w:anchor="_Toc160577907" w:history="1">
        <w:r w:rsidRPr="00C6354C">
          <w:rPr>
            <w:rStyle w:val="Hipervnculo"/>
            <w:noProof/>
          </w:rPr>
          <w:t>Figura 33 - Sección de invitados del canal</w:t>
        </w:r>
        <w:r>
          <w:rPr>
            <w:noProof/>
            <w:webHidden/>
          </w:rPr>
          <w:tab/>
        </w:r>
        <w:r>
          <w:rPr>
            <w:noProof/>
            <w:webHidden/>
          </w:rPr>
          <w:fldChar w:fldCharType="begin"/>
        </w:r>
        <w:r>
          <w:rPr>
            <w:noProof/>
            <w:webHidden/>
          </w:rPr>
          <w:instrText xml:space="preserve"> PAGEREF _Toc160577907 \h </w:instrText>
        </w:r>
        <w:r>
          <w:rPr>
            <w:noProof/>
            <w:webHidden/>
          </w:rPr>
        </w:r>
        <w:r>
          <w:rPr>
            <w:noProof/>
            <w:webHidden/>
          </w:rPr>
          <w:fldChar w:fldCharType="separate"/>
        </w:r>
        <w:r>
          <w:rPr>
            <w:noProof/>
            <w:webHidden/>
          </w:rPr>
          <w:t>58</w:t>
        </w:r>
        <w:r>
          <w:rPr>
            <w:noProof/>
            <w:webHidden/>
          </w:rPr>
          <w:fldChar w:fldCharType="end"/>
        </w:r>
      </w:hyperlink>
    </w:p>
    <w:p w14:paraId="6BBE2EA1" w14:textId="47AF7E80" w:rsidR="00BA63FE" w:rsidRDefault="00BA63FE">
      <w:pPr>
        <w:pStyle w:val="Tabladeilustraciones"/>
        <w:tabs>
          <w:tab w:val="right" w:leader="dot" w:pos="8827"/>
        </w:tabs>
        <w:rPr>
          <w:rFonts w:eastAsiaTheme="minorEastAsia"/>
          <w:noProof/>
          <w:lang w:eastAsia="es-CL"/>
        </w:rPr>
      </w:pPr>
      <w:hyperlink w:anchor="_Toc160577908" w:history="1">
        <w:r w:rsidRPr="00C6354C">
          <w:rPr>
            <w:rStyle w:val="Hipervnculo"/>
            <w:noProof/>
          </w:rPr>
          <w:t>Figura 34 - Exportación de datos muestreados por los dispositivos del canal</w:t>
        </w:r>
        <w:r>
          <w:rPr>
            <w:noProof/>
            <w:webHidden/>
          </w:rPr>
          <w:tab/>
        </w:r>
        <w:r>
          <w:rPr>
            <w:noProof/>
            <w:webHidden/>
          </w:rPr>
          <w:fldChar w:fldCharType="begin"/>
        </w:r>
        <w:r>
          <w:rPr>
            <w:noProof/>
            <w:webHidden/>
          </w:rPr>
          <w:instrText xml:space="preserve"> PAGEREF _Toc160577908 \h </w:instrText>
        </w:r>
        <w:r>
          <w:rPr>
            <w:noProof/>
            <w:webHidden/>
          </w:rPr>
        </w:r>
        <w:r>
          <w:rPr>
            <w:noProof/>
            <w:webHidden/>
          </w:rPr>
          <w:fldChar w:fldCharType="separate"/>
        </w:r>
        <w:r>
          <w:rPr>
            <w:noProof/>
            <w:webHidden/>
          </w:rPr>
          <w:t>59</w:t>
        </w:r>
        <w:r>
          <w:rPr>
            <w:noProof/>
            <w:webHidden/>
          </w:rPr>
          <w:fldChar w:fldCharType="end"/>
        </w:r>
      </w:hyperlink>
    </w:p>
    <w:p w14:paraId="7A0FC18F" w14:textId="3A5F15BE" w:rsidR="00BA63FE" w:rsidRDefault="00BA63FE">
      <w:pPr>
        <w:pStyle w:val="Tabladeilustraciones"/>
        <w:tabs>
          <w:tab w:val="right" w:leader="dot" w:pos="8827"/>
        </w:tabs>
        <w:rPr>
          <w:rFonts w:eastAsiaTheme="minorEastAsia"/>
          <w:noProof/>
          <w:lang w:eastAsia="es-CL"/>
        </w:rPr>
      </w:pPr>
      <w:hyperlink w:anchor="_Toc160577909" w:history="1">
        <w:r w:rsidRPr="00C6354C">
          <w:rPr>
            <w:rStyle w:val="Hipervnculo"/>
            <w:noProof/>
          </w:rPr>
          <w:t>Figura 35 - Vista detallada del dispositivo</w:t>
        </w:r>
        <w:r>
          <w:rPr>
            <w:noProof/>
            <w:webHidden/>
          </w:rPr>
          <w:tab/>
        </w:r>
        <w:r>
          <w:rPr>
            <w:noProof/>
            <w:webHidden/>
          </w:rPr>
          <w:fldChar w:fldCharType="begin"/>
        </w:r>
        <w:r>
          <w:rPr>
            <w:noProof/>
            <w:webHidden/>
          </w:rPr>
          <w:instrText xml:space="preserve"> PAGEREF _Toc160577909 \h </w:instrText>
        </w:r>
        <w:r>
          <w:rPr>
            <w:noProof/>
            <w:webHidden/>
          </w:rPr>
        </w:r>
        <w:r>
          <w:rPr>
            <w:noProof/>
            <w:webHidden/>
          </w:rPr>
          <w:fldChar w:fldCharType="separate"/>
        </w:r>
        <w:r>
          <w:rPr>
            <w:noProof/>
            <w:webHidden/>
          </w:rPr>
          <w:t>59</w:t>
        </w:r>
        <w:r>
          <w:rPr>
            <w:noProof/>
            <w:webHidden/>
          </w:rPr>
          <w:fldChar w:fldCharType="end"/>
        </w:r>
      </w:hyperlink>
    </w:p>
    <w:p w14:paraId="49817A84" w14:textId="1E78D268" w:rsidR="00BA63FE" w:rsidRDefault="00BA63FE">
      <w:pPr>
        <w:pStyle w:val="Tabladeilustraciones"/>
        <w:tabs>
          <w:tab w:val="right" w:leader="dot" w:pos="8827"/>
        </w:tabs>
        <w:rPr>
          <w:rFonts w:eastAsiaTheme="minorEastAsia"/>
          <w:noProof/>
          <w:lang w:eastAsia="es-CL"/>
        </w:rPr>
      </w:pPr>
      <w:hyperlink w:anchor="_Toc160577910" w:history="1">
        <w:r w:rsidRPr="00C6354C">
          <w:rPr>
            <w:rStyle w:val="Hipervnculo"/>
            <w:noProof/>
          </w:rPr>
          <w:t>Figura 36 - Vista de los ajustes del dispositivo</w:t>
        </w:r>
        <w:r>
          <w:rPr>
            <w:noProof/>
            <w:webHidden/>
          </w:rPr>
          <w:tab/>
        </w:r>
        <w:r>
          <w:rPr>
            <w:noProof/>
            <w:webHidden/>
          </w:rPr>
          <w:fldChar w:fldCharType="begin"/>
        </w:r>
        <w:r>
          <w:rPr>
            <w:noProof/>
            <w:webHidden/>
          </w:rPr>
          <w:instrText xml:space="preserve"> PAGEREF _Toc160577910 \h </w:instrText>
        </w:r>
        <w:r>
          <w:rPr>
            <w:noProof/>
            <w:webHidden/>
          </w:rPr>
        </w:r>
        <w:r>
          <w:rPr>
            <w:noProof/>
            <w:webHidden/>
          </w:rPr>
          <w:fldChar w:fldCharType="separate"/>
        </w:r>
        <w:r>
          <w:rPr>
            <w:noProof/>
            <w:webHidden/>
          </w:rPr>
          <w:t>60</w:t>
        </w:r>
        <w:r>
          <w:rPr>
            <w:noProof/>
            <w:webHidden/>
          </w:rPr>
          <w:fldChar w:fldCharType="end"/>
        </w:r>
      </w:hyperlink>
    </w:p>
    <w:p w14:paraId="074605A1" w14:textId="67FF7021" w:rsidR="00BA63FE" w:rsidRDefault="00BA63FE">
      <w:pPr>
        <w:pStyle w:val="Tabladeilustraciones"/>
        <w:tabs>
          <w:tab w:val="right" w:leader="dot" w:pos="8827"/>
        </w:tabs>
        <w:rPr>
          <w:rFonts w:eastAsiaTheme="minorEastAsia"/>
          <w:noProof/>
          <w:lang w:eastAsia="es-CL"/>
        </w:rPr>
      </w:pPr>
      <w:hyperlink w:anchor="_Toc160577911" w:history="1">
        <w:r w:rsidRPr="00C6354C">
          <w:rPr>
            <w:rStyle w:val="Hipervnculo"/>
            <w:noProof/>
          </w:rPr>
          <w:t>Figura 37 - Sección gestión de usuarios (administrador)</w:t>
        </w:r>
        <w:r>
          <w:rPr>
            <w:noProof/>
            <w:webHidden/>
          </w:rPr>
          <w:tab/>
        </w:r>
        <w:r>
          <w:rPr>
            <w:noProof/>
            <w:webHidden/>
          </w:rPr>
          <w:fldChar w:fldCharType="begin"/>
        </w:r>
        <w:r>
          <w:rPr>
            <w:noProof/>
            <w:webHidden/>
          </w:rPr>
          <w:instrText xml:space="preserve"> PAGEREF _Toc160577911 \h </w:instrText>
        </w:r>
        <w:r>
          <w:rPr>
            <w:noProof/>
            <w:webHidden/>
          </w:rPr>
        </w:r>
        <w:r>
          <w:rPr>
            <w:noProof/>
            <w:webHidden/>
          </w:rPr>
          <w:fldChar w:fldCharType="separate"/>
        </w:r>
        <w:r>
          <w:rPr>
            <w:noProof/>
            <w:webHidden/>
          </w:rPr>
          <w:t>60</w:t>
        </w:r>
        <w:r>
          <w:rPr>
            <w:noProof/>
            <w:webHidden/>
          </w:rPr>
          <w:fldChar w:fldCharType="end"/>
        </w:r>
      </w:hyperlink>
    </w:p>
    <w:p w14:paraId="2452A5A4" w14:textId="2C2A558C" w:rsidR="00BA63FE" w:rsidRDefault="00BA63FE">
      <w:pPr>
        <w:pStyle w:val="Tabladeilustraciones"/>
        <w:tabs>
          <w:tab w:val="right" w:leader="dot" w:pos="8827"/>
        </w:tabs>
        <w:rPr>
          <w:rFonts w:eastAsiaTheme="minorEastAsia"/>
          <w:noProof/>
          <w:lang w:eastAsia="es-CL"/>
        </w:rPr>
      </w:pPr>
      <w:hyperlink w:anchor="_Toc160577912" w:history="1">
        <w:r w:rsidRPr="00C6354C">
          <w:rPr>
            <w:rStyle w:val="Hipervnculo"/>
            <w:noProof/>
          </w:rPr>
          <w:t>Figura 38 - Sección gestión de canales (administrador)</w:t>
        </w:r>
        <w:r>
          <w:rPr>
            <w:noProof/>
            <w:webHidden/>
          </w:rPr>
          <w:tab/>
        </w:r>
        <w:r>
          <w:rPr>
            <w:noProof/>
            <w:webHidden/>
          </w:rPr>
          <w:fldChar w:fldCharType="begin"/>
        </w:r>
        <w:r>
          <w:rPr>
            <w:noProof/>
            <w:webHidden/>
          </w:rPr>
          <w:instrText xml:space="preserve"> PAGEREF _Toc160577912 \h </w:instrText>
        </w:r>
        <w:r>
          <w:rPr>
            <w:noProof/>
            <w:webHidden/>
          </w:rPr>
        </w:r>
        <w:r>
          <w:rPr>
            <w:noProof/>
            <w:webHidden/>
          </w:rPr>
          <w:fldChar w:fldCharType="separate"/>
        </w:r>
        <w:r>
          <w:rPr>
            <w:noProof/>
            <w:webHidden/>
          </w:rPr>
          <w:t>61</w:t>
        </w:r>
        <w:r>
          <w:rPr>
            <w:noProof/>
            <w:webHidden/>
          </w:rPr>
          <w:fldChar w:fldCharType="end"/>
        </w:r>
      </w:hyperlink>
    </w:p>
    <w:p w14:paraId="11A9483E" w14:textId="2EADCB3E" w:rsidR="00BA63FE" w:rsidRDefault="00BA63FE">
      <w:pPr>
        <w:pStyle w:val="Tabladeilustraciones"/>
        <w:tabs>
          <w:tab w:val="right" w:leader="dot" w:pos="8827"/>
        </w:tabs>
        <w:rPr>
          <w:rFonts w:eastAsiaTheme="minorEastAsia"/>
          <w:noProof/>
          <w:lang w:eastAsia="es-CL"/>
        </w:rPr>
      </w:pPr>
      <w:hyperlink w:anchor="_Toc160577913" w:history="1">
        <w:r w:rsidRPr="00C6354C">
          <w:rPr>
            <w:rStyle w:val="Hipervnculo"/>
            <w:noProof/>
          </w:rPr>
          <w:t>Figura 39 - Sección gestión de dispositivos (administrador)</w:t>
        </w:r>
        <w:r>
          <w:rPr>
            <w:noProof/>
            <w:webHidden/>
          </w:rPr>
          <w:tab/>
        </w:r>
        <w:r>
          <w:rPr>
            <w:noProof/>
            <w:webHidden/>
          </w:rPr>
          <w:fldChar w:fldCharType="begin"/>
        </w:r>
        <w:r>
          <w:rPr>
            <w:noProof/>
            <w:webHidden/>
          </w:rPr>
          <w:instrText xml:space="preserve"> PAGEREF _Toc160577913 \h </w:instrText>
        </w:r>
        <w:r>
          <w:rPr>
            <w:noProof/>
            <w:webHidden/>
          </w:rPr>
        </w:r>
        <w:r>
          <w:rPr>
            <w:noProof/>
            <w:webHidden/>
          </w:rPr>
          <w:fldChar w:fldCharType="separate"/>
        </w:r>
        <w:r>
          <w:rPr>
            <w:noProof/>
            <w:webHidden/>
          </w:rPr>
          <w:t>61</w:t>
        </w:r>
        <w:r>
          <w:rPr>
            <w:noProof/>
            <w:webHidden/>
          </w:rPr>
          <w:fldChar w:fldCharType="end"/>
        </w:r>
      </w:hyperlink>
    </w:p>
    <w:p w14:paraId="264526D3" w14:textId="289790CB" w:rsidR="00BA63FE" w:rsidRDefault="00BA63FE">
      <w:pPr>
        <w:pStyle w:val="Tabladeilustraciones"/>
        <w:tabs>
          <w:tab w:val="right" w:leader="dot" w:pos="8827"/>
        </w:tabs>
        <w:rPr>
          <w:rFonts w:eastAsiaTheme="minorEastAsia"/>
          <w:noProof/>
          <w:lang w:eastAsia="es-CL"/>
        </w:rPr>
      </w:pPr>
      <w:hyperlink w:anchor="_Toc160577914" w:history="1">
        <w:r w:rsidRPr="00C6354C">
          <w:rPr>
            <w:rStyle w:val="Hipervnculo"/>
            <w:noProof/>
          </w:rPr>
          <w:t>Figura 40 - Sección gestión de API keys (administrador)</w:t>
        </w:r>
        <w:r>
          <w:rPr>
            <w:noProof/>
            <w:webHidden/>
          </w:rPr>
          <w:tab/>
        </w:r>
        <w:r>
          <w:rPr>
            <w:noProof/>
            <w:webHidden/>
          </w:rPr>
          <w:fldChar w:fldCharType="begin"/>
        </w:r>
        <w:r>
          <w:rPr>
            <w:noProof/>
            <w:webHidden/>
          </w:rPr>
          <w:instrText xml:space="preserve"> PAGEREF _Toc160577914 \h </w:instrText>
        </w:r>
        <w:r>
          <w:rPr>
            <w:noProof/>
            <w:webHidden/>
          </w:rPr>
        </w:r>
        <w:r>
          <w:rPr>
            <w:noProof/>
            <w:webHidden/>
          </w:rPr>
          <w:fldChar w:fldCharType="separate"/>
        </w:r>
        <w:r>
          <w:rPr>
            <w:noProof/>
            <w:webHidden/>
          </w:rPr>
          <w:t>62</w:t>
        </w:r>
        <w:r>
          <w:rPr>
            <w:noProof/>
            <w:webHidden/>
          </w:rPr>
          <w:fldChar w:fldCharType="end"/>
        </w:r>
      </w:hyperlink>
    </w:p>
    <w:p w14:paraId="45EF3E40" w14:textId="1658AF7D" w:rsidR="00BA63FE" w:rsidRDefault="00BA63FE">
      <w:pPr>
        <w:pStyle w:val="Tabladeilustraciones"/>
        <w:tabs>
          <w:tab w:val="right" w:leader="dot" w:pos="8827"/>
        </w:tabs>
        <w:rPr>
          <w:rFonts w:eastAsiaTheme="minorEastAsia"/>
          <w:noProof/>
          <w:lang w:eastAsia="es-CL"/>
        </w:rPr>
      </w:pPr>
      <w:hyperlink w:anchor="_Toc160577915" w:history="1">
        <w:r w:rsidRPr="00C6354C">
          <w:rPr>
            <w:rStyle w:val="Hipervnculo"/>
            <w:noProof/>
          </w:rPr>
          <w:t>Figura 41 - Instancia de EC2 con el sistema LIITEC API desplegado</w:t>
        </w:r>
        <w:r>
          <w:rPr>
            <w:noProof/>
            <w:webHidden/>
          </w:rPr>
          <w:tab/>
        </w:r>
        <w:r>
          <w:rPr>
            <w:noProof/>
            <w:webHidden/>
          </w:rPr>
          <w:fldChar w:fldCharType="begin"/>
        </w:r>
        <w:r>
          <w:rPr>
            <w:noProof/>
            <w:webHidden/>
          </w:rPr>
          <w:instrText xml:space="preserve"> PAGEREF _Toc160577915 \h </w:instrText>
        </w:r>
        <w:r>
          <w:rPr>
            <w:noProof/>
            <w:webHidden/>
          </w:rPr>
        </w:r>
        <w:r>
          <w:rPr>
            <w:noProof/>
            <w:webHidden/>
          </w:rPr>
          <w:fldChar w:fldCharType="separate"/>
        </w:r>
        <w:r>
          <w:rPr>
            <w:noProof/>
            <w:webHidden/>
          </w:rPr>
          <w:t>63</w:t>
        </w:r>
        <w:r>
          <w:rPr>
            <w:noProof/>
            <w:webHidden/>
          </w:rPr>
          <w:fldChar w:fldCharType="end"/>
        </w:r>
      </w:hyperlink>
    </w:p>
    <w:p w14:paraId="0633EFAD" w14:textId="39F78743" w:rsidR="00BA63FE" w:rsidRDefault="00BA63FE">
      <w:pPr>
        <w:pStyle w:val="Tabladeilustraciones"/>
        <w:tabs>
          <w:tab w:val="right" w:leader="dot" w:pos="8827"/>
        </w:tabs>
        <w:rPr>
          <w:rFonts w:eastAsiaTheme="minorEastAsia"/>
          <w:noProof/>
          <w:lang w:eastAsia="es-CL"/>
        </w:rPr>
      </w:pPr>
      <w:hyperlink w:anchor="_Toc160577916" w:history="1">
        <w:r w:rsidRPr="00C6354C">
          <w:rPr>
            <w:rStyle w:val="Hipervnculo"/>
            <w:noProof/>
          </w:rPr>
          <w:t>Figura 42 - Ejemplo de archivo de configuración correcto de la librería</w:t>
        </w:r>
        <w:r>
          <w:rPr>
            <w:noProof/>
            <w:webHidden/>
          </w:rPr>
          <w:tab/>
        </w:r>
        <w:r>
          <w:rPr>
            <w:noProof/>
            <w:webHidden/>
          </w:rPr>
          <w:fldChar w:fldCharType="begin"/>
        </w:r>
        <w:r>
          <w:rPr>
            <w:noProof/>
            <w:webHidden/>
          </w:rPr>
          <w:instrText xml:space="preserve"> PAGEREF _Toc160577916 \h </w:instrText>
        </w:r>
        <w:r>
          <w:rPr>
            <w:noProof/>
            <w:webHidden/>
          </w:rPr>
        </w:r>
        <w:r>
          <w:rPr>
            <w:noProof/>
            <w:webHidden/>
          </w:rPr>
          <w:fldChar w:fldCharType="separate"/>
        </w:r>
        <w:r>
          <w:rPr>
            <w:noProof/>
            <w:webHidden/>
          </w:rPr>
          <w:t>64</w:t>
        </w:r>
        <w:r>
          <w:rPr>
            <w:noProof/>
            <w:webHidden/>
          </w:rPr>
          <w:fldChar w:fldCharType="end"/>
        </w:r>
      </w:hyperlink>
    </w:p>
    <w:p w14:paraId="117E6BD5" w14:textId="35741580" w:rsidR="00BA63FE" w:rsidRDefault="00BA63FE">
      <w:pPr>
        <w:pStyle w:val="Tabladeilustraciones"/>
        <w:tabs>
          <w:tab w:val="right" w:leader="dot" w:pos="8827"/>
        </w:tabs>
        <w:rPr>
          <w:rFonts w:eastAsiaTheme="minorEastAsia"/>
          <w:noProof/>
          <w:lang w:eastAsia="es-CL"/>
        </w:rPr>
      </w:pPr>
      <w:hyperlink w:anchor="_Toc160577917" w:history="1">
        <w:r w:rsidRPr="00C6354C">
          <w:rPr>
            <w:rStyle w:val="Hipervnculo"/>
            <w:noProof/>
          </w:rPr>
          <w:t>Figura 43 - Salida por consola IDE (caso exitoso)</w:t>
        </w:r>
        <w:r>
          <w:rPr>
            <w:noProof/>
            <w:webHidden/>
          </w:rPr>
          <w:tab/>
        </w:r>
        <w:r>
          <w:rPr>
            <w:noProof/>
            <w:webHidden/>
          </w:rPr>
          <w:fldChar w:fldCharType="begin"/>
        </w:r>
        <w:r>
          <w:rPr>
            <w:noProof/>
            <w:webHidden/>
          </w:rPr>
          <w:instrText xml:space="preserve"> PAGEREF _Toc160577917 \h </w:instrText>
        </w:r>
        <w:r>
          <w:rPr>
            <w:noProof/>
            <w:webHidden/>
          </w:rPr>
        </w:r>
        <w:r>
          <w:rPr>
            <w:noProof/>
            <w:webHidden/>
          </w:rPr>
          <w:fldChar w:fldCharType="separate"/>
        </w:r>
        <w:r>
          <w:rPr>
            <w:noProof/>
            <w:webHidden/>
          </w:rPr>
          <w:t>65</w:t>
        </w:r>
        <w:r>
          <w:rPr>
            <w:noProof/>
            <w:webHidden/>
          </w:rPr>
          <w:fldChar w:fldCharType="end"/>
        </w:r>
      </w:hyperlink>
    </w:p>
    <w:p w14:paraId="39FB95C2" w14:textId="6503C016" w:rsidR="00BA63FE" w:rsidRDefault="00BA63FE">
      <w:pPr>
        <w:pStyle w:val="Tabladeilustraciones"/>
        <w:tabs>
          <w:tab w:val="right" w:leader="dot" w:pos="8827"/>
        </w:tabs>
        <w:rPr>
          <w:rFonts w:eastAsiaTheme="minorEastAsia"/>
          <w:noProof/>
          <w:lang w:eastAsia="es-CL"/>
        </w:rPr>
      </w:pPr>
      <w:hyperlink w:anchor="_Toc160577918" w:history="1">
        <w:r w:rsidRPr="00C6354C">
          <w:rPr>
            <w:rStyle w:val="Hipervnculo"/>
            <w:noProof/>
          </w:rPr>
          <w:t>Figura 44 - Salida por consola del Sistema</w:t>
        </w:r>
        <w:r>
          <w:rPr>
            <w:noProof/>
            <w:webHidden/>
          </w:rPr>
          <w:tab/>
        </w:r>
        <w:r>
          <w:rPr>
            <w:noProof/>
            <w:webHidden/>
          </w:rPr>
          <w:fldChar w:fldCharType="begin"/>
        </w:r>
        <w:r>
          <w:rPr>
            <w:noProof/>
            <w:webHidden/>
          </w:rPr>
          <w:instrText xml:space="preserve"> PAGEREF _Toc160577918 \h </w:instrText>
        </w:r>
        <w:r>
          <w:rPr>
            <w:noProof/>
            <w:webHidden/>
          </w:rPr>
        </w:r>
        <w:r>
          <w:rPr>
            <w:noProof/>
            <w:webHidden/>
          </w:rPr>
          <w:fldChar w:fldCharType="separate"/>
        </w:r>
        <w:r>
          <w:rPr>
            <w:noProof/>
            <w:webHidden/>
          </w:rPr>
          <w:t>65</w:t>
        </w:r>
        <w:r>
          <w:rPr>
            <w:noProof/>
            <w:webHidden/>
          </w:rPr>
          <w:fldChar w:fldCharType="end"/>
        </w:r>
      </w:hyperlink>
    </w:p>
    <w:p w14:paraId="03AD02FB" w14:textId="3F4C0B2F" w:rsidR="00BA63FE" w:rsidRDefault="00BA63FE">
      <w:pPr>
        <w:pStyle w:val="Tabladeilustraciones"/>
        <w:tabs>
          <w:tab w:val="right" w:leader="dot" w:pos="8827"/>
        </w:tabs>
        <w:rPr>
          <w:rFonts w:eastAsiaTheme="minorEastAsia"/>
          <w:noProof/>
          <w:lang w:eastAsia="es-CL"/>
        </w:rPr>
      </w:pPr>
      <w:hyperlink w:anchor="_Toc160577919" w:history="1">
        <w:r w:rsidRPr="00C6354C">
          <w:rPr>
            <w:rStyle w:val="Hipervnculo"/>
            <w:noProof/>
          </w:rPr>
          <w:t>Figura 45 - Ejemplo de archivo de configuración incorrecta de la librería</w:t>
        </w:r>
        <w:r>
          <w:rPr>
            <w:noProof/>
            <w:webHidden/>
          </w:rPr>
          <w:tab/>
        </w:r>
        <w:r>
          <w:rPr>
            <w:noProof/>
            <w:webHidden/>
          </w:rPr>
          <w:fldChar w:fldCharType="begin"/>
        </w:r>
        <w:r>
          <w:rPr>
            <w:noProof/>
            <w:webHidden/>
          </w:rPr>
          <w:instrText xml:space="preserve"> PAGEREF _Toc160577919 \h </w:instrText>
        </w:r>
        <w:r>
          <w:rPr>
            <w:noProof/>
            <w:webHidden/>
          </w:rPr>
        </w:r>
        <w:r>
          <w:rPr>
            <w:noProof/>
            <w:webHidden/>
          </w:rPr>
          <w:fldChar w:fldCharType="separate"/>
        </w:r>
        <w:r>
          <w:rPr>
            <w:noProof/>
            <w:webHidden/>
          </w:rPr>
          <w:t>66</w:t>
        </w:r>
        <w:r>
          <w:rPr>
            <w:noProof/>
            <w:webHidden/>
          </w:rPr>
          <w:fldChar w:fldCharType="end"/>
        </w:r>
      </w:hyperlink>
    </w:p>
    <w:p w14:paraId="1F57FFF2" w14:textId="06C46260" w:rsidR="00BA63FE" w:rsidRDefault="00BA63FE">
      <w:pPr>
        <w:pStyle w:val="Tabladeilustraciones"/>
        <w:tabs>
          <w:tab w:val="right" w:leader="dot" w:pos="8827"/>
        </w:tabs>
        <w:rPr>
          <w:rFonts w:eastAsiaTheme="minorEastAsia"/>
          <w:noProof/>
          <w:lang w:eastAsia="es-CL"/>
        </w:rPr>
      </w:pPr>
      <w:hyperlink w:anchor="_Toc160577920" w:history="1">
        <w:r w:rsidRPr="00C6354C">
          <w:rPr>
            <w:rStyle w:val="Hipervnculo"/>
            <w:noProof/>
          </w:rPr>
          <w:t>Figura 46 - Salida por consola del IDE (Caso fallido)</w:t>
        </w:r>
        <w:r>
          <w:rPr>
            <w:noProof/>
            <w:webHidden/>
          </w:rPr>
          <w:tab/>
        </w:r>
        <w:r>
          <w:rPr>
            <w:noProof/>
            <w:webHidden/>
          </w:rPr>
          <w:fldChar w:fldCharType="begin"/>
        </w:r>
        <w:r>
          <w:rPr>
            <w:noProof/>
            <w:webHidden/>
          </w:rPr>
          <w:instrText xml:space="preserve"> PAGEREF _Toc160577920 \h </w:instrText>
        </w:r>
        <w:r>
          <w:rPr>
            <w:noProof/>
            <w:webHidden/>
          </w:rPr>
        </w:r>
        <w:r>
          <w:rPr>
            <w:noProof/>
            <w:webHidden/>
          </w:rPr>
          <w:fldChar w:fldCharType="separate"/>
        </w:r>
        <w:r>
          <w:rPr>
            <w:noProof/>
            <w:webHidden/>
          </w:rPr>
          <w:t>66</w:t>
        </w:r>
        <w:r>
          <w:rPr>
            <w:noProof/>
            <w:webHidden/>
          </w:rPr>
          <w:fldChar w:fldCharType="end"/>
        </w:r>
      </w:hyperlink>
    </w:p>
    <w:p w14:paraId="0E02B990" w14:textId="543D292B" w:rsidR="00BA63FE" w:rsidRDefault="00BA63FE">
      <w:pPr>
        <w:pStyle w:val="Tabladeilustraciones"/>
        <w:tabs>
          <w:tab w:val="right" w:leader="dot" w:pos="8827"/>
        </w:tabs>
        <w:rPr>
          <w:rFonts w:eastAsiaTheme="minorEastAsia"/>
          <w:noProof/>
          <w:lang w:eastAsia="es-CL"/>
        </w:rPr>
      </w:pPr>
      <w:hyperlink w:anchor="_Toc160577921" w:history="1">
        <w:r w:rsidRPr="00C6354C">
          <w:rPr>
            <w:rStyle w:val="Hipervnculo"/>
            <w:noProof/>
          </w:rPr>
          <w:t>Figura 47 - Cuerpo de la respuesta a una petición hacia un endpoint  (“/data”)</w:t>
        </w:r>
        <w:r>
          <w:rPr>
            <w:noProof/>
            <w:webHidden/>
          </w:rPr>
          <w:tab/>
        </w:r>
        <w:r>
          <w:rPr>
            <w:noProof/>
            <w:webHidden/>
          </w:rPr>
          <w:fldChar w:fldCharType="begin"/>
        </w:r>
        <w:r>
          <w:rPr>
            <w:noProof/>
            <w:webHidden/>
          </w:rPr>
          <w:instrText xml:space="preserve"> PAGEREF _Toc160577921 \h </w:instrText>
        </w:r>
        <w:r>
          <w:rPr>
            <w:noProof/>
            <w:webHidden/>
          </w:rPr>
        </w:r>
        <w:r>
          <w:rPr>
            <w:noProof/>
            <w:webHidden/>
          </w:rPr>
          <w:fldChar w:fldCharType="separate"/>
        </w:r>
        <w:r>
          <w:rPr>
            <w:noProof/>
            <w:webHidden/>
          </w:rPr>
          <w:t>67</w:t>
        </w:r>
        <w:r>
          <w:rPr>
            <w:noProof/>
            <w:webHidden/>
          </w:rPr>
          <w:fldChar w:fldCharType="end"/>
        </w:r>
      </w:hyperlink>
    </w:p>
    <w:p w14:paraId="19958A34" w14:textId="66ACF88E" w:rsidR="00BA63FE" w:rsidRDefault="00BA63FE">
      <w:pPr>
        <w:pStyle w:val="Tabladeilustraciones"/>
        <w:tabs>
          <w:tab w:val="right" w:leader="dot" w:pos="8827"/>
        </w:tabs>
        <w:rPr>
          <w:rFonts w:eastAsiaTheme="minorEastAsia"/>
          <w:noProof/>
          <w:lang w:eastAsia="es-CL"/>
        </w:rPr>
      </w:pPr>
      <w:hyperlink w:anchor="_Toc160577922" w:history="1">
        <w:r w:rsidRPr="00C6354C">
          <w:rPr>
            <w:rStyle w:val="Hipervnculo"/>
            <w:noProof/>
          </w:rPr>
          <w:t>Figura 48 - Mensaje de error al realizar solicitud a un endpoint (Unauthorized)</w:t>
        </w:r>
        <w:r>
          <w:rPr>
            <w:noProof/>
            <w:webHidden/>
          </w:rPr>
          <w:tab/>
        </w:r>
        <w:r>
          <w:rPr>
            <w:noProof/>
            <w:webHidden/>
          </w:rPr>
          <w:fldChar w:fldCharType="begin"/>
        </w:r>
        <w:r>
          <w:rPr>
            <w:noProof/>
            <w:webHidden/>
          </w:rPr>
          <w:instrText xml:space="preserve"> PAGEREF _Toc160577922 \h </w:instrText>
        </w:r>
        <w:r>
          <w:rPr>
            <w:noProof/>
            <w:webHidden/>
          </w:rPr>
        </w:r>
        <w:r>
          <w:rPr>
            <w:noProof/>
            <w:webHidden/>
          </w:rPr>
          <w:fldChar w:fldCharType="separate"/>
        </w:r>
        <w:r>
          <w:rPr>
            <w:noProof/>
            <w:webHidden/>
          </w:rPr>
          <w:t>67</w:t>
        </w:r>
        <w:r>
          <w:rPr>
            <w:noProof/>
            <w:webHidden/>
          </w:rPr>
          <w:fldChar w:fldCharType="end"/>
        </w:r>
      </w:hyperlink>
    </w:p>
    <w:p w14:paraId="18E3ABE8" w14:textId="5129513A" w:rsidR="00BA63FE" w:rsidRDefault="00BA63FE">
      <w:pPr>
        <w:pStyle w:val="Tabladeilustraciones"/>
        <w:tabs>
          <w:tab w:val="right" w:leader="dot" w:pos="8827"/>
        </w:tabs>
        <w:rPr>
          <w:rFonts w:eastAsiaTheme="minorEastAsia"/>
          <w:noProof/>
          <w:lang w:eastAsia="es-CL"/>
        </w:rPr>
      </w:pPr>
      <w:hyperlink w:anchor="_Toc160577923" w:history="1">
        <w:r w:rsidRPr="00C6354C">
          <w:rPr>
            <w:rStyle w:val="Hipervnculo"/>
            <w:noProof/>
          </w:rPr>
          <w:t>Figura 49 - Cuerpo de la respuesta a una petición hacia un endpoint ("/data/deviceId")</w:t>
        </w:r>
        <w:r>
          <w:rPr>
            <w:noProof/>
            <w:webHidden/>
          </w:rPr>
          <w:tab/>
        </w:r>
        <w:r>
          <w:rPr>
            <w:noProof/>
            <w:webHidden/>
          </w:rPr>
          <w:fldChar w:fldCharType="begin"/>
        </w:r>
        <w:r>
          <w:rPr>
            <w:noProof/>
            <w:webHidden/>
          </w:rPr>
          <w:instrText xml:space="preserve"> PAGEREF _Toc160577923 \h </w:instrText>
        </w:r>
        <w:r>
          <w:rPr>
            <w:noProof/>
            <w:webHidden/>
          </w:rPr>
        </w:r>
        <w:r>
          <w:rPr>
            <w:noProof/>
            <w:webHidden/>
          </w:rPr>
          <w:fldChar w:fldCharType="separate"/>
        </w:r>
        <w:r>
          <w:rPr>
            <w:noProof/>
            <w:webHidden/>
          </w:rPr>
          <w:t>68</w:t>
        </w:r>
        <w:r>
          <w:rPr>
            <w:noProof/>
            <w:webHidden/>
          </w:rPr>
          <w:fldChar w:fldCharType="end"/>
        </w:r>
      </w:hyperlink>
    </w:p>
    <w:p w14:paraId="7146B3E7" w14:textId="0BBA5700" w:rsidR="00BA63FE" w:rsidRDefault="00BA63FE">
      <w:pPr>
        <w:pStyle w:val="Tabladeilustraciones"/>
        <w:tabs>
          <w:tab w:val="right" w:leader="dot" w:pos="8827"/>
        </w:tabs>
        <w:rPr>
          <w:rFonts w:eastAsiaTheme="minorEastAsia"/>
          <w:noProof/>
          <w:lang w:eastAsia="es-CL"/>
        </w:rPr>
      </w:pPr>
      <w:hyperlink w:anchor="_Toc160577924" w:history="1">
        <w:r w:rsidRPr="00C6354C">
          <w:rPr>
            <w:rStyle w:val="Hipervnculo"/>
            <w:noProof/>
          </w:rPr>
          <w:t>Figura 50 - Mensaje de error al realizar solicitud a un endpoint  (Unauthorized)</w:t>
        </w:r>
        <w:r>
          <w:rPr>
            <w:noProof/>
            <w:webHidden/>
          </w:rPr>
          <w:tab/>
        </w:r>
        <w:r>
          <w:rPr>
            <w:noProof/>
            <w:webHidden/>
          </w:rPr>
          <w:fldChar w:fldCharType="begin"/>
        </w:r>
        <w:r>
          <w:rPr>
            <w:noProof/>
            <w:webHidden/>
          </w:rPr>
          <w:instrText xml:space="preserve"> PAGEREF _Toc160577924 \h </w:instrText>
        </w:r>
        <w:r>
          <w:rPr>
            <w:noProof/>
            <w:webHidden/>
          </w:rPr>
        </w:r>
        <w:r>
          <w:rPr>
            <w:noProof/>
            <w:webHidden/>
          </w:rPr>
          <w:fldChar w:fldCharType="separate"/>
        </w:r>
        <w:r>
          <w:rPr>
            <w:noProof/>
            <w:webHidden/>
          </w:rPr>
          <w:t>68</w:t>
        </w:r>
        <w:r>
          <w:rPr>
            <w:noProof/>
            <w:webHidden/>
          </w:rPr>
          <w:fldChar w:fldCharType="end"/>
        </w:r>
      </w:hyperlink>
    </w:p>
    <w:p w14:paraId="40708FD7" w14:textId="74E70BAD" w:rsidR="00BA63FE" w:rsidRDefault="00BA63FE">
      <w:pPr>
        <w:pStyle w:val="Tabladeilustraciones"/>
        <w:tabs>
          <w:tab w:val="right" w:leader="dot" w:pos="8827"/>
        </w:tabs>
        <w:rPr>
          <w:rFonts w:eastAsiaTheme="minorEastAsia"/>
          <w:noProof/>
          <w:lang w:eastAsia="es-CL"/>
        </w:rPr>
      </w:pPr>
      <w:hyperlink w:anchor="_Toc160577925" w:history="1">
        <w:r w:rsidRPr="00C6354C">
          <w:rPr>
            <w:rStyle w:val="Hipervnculo"/>
            <w:noProof/>
          </w:rPr>
          <w:t>Figura 51 - Cuerpo de la petición a un endpoint  (“/channels/:channelId/devices”)</w:t>
        </w:r>
        <w:r>
          <w:rPr>
            <w:noProof/>
            <w:webHidden/>
          </w:rPr>
          <w:tab/>
        </w:r>
        <w:r>
          <w:rPr>
            <w:noProof/>
            <w:webHidden/>
          </w:rPr>
          <w:fldChar w:fldCharType="begin"/>
        </w:r>
        <w:r>
          <w:rPr>
            <w:noProof/>
            <w:webHidden/>
          </w:rPr>
          <w:instrText xml:space="preserve"> PAGEREF _Toc160577925 \h </w:instrText>
        </w:r>
        <w:r>
          <w:rPr>
            <w:noProof/>
            <w:webHidden/>
          </w:rPr>
        </w:r>
        <w:r>
          <w:rPr>
            <w:noProof/>
            <w:webHidden/>
          </w:rPr>
          <w:fldChar w:fldCharType="separate"/>
        </w:r>
        <w:r>
          <w:rPr>
            <w:noProof/>
            <w:webHidden/>
          </w:rPr>
          <w:t>69</w:t>
        </w:r>
        <w:r>
          <w:rPr>
            <w:noProof/>
            <w:webHidden/>
          </w:rPr>
          <w:fldChar w:fldCharType="end"/>
        </w:r>
      </w:hyperlink>
    </w:p>
    <w:p w14:paraId="394B0CBD" w14:textId="28DCB42C" w:rsidR="00BA63FE" w:rsidRDefault="00BA63FE">
      <w:pPr>
        <w:pStyle w:val="Tabladeilustraciones"/>
        <w:tabs>
          <w:tab w:val="right" w:leader="dot" w:pos="8827"/>
        </w:tabs>
        <w:rPr>
          <w:rFonts w:eastAsiaTheme="minorEastAsia"/>
          <w:noProof/>
          <w:lang w:eastAsia="es-CL"/>
        </w:rPr>
      </w:pPr>
      <w:hyperlink w:anchor="_Toc160577926" w:history="1">
        <w:r w:rsidRPr="00C6354C">
          <w:rPr>
            <w:rStyle w:val="Hipervnculo"/>
            <w:noProof/>
          </w:rPr>
          <w:t>Figura 52 - Cuerpo de la respuesta a una petición hacia un endpoint  (“/channels/:channelId/devices”)</w:t>
        </w:r>
        <w:r>
          <w:rPr>
            <w:noProof/>
            <w:webHidden/>
          </w:rPr>
          <w:tab/>
        </w:r>
        <w:r>
          <w:rPr>
            <w:noProof/>
            <w:webHidden/>
          </w:rPr>
          <w:fldChar w:fldCharType="begin"/>
        </w:r>
        <w:r>
          <w:rPr>
            <w:noProof/>
            <w:webHidden/>
          </w:rPr>
          <w:instrText xml:space="preserve"> PAGEREF _Toc160577926 \h </w:instrText>
        </w:r>
        <w:r>
          <w:rPr>
            <w:noProof/>
            <w:webHidden/>
          </w:rPr>
        </w:r>
        <w:r>
          <w:rPr>
            <w:noProof/>
            <w:webHidden/>
          </w:rPr>
          <w:fldChar w:fldCharType="separate"/>
        </w:r>
        <w:r>
          <w:rPr>
            <w:noProof/>
            <w:webHidden/>
          </w:rPr>
          <w:t>69</w:t>
        </w:r>
        <w:r>
          <w:rPr>
            <w:noProof/>
            <w:webHidden/>
          </w:rPr>
          <w:fldChar w:fldCharType="end"/>
        </w:r>
      </w:hyperlink>
    </w:p>
    <w:p w14:paraId="0F347C24" w14:textId="4C081CBD" w:rsidR="00BA63FE" w:rsidRDefault="00BA63FE">
      <w:pPr>
        <w:pStyle w:val="Tabladeilustraciones"/>
        <w:tabs>
          <w:tab w:val="right" w:leader="dot" w:pos="8827"/>
        </w:tabs>
        <w:rPr>
          <w:rStyle w:val="Hipervnculo"/>
          <w:noProof/>
        </w:rPr>
      </w:pPr>
      <w:hyperlink w:anchor="_Toc160577927" w:history="1">
        <w:r w:rsidRPr="00C6354C">
          <w:rPr>
            <w:rStyle w:val="Hipervnculo"/>
            <w:noProof/>
          </w:rPr>
          <w:t>Figura 53 - Mensaje de error al realizar solicitud a un endpoint  (Not found)</w:t>
        </w:r>
        <w:r>
          <w:rPr>
            <w:noProof/>
            <w:webHidden/>
          </w:rPr>
          <w:tab/>
        </w:r>
        <w:r>
          <w:rPr>
            <w:noProof/>
            <w:webHidden/>
          </w:rPr>
          <w:fldChar w:fldCharType="begin"/>
        </w:r>
        <w:r>
          <w:rPr>
            <w:noProof/>
            <w:webHidden/>
          </w:rPr>
          <w:instrText xml:space="preserve"> PAGEREF _Toc160577927 \h </w:instrText>
        </w:r>
        <w:r>
          <w:rPr>
            <w:noProof/>
            <w:webHidden/>
          </w:rPr>
        </w:r>
        <w:r>
          <w:rPr>
            <w:noProof/>
            <w:webHidden/>
          </w:rPr>
          <w:fldChar w:fldCharType="separate"/>
        </w:r>
        <w:r>
          <w:rPr>
            <w:noProof/>
            <w:webHidden/>
          </w:rPr>
          <w:t>69</w:t>
        </w:r>
        <w:r>
          <w:rPr>
            <w:noProof/>
            <w:webHidden/>
          </w:rPr>
          <w:fldChar w:fldCharType="end"/>
        </w:r>
      </w:hyperlink>
    </w:p>
    <w:p w14:paraId="6E434A8F" w14:textId="2690503A" w:rsidR="00BA63FE" w:rsidRDefault="00BA63FE" w:rsidP="00BA63FE"/>
    <w:p w14:paraId="096299B7" w14:textId="77777777" w:rsidR="00BA63FE" w:rsidRPr="00BA63FE" w:rsidRDefault="00BA63FE" w:rsidP="00BA63FE">
      <w:pPr>
        <w:pStyle w:val="Sinespaciado"/>
      </w:pPr>
    </w:p>
    <w:p w14:paraId="6B8B1D82" w14:textId="6853EA57" w:rsidR="00BA63FE" w:rsidRDefault="00BA63FE">
      <w:pPr>
        <w:pStyle w:val="Tabladeilustraciones"/>
        <w:tabs>
          <w:tab w:val="right" w:leader="dot" w:pos="8827"/>
        </w:tabs>
        <w:rPr>
          <w:rFonts w:eastAsiaTheme="minorEastAsia"/>
          <w:noProof/>
          <w:lang w:eastAsia="es-CL"/>
        </w:rPr>
      </w:pPr>
      <w:hyperlink w:anchor="_Toc160577928" w:history="1">
        <w:r w:rsidRPr="00C6354C">
          <w:rPr>
            <w:rStyle w:val="Hipervnculo"/>
            <w:noProof/>
          </w:rPr>
          <w:t>Figura 54 - Cuerpo de la petición a un endpoint  ("/channels/:channelId/devices/:deviceId ")</w:t>
        </w:r>
        <w:r>
          <w:rPr>
            <w:noProof/>
            <w:webHidden/>
          </w:rPr>
          <w:tab/>
        </w:r>
        <w:r>
          <w:rPr>
            <w:noProof/>
            <w:webHidden/>
          </w:rPr>
          <w:fldChar w:fldCharType="begin"/>
        </w:r>
        <w:r>
          <w:rPr>
            <w:noProof/>
            <w:webHidden/>
          </w:rPr>
          <w:instrText xml:space="preserve"> PAGEREF _Toc160577928 \h </w:instrText>
        </w:r>
        <w:r>
          <w:rPr>
            <w:noProof/>
            <w:webHidden/>
          </w:rPr>
        </w:r>
        <w:r>
          <w:rPr>
            <w:noProof/>
            <w:webHidden/>
          </w:rPr>
          <w:fldChar w:fldCharType="separate"/>
        </w:r>
        <w:r>
          <w:rPr>
            <w:noProof/>
            <w:webHidden/>
          </w:rPr>
          <w:t>70</w:t>
        </w:r>
        <w:r>
          <w:rPr>
            <w:noProof/>
            <w:webHidden/>
          </w:rPr>
          <w:fldChar w:fldCharType="end"/>
        </w:r>
      </w:hyperlink>
    </w:p>
    <w:p w14:paraId="52F7F96A" w14:textId="6509A8A1" w:rsidR="00BA63FE" w:rsidRDefault="00BA63FE">
      <w:pPr>
        <w:pStyle w:val="Tabladeilustraciones"/>
        <w:tabs>
          <w:tab w:val="right" w:leader="dot" w:pos="8827"/>
        </w:tabs>
        <w:rPr>
          <w:rFonts w:eastAsiaTheme="minorEastAsia"/>
          <w:noProof/>
          <w:lang w:eastAsia="es-CL"/>
        </w:rPr>
      </w:pPr>
      <w:hyperlink w:anchor="_Toc160577929" w:history="1">
        <w:r w:rsidRPr="00C6354C">
          <w:rPr>
            <w:rStyle w:val="Hipervnculo"/>
            <w:noProof/>
          </w:rPr>
          <w:t>Figura 55 - Cuerpo de una petición correcta a un endpoint  (“/channels/:channelId/devices/:deviceId”)</w:t>
        </w:r>
        <w:r>
          <w:rPr>
            <w:noProof/>
            <w:webHidden/>
          </w:rPr>
          <w:tab/>
        </w:r>
        <w:r>
          <w:rPr>
            <w:noProof/>
            <w:webHidden/>
          </w:rPr>
          <w:fldChar w:fldCharType="begin"/>
        </w:r>
        <w:r>
          <w:rPr>
            <w:noProof/>
            <w:webHidden/>
          </w:rPr>
          <w:instrText xml:space="preserve"> PAGEREF _Toc160577929 \h </w:instrText>
        </w:r>
        <w:r>
          <w:rPr>
            <w:noProof/>
            <w:webHidden/>
          </w:rPr>
        </w:r>
        <w:r>
          <w:rPr>
            <w:noProof/>
            <w:webHidden/>
          </w:rPr>
          <w:fldChar w:fldCharType="separate"/>
        </w:r>
        <w:r>
          <w:rPr>
            <w:noProof/>
            <w:webHidden/>
          </w:rPr>
          <w:t>70</w:t>
        </w:r>
        <w:r>
          <w:rPr>
            <w:noProof/>
            <w:webHidden/>
          </w:rPr>
          <w:fldChar w:fldCharType="end"/>
        </w:r>
      </w:hyperlink>
    </w:p>
    <w:p w14:paraId="0E2834A6" w14:textId="6355DA9E" w:rsidR="00BA63FE" w:rsidRDefault="00BA63FE">
      <w:pPr>
        <w:pStyle w:val="Tabladeilustraciones"/>
        <w:tabs>
          <w:tab w:val="right" w:leader="dot" w:pos="8827"/>
        </w:tabs>
        <w:rPr>
          <w:rFonts w:eastAsiaTheme="minorEastAsia"/>
          <w:noProof/>
          <w:lang w:eastAsia="es-CL"/>
        </w:rPr>
      </w:pPr>
      <w:hyperlink w:anchor="_Toc160577930" w:history="1">
        <w:r w:rsidRPr="00C6354C">
          <w:rPr>
            <w:rStyle w:val="Hipervnculo"/>
            <w:noProof/>
          </w:rPr>
          <w:t>Figura 56 - Mensaje de error al realizar solicitud a un endpoint  (Not found)</w:t>
        </w:r>
        <w:r>
          <w:rPr>
            <w:noProof/>
            <w:webHidden/>
          </w:rPr>
          <w:tab/>
        </w:r>
        <w:r>
          <w:rPr>
            <w:noProof/>
            <w:webHidden/>
          </w:rPr>
          <w:fldChar w:fldCharType="begin"/>
        </w:r>
        <w:r>
          <w:rPr>
            <w:noProof/>
            <w:webHidden/>
          </w:rPr>
          <w:instrText xml:space="preserve"> PAGEREF _Toc160577930 \h </w:instrText>
        </w:r>
        <w:r>
          <w:rPr>
            <w:noProof/>
            <w:webHidden/>
          </w:rPr>
        </w:r>
        <w:r>
          <w:rPr>
            <w:noProof/>
            <w:webHidden/>
          </w:rPr>
          <w:fldChar w:fldCharType="separate"/>
        </w:r>
        <w:r>
          <w:rPr>
            <w:noProof/>
            <w:webHidden/>
          </w:rPr>
          <w:t>70</w:t>
        </w:r>
        <w:r>
          <w:rPr>
            <w:noProof/>
            <w:webHidden/>
          </w:rPr>
          <w:fldChar w:fldCharType="end"/>
        </w:r>
      </w:hyperlink>
    </w:p>
    <w:p w14:paraId="37786F50" w14:textId="0CFE676E" w:rsidR="00BA63FE" w:rsidRDefault="00BA63FE">
      <w:pPr>
        <w:pStyle w:val="Tabladeilustraciones"/>
        <w:tabs>
          <w:tab w:val="right" w:leader="dot" w:pos="8827"/>
        </w:tabs>
        <w:rPr>
          <w:rFonts w:eastAsiaTheme="minorEastAsia"/>
          <w:noProof/>
          <w:lang w:eastAsia="es-CL"/>
        </w:rPr>
      </w:pPr>
      <w:hyperlink w:anchor="_Toc160577931" w:history="1">
        <w:r w:rsidRPr="00C6354C">
          <w:rPr>
            <w:rStyle w:val="Hipervnculo"/>
            <w:noProof/>
          </w:rPr>
          <w:t>Figura 57 - Cuerpo de la petición a un endpoint  (“/channels”)</w:t>
        </w:r>
        <w:r>
          <w:rPr>
            <w:noProof/>
            <w:webHidden/>
          </w:rPr>
          <w:tab/>
        </w:r>
        <w:r>
          <w:rPr>
            <w:noProof/>
            <w:webHidden/>
          </w:rPr>
          <w:fldChar w:fldCharType="begin"/>
        </w:r>
        <w:r>
          <w:rPr>
            <w:noProof/>
            <w:webHidden/>
          </w:rPr>
          <w:instrText xml:space="preserve"> PAGEREF _Toc160577931 \h </w:instrText>
        </w:r>
        <w:r>
          <w:rPr>
            <w:noProof/>
            <w:webHidden/>
          </w:rPr>
        </w:r>
        <w:r>
          <w:rPr>
            <w:noProof/>
            <w:webHidden/>
          </w:rPr>
          <w:fldChar w:fldCharType="separate"/>
        </w:r>
        <w:r>
          <w:rPr>
            <w:noProof/>
            <w:webHidden/>
          </w:rPr>
          <w:t>71</w:t>
        </w:r>
        <w:r>
          <w:rPr>
            <w:noProof/>
            <w:webHidden/>
          </w:rPr>
          <w:fldChar w:fldCharType="end"/>
        </w:r>
      </w:hyperlink>
    </w:p>
    <w:p w14:paraId="225333F2" w14:textId="421F0A72" w:rsidR="00BA63FE" w:rsidRDefault="00BA63FE">
      <w:pPr>
        <w:pStyle w:val="Tabladeilustraciones"/>
        <w:tabs>
          <w:tab w:val="right" w:leader="dot" w:pos="8827"/>
        </w:tabs>
        <w:rPr>
          <w:rFonts w:eastAsiaTheme="minorEastAsia"/>
          <w:noProof/>
          <w:lang w:eastAsia="es-CL"/>
        </w:rPr>
      </w:pPr>
      <w:hyperlink w:anchor="_Toc160577932" w:history="1">
        <w:r w:rsidRPr="00C6354C">
          <w:rPr>
            <w:rStyle w:val="Hipervnculo"/>
            <w:noProof/>
          </w:rPr>
          <w:t>Figura 58 - Cuerpo de la respuesta a una petición hacia un endpoint  (“/channels”)</w:t>
        </w:r>
        <w:r>
          <w:rPr>
            <w:noProof/>
            <w:webHidden/>
          </w:rPr>
          <w:tab/>
        </w:r>
        <w:r>
          <w:rPr>
            <w:noProof/>
            <w:webHidden/>
          </w:rPr>
          <w:fldChar w:fldCharType="begin"/>
        </w:r>
        <w:r>
          <w:rPr>
            <w:noProof/>
            <w:webHidden/>
          </w:rPr>
          <w:instrText xml:space="preserve"> PAGEREF _Toc160577932 \h </w:instrText>
        </w:r>
        <w:r>
          <w:rPr>
            <w:noProof/>
            <w:webHidden/>
          </w:rPr>
        </w:r>
        <w:r>
          <w:rPr>
            <w:noProof/>
            <w:webHidden/>
          </w:rPr>
          <w:fldChar w:fldCharType="separate"/>
        </w:r>
        <w:r>
          <w:rPr>
            <w:noProof/>
            <w:webHidden/>
          </w:rPr>
          <w:t>71</w:t>
        </w:r>
        <w:r>
          <w:rPr>
            <w:noProof/>
            <w:webHidden/>
          </w:rPr>
          <w:fldChar w:fldCharType="end"/>
        </w:r>
      </w:hyperlink>
    </w:p>
    <w:p w14:paraId="6CFC8342" w14:textId="5EE040AF" w:rsidR="00BA63FE" w:rsidRDefault="00BA63FE">
      <w:pPr>
        <w:pStyle w:val="Tabladeilustraciones"/>
        <w:tabs>
          <w:tab w:val="right" w:leader="dot" w:pos="8827"/>
        </w:tabs>
        <w:rPr>
          <w:rFonts w:eastAsiaTheme="minorEastAsia"/>
          <w:noProof/>
          <w:lang w:eastAsia="es-CL"/>
        </w:rPr>
      </w:pPr>
      <w:hyperlink w:anchor="_Toc160577933" w:history="1">
        <w:r w:rsidRPr="00C6354C">
          <w:rPr>
            <w:rStyle w:val="Hipervnculo"/>
            <w:noProof/>
          </w:rPr>
          <w:t>Figura 59 - Mensaje de error al realizar solicitud a un endpoint  (Unauthorized)</w:t>
        </w:r>
        <w:r>
          <w:rPr>
            <w:noProof/>
            <w:webHidden/>
          </w:rPr>
          <w:tab/>
        </w:r>
        <w:r>
          <w:rPr>
            <w:noProof/>
            <w:webHidden/>
          </w:rPr>
          <w:fldChar w:fldCharType="begin"/>
        </w:r>
        <w:r>
          <w:rPr>
            <w:noProof/>
            <w:webHidden/>
          </w:rPr>
          <w:instrText xml:space="preserve"> PAGEREF _Toc160577933 \h </w:instrText>
        </w:r>
        <w:r>
          <w:rPr>
            <w:noProof/>
            <w:webHidden/>
          </w:rPr>
        </w:r>
        <w:r>
          <w:rPr>
            <w:noProof/>
            <w:webHidden/>
          </w:rPr>
          <w:fldChar w:fldCharType="separate"/>
        </w:r>
        <w:r>
          <w:rPr>
            <w:noProof/>
            <w:webHidden/>
          </w:rPr>
          <w:t>71</w:t>
        </w:r>
        <w:r>
          <w:rPr>
            <w:noProof/>
            <w:webHidden/>
          </w:rPr>
          <w:fldChar w:fldCharType="end"/>
        </w:r>
      </w:hyperlink>
    </w:p>
    <w:p w14:paraId="2E446B98" w14:textId="64401AB2" w:rsidR="00BA63FE" w:rsidRDefault="00BA63FE">
      <w:pPr>
        <w:pStyle w:val="Tabladeilustraciones"/>
        <w:tabs>
          <w:tab w:val="right" w:leader="dot" w:pos="8827"/>
        </w:tabs>
        <w:rPr>
          <w:rFonts w:eastAsiaTheme="minorEastAsia"/>
          <w:noProof/>
          <w:lang w:eastAsia="es-CL"/>
        </w:rPr>
      </w:pPr>
      <w:hyperlink w:anchor="_Toc160577934" w:history="1">
        <w:r w:rsidRPr="00C6354C">
          <w:rPr>
            <w:rStyle w:val="Hipervnculo"/>
            <w:noProof/>
          </w:rPr>
          <w:t>Figura 60 - Cuerpo de la respuesta a una petición hacia un endpoint  (“/channels/:id”)</w:t>
        </w:r>
        <w:r>
          <w:rPr>
            <w:noProof/>
            <w:webHidden/>
          </w:rPr>
          <w:tab/>
        </w:r>
        <w:r>
          <w:rPr>
            <w:noProof/>
            <w:webHidden/>
          </w:rPr>
          <w:fldChar w:fldCharType="begin"/>
        </w:r>
        <w:r>
          <w:rPr>
            <w:noProof/>
            <w:webHidden/>
          </w:rPr>
          <w:instrText xml:space="preserve"> PAGEREF _Toc160577934 \h </w:instrText>
        </w:r>
        <w:r>
          <w:rPr>
            <w:noProof/>
            <w:webHidden/>
          </w:rPr>
        </w:r>
        <w:r>
          <w:rPr>
            <w:noProof/>
            <w:webHidden/>
          </w:rPr>
          <w:fldChar w:fldCharType="separate"/>
        </w:r>
        <w:r>
          <w:rPr>
            <w:noProof/>
            <w:webHidden/>
          </w:rPr>
          <w:t>72</w:t>
        </w:r>
        <w:r>
          <w:rPr>
            <w:noProof/>
            <w:webHidden/>
          </w:rPr>
          <w:fldChar w:fldCharType="end"/>
        </w:r>
      </w:hyperlink>
    </w:p>
    <w:p w14:paraId="11E0805C" w14:textId="13C01C3D" w:rsidR="00BA63FE" w:rsidRDefault="00BA63FE">
      <w:pPr>
        <w:pStyle w:val="Tabladeilustraciones"/>
        <w:tabs>
          <w:tab w:val="right" w:leader="dot" w:pos="8827"/>
        </w:tabs>
        <w:rPr>
          <w:rFonts w:eastAsiaTheme="minorEastAsia"/>
          <w:noProof/>
          <w:lang w:eastAsia="es-CL"/>
        </w:rPr>
      </w:pPr>
      <w:hyperlink w:anchor="_Toc160577935" w:history="1">
        <w:r w:rsidRPr="00C6354C">
          <w:rPr>
            <w:rStyle w:val="Hipervnculo"/>
            <w:noProof/>
          </w:rPr>
          <w:t>Figura 61 - Mensaje de error al realizar solicitud a un endpoint  (Unauthorized)</w:t>
        </w:r>
        <w:r>
          <w:rPr>
            <w:noProof/>
            <w:webHidden/>
          </w:rPr>
          <w:tab/>
        </w:r>
        <w:r>
          <w:rPr>
            <w:noProof/>
            <w:webHidden/>
          </w:rPr>
          <w:fldChar w:fldCharType="begin"/>
        </w:r>
        <w:r>
          <w:rPr>
            <w:noProof/>
            <w:webHidden/>
          </w:rPr>
          <w:instrText xml:space="preserve"> PAGEREF _Toc160577935 \h </w:instrText>
        </w:r>
        <w:r>
          <w:rPr>
            <w:noProof/>
            <w:webHidden/>
          </w:rPr>
        </w:r>
        <w:r>
          <w:rPr>
            <w:noProof/>
            <w:webHidden/>
          </w:rPr>
          <w:fldChar w:fldCharType="separate"/>
        </w:r>
        <w:r>
          <w:rPr>
            <w:noProof/>
            <w:webHidden/>
          </w:rPr>
          <w:t>72</w:t>
        </w:r>
        <w:r>
          <w:rPr>
            <w:noProof/>
            <w:webHidden/>
          </w:rPr>
          <w:fldChar w:fldCharType="end"/>
        </w:r>
      </w:hyperlink>
    </w:p>
    <w:p w14:paraId="1EC637F1" w14:textId="6CA9109A" w:rsidR="001D7FEB" w:rsidRPr="001D7FEB" w:rsidRDefault="00BA63FE" w:rsidP="001D7FEB">
      <w:r>
        <w:fldChar w:fldCharType="end"/>
      </w:r>
    </w:p>
    <w:p w14:paraId="47BACFCC" w14:textId="77777777" w:rsidR="001D7FEB" w:rsidRPr="001D7FEB" w:rsidRDefault="001D7FEB" w:rsidP="001D7FEB"/>
    <w:p w14:paraId="17EE723F" w14:textId="77777777" w:rsidR="001D7FEB" w:rsidRPr="001D7FEB" w:rsidRDefault="001D7FEB" w:rsidP="001D7FEB"/>
    <w:p w14:paraId="20E1B4CD" w14:textId="77777777" w:rsidR="001D7FEB" w:rsidRPr="001D7FEB" w:rsidRDefault="001D7FEB" w:rsidP="001D7FEB"/>
    <w:p w14:paraId="2C18A1C2" w14:textId="77777777" w:rsidR="001D7FEB" w:rsidRPr="001D7FEB" w:rsidRDefault="001D7FEB" w:rsidP="001D7FEB"/>
    <w:p w14:paraId="1FBD1808" w14:textId="77777777" w:rsidR="001D7FEB" w:rsidRPr="001D7FEB" w:rsidRDefault="001D7FEB" w:rsidP="001D7FEB"/>
    <w:p w14:paraId="6F08956D" w14:textId="77777777" w:rsidR="001D7FEB" w:rsidRPr="001D7FEB" w:rsidRDefault="001D7FEB" w:rsidP="001D7FEB"/>
    <w:p w14:paraId="79611F91" w14:textId="77777777" w:rsidR="001D7FEB" w:rsidRPr="001D7FEB" w:rsidRDefault="001D7FEB" w:rsidP="001D7FEB"/>
    <w:p w14:paraId="416408DC" w14:textId="77777777" w:rsidR="001D7FEB" w:rsidRPr="001D7FEB" w:rsidRDefault="001D7FEB" w:rsidP="001D7FEB"/>
    <w:p w14:paraId="72F94BFB" w14:textId="77777777" w:rsidR="001D7FEB" w:rsidRPr="001D7FEB" w:rsidRDefault="001D7FEB" w:rsidP="001D7FEB"/>
    <w:p w14:paraId="45918307" w14:textId="77777777" w:rsidR="001D7FEB" w:rsidRPr="001D7FEB" w:rsidRDefault="001D7FEB" w:rsidP="001D7FEB"/>
    <w:p w14:paraId="47F29968" w14:textId="77777777" w:rsidR="001D7FEB" w:rsidRPr="001D7FEB" w:rsidRDefault="001D7FEB" w:rsidP="001D7FEB"/>
    <w:p w14:paraId="69D876A9" w14:textId="77777777" w:rsidR="001D7FEB" w:rsidRPr="001D7FEB" w:rsidRDefault="001D7FEB" w:rsidP="001D7FEB"/>
    <w:p w14:paraId="183BBCE2" w14:textId="77777777" w:rsidR="001D7FEB" w:rsidRPr="001D7FEB" w:rsidRDefault="001D7FEB" w:rsidP="001D7FEB"/>
    <w:p w14:paraId="4B73EF59" w14:textId="77777777" w:rsidR="001D7FEB" w:rsidRPr="001D7FEB" w:rsidRDefault="001D7FEB" w:rsidP="001D7FEB"/>
    <w:p w14:paraId="7E0AF6D3" w14:textId="77777777" w:rsidR="001D7FEB" w:rsidRPr="001D7FEB" w:rsidRDefault="001D7FEB" w:rsidP="001D7FEB"/>
    <w:p w14:paraId="310D7AF2" w14:textId="77777777" w:rsidR="001D7FEB" w:rsidRPr="001D7FEB" w:rsidRDefault="001D7FEB" w:rsidP="001D7FEB"/>
    <w:p w14:paraId="42077B85" w14:textId="77777777" w:rsidR="001D7FEB" w:rsidRPr="001D7FEB" w:rsidRDefault="001D7FEB" w:rsidP="001D7FEB"/>
    <w:p w14:paraId="75D01168" w14:textId="77777777" w:rsidR="001D7FEB" w:rsidRPr="001D7FEB" w:rsidRDefault="001D7FEB" w:rsidP="001D7FEB"/>
    <w:p w14:paraId="7F71C5B8" w14:textId="77777777" w:rsidR="001D7FEB" w:rsidRPr="001D7FEB" w:rsidRDefault="001D7FEB" w:rsidP="001D7FEB"/>
    <w:p w14:paraId="09A7836C" w14:textId="77777777" w:rsidR="001D7FEB" w:rsidRPr="001D7FEB" w:rsidRDefault="001D7FEB" w:rsidP="001D7FEB"/>
    <w:p w14:paraId="3A91B6BF" w14:textId="77777777" w:rsidR="001D7FEB" w:rsidRPr="001D7FEB" w:rsidRDefault="001D7FEB" w:rsidP="001D7FEB"/>
    <w:p w14:paraId="7C638C69" w14:textId="77777777" w:rsidR="001D7FEB" w:rsidRPr="001D7FEB" w:rsidRDefault="001D7FEB" w:rsidP="001D7FEB"/>
    <w:p w14:paraId="52A191E8" w14:textId="77777777" w:rsidR="001D7FEB" w:rsidRPr="001D7FEB" w:rsidRDefault="001D7FEB" w:rsidP="001D7FEB"/>
    <w:p w14:paraId="65468F98" w14:textId="77777777" w:rsidR="001D7FEB" w:rsidRPr="001D7FEB" w:rsidRDefault="001D7FEB" w:rsidP="001D7FEB"/>
    <w:p w14:paraId="120A4525" w14:textId="77777777" w:rsidR="001D7FEB" w:rsidRPr="001D7FEB" w:rsidRDefault="001D7FEB" w:rsidP="001D7FEB"/>
    <w:p w14:paraId="60CC131E" w14:textId="77777777" w:rsidR="001D7FEB" w:rsidRPr="001D7FEB" w:rsidRDefault="001D7FEB" w:rsidP="001D7FEB"/>
    <w:p w14:paraId="5E18012E" w14:textId="77777777" w:rsidR="001D7FEB" w:rsidRPr="001D7FEB" w:rsidRDefault="001D7FEB" w:rsidP="001D7FEB"/>
    <w:p w14:paraId="39CF8E1C" w14:textId="77777777" w:rsidR="001D7FEB" w:rsidRPr="001D7FEB" w:rsidRDefault="001D7FEB" w:rsidP="001D7FEB"/>
    <w:p w14:paraId="05DDB544" w14:textId="77777777" w:rsidR="001D7FEB" w:rsidRPr="001D7FEB" w:rsidRDefault="001D7FEB" w:rsidP="001D7FEB"/>
    <w:p w14:paraId="16F8F938" w14:textId="798232B9" w:rsidR="001D7FEB" w:rsidRPr="001D7FEB" w:rsidRDefault="001D7FEB" w:rsidP="001D7FEB">
      <w:pPr>
        <w:tabs>
          <w:tab w:val="left" w:pos="7676"/>
        </w:tabs>
        <w:sectPr w:rsidR="001D7FEB" w:rsidRPr="001D7FEB" w:rsidSect="0050545E">
          <w:footerReference w:type="default" r:id="rId131"/>
          <w:pgSz w:w="12240" w:h="20160" w:code="5"/>
          <w:pgMar w:top="1418" w:right="1418" w:bottom="1134" w:left="1985" w:header="709" w:footer="709" w:gutter="0"/>
          <w:cols w:space="708"/>
          <w:docGrid w:linePitch="360"/>
        </w:sectPr>
      </w:pPr>
      <w:r>
        <w:tab/>
      </w:r>
      <w:r>
        <w:tab/>
      </w:r>
    </w:p>
    <w:p w14:paraId="15092C84" w14:textId="3610DE07" w:rsidR="007838A8" w:rsidRDefault="00CA746E" w:rsidP="007838A8">
      <w:pPr>
        <w:pStyle w:val="Ttulo1"/>
      </w:pPr>
      <w:bookmarkStart w:id="95" w:name="_Toc160578034"/>
      <w:r w:rsidRPr="007838A8">
        <w:lastRenderedPageBreak/>
        <w:t>Anexos</w:t>
      </w:r>
      <w:bookmarkEnd w:id="95"/>
    </w:p>
    <w:p w14:paraId="21DD6423" w14:textId="47373CE7" w:rsidR="00BA63FE" w:rsidRDefault="001D7FEB">
      <w:pPr>
        <w:pStyle w:val="Tabladeilustraciones"/>
        <w:tabs>
          <w:tab w:val="right" w:leader="dot" w:pos="8827"/>
        </w:tabs>
        <w:rPr>
          <w:rFonts w:eastAsiaTheme="minorEastAsia"/>
          <w:noProof/>
          <w:lang w:eastAsia="es-CL"/>
        </w:rPr>
      </w:pPr>
      <w:r>
        <w:fldChar w:fldCharType="begin"/>
      </w:r>
      <w:r>
        <w:instrText xml:space="preserve"> TOC \h \z \c "Anexo" </w:instrText>
      </w:r>
      <w:r>
        <w:fldChar w:fldCharType="separate"/>
      </w:r>
      <w:hyperlink w:anchor="_Toc160577936" w:history="1">
        <w:r w:rsidR="00BA63FE" w:rsidRPr="0068750D">
          <w:rPr>
            <w:rStyle w:val="Hipervnculo"/>
            <w:noProof/>
          </w:rPr>
          <w:t>Anexo 1 - Rutas de la API</w:t>
        </w:r>
        <w:r w:rsidR="00BA63FE">
          <w:rPr>
            <w:noProof/>
            <w:webHidden/>
          </w:rPr>
          <w:tab/>
        </w:r>
        <w:r w:rsidR="00BA63FE">
          <w:rPr>
            <w:noProof/>
            <w:webHidden/>
          </w:rPr>
          <w:fldChar w:fldCharType="begin"/>
        </w:r>
        <w:r w:rsidR="00BA63FE">
          <w:rPr>
            <w:noProof/>
            <w:webHidden/>
          </w:rPr>
          <w:instrText xml:space="preserve"> PAGEREF _Toc160577936 \h </w:instrText>
        </w:r>
        <w:r w:rsidR="00BA63FE">
          <w:rPr>
            <w:noProof/>
            <w:webHidden/>
          </w:rPr>
        </w:r>
        <w:r w:rsidR="00BA63FE">
          <w:rPr>
            <w:noProof/>
            <w:webHidden/>
          </w:rPr>
          <w:fldChar w:fldCharType="separate"/>
        </w:r>
        <w:r w:rsidR="00BA63FE">
          <w:rPr>
            <w:noProof/>
            <w:webHidden/>
          </w:rPr>
          <w:t>82</w:t>
        </w:r>
        <w:r w:rsidR="00BA63FE">
          <w:rPr>
            <w:noProof/>
            <w:webHidden/>
          </w:rPr>
          <w:fldChar w:fldCharType="end"/>
        </w:r>
      </w:hyperlink>
    </w:p>
    <w:p w14:paraId="45574A03" w14:textId="36E37C7C" w:rsidR="00BA63FE" w:rsidRDefault="00BA63FE">
      <w:pPr>
        <w:pStyle w:val="Tabladeilustraciones"/>
        <w:tabs>
          <w:tab w:val="right" w:leader="dot" w:pos="8827"/>
        </w:tabs>
        <w:rPr>
          <w:rFonts w:eastAsiaTheme="minorEastAsia"/>
          <w:noProof/>
          <w:lang w:eastAsia="es-CL"/>
        </w:rPr>
      </w:pPr>
      <w:hyperlink w:anchor="_Toc160577937" w:history="1">
        <w:r w:rsidRPr="0068750D">
          <w:rPr>
            <w:rStyle w:val="Hipervnculo"/>
            <w:noProof/>
          </w:rPr>
          <w:t>Anexo 2 - Endpoints de los datos en Express</w:t>
        </w:r>
        <w:r>
          <w:rPr>
            <w:noProof/>
            <w:webHidden/>
          </w:rPr>
          <w:tab/>
        </w:r>
        <w:r>
          <w:rPr>
            <w:noProof/>
            <w:webHidden/>
          </w:rPr>
          <w:fldChar w:fldCharType="begin"/>
        </w:r>
        <w:r>
          <w:rPr>
            <w:noProof/>
            <w:webHidden/>
          </w:rPr>
          <w:instrText xml:space="preserve"> PAGEREF _Toc160577937 \h </w:instrText>
        </w:r>
        <w:r>
          <w:rPr>
            <w:noProof/>
            <w:webHidden/>
          </w:rPr>
        </w:r>
        <w:r>
          <w:rPr>
            <w:noProof/>
            <w:webHidden/>
          </w:rPr>
          <w:fldChar w:fldCharType="separate"/>
        </w:r>
        <w:r>
          <w:rPr>
            <w:noProof/>
            <w:webHidden/>
          </w:rPr>
          <w:t>82</w:t>
        </w:r>
        <w:r>
          <w:rPr>
            <w:noProof/>
            <w:webHidden/>
          </w:rPr>
          <w:fldChar w:fldCharType="end"/>
        </w:r>
      </w:hyperlink>
    </w:p>
    <w:p w14:paraId="40BF30E1" w14:textId="39F7794A" w:rsidR="00BA63FE" w:rsidRDefault="00BA63FE">
      <w:pPr>
        <w:pStyle w:val="Tabladeilustraciones"/>
        <w:tabs>
          <w:tab w:val="right" w:leader="dot" w:pos="8827"/>
        </w:tabs>
        <w:rPr>
          <w:rFonts w:eastAsiaTheme="minorEastAsia"/>
          <w:noProof/>
          <w:lang w:eastAsia="es-CL"/>
        </w:rPr>
      </w:pPr>
      <w:hyperlink w:anchor="_Toc160577938" w:history="1">
        <w:r w:rsidRPr="0068750D">
          <w:rPr>
            <w:rStyle w:val="Hipervnculo"/>
            <w:noProof/>
          </w:rPr>
          <w:t>Anexo 3 - Endpoints de los dispositivos en Express</w:t>
        </w:r>
        <w:r>
          <w:rPr>
            <w:noProof/>
            <w:webHidden/>
          </w:rPr>
          <w:tab/>
        </w:r>
        <w:r>
          <w:rPr>
            <w:noProof/>
            <w:webHidden/>
          </w:rPr>
          <w:fldChar w:fldCharType="begin"/>
        </w:r>
        <w:r>
          <w:rPr>
            <w:noProof/>
            <w:webHidden/>
          </w:rPr>
          <w:instrText xml:space="preserve"> PAGEREF _Toc160577938 \h </w:instrText>
        </w:r>
        <w:r>
          <w:rPr>
            <w:noProof/>
            <w:webHidden/>
          </w:rPr>
        </w:r>
        <w:r>
          <w:rPr>
            <w:noProof/>
            <w:webHidden/>
          </w:rPr>
          <w:fldChar w:fldCharType="separate"/>
        </w:r>
        <w:r>
          <w:rPr>
            <w:noProof/>
            <w:webHidden/>
          </w:rPr>
          <w:t>82</w:t>
        </w:r>
        <w:r>
          <w:rPr>
            <w:noProof/>
            <w:webHidden/>
          </w:rPr>
          <w:fldChar w:fldCharType="end"/>
        </w:r>
      </w:hyperlink>
    </w:p>
    <w:p w14:paraId="01C2EEC6" w14:textId="4701442C" w:rsidR="00BA63FE" w:rsidRDefault="00BA63FE">
      <w:pPr>
        <w:pStyle w:val="Tabladeilustraciones"/>
        <w:tabs>
          <w:tab w:val="right" w:leader="dot" w:pos="8827"/>
        </w:tabs>
        <w:rPr>
          <w:rFonts w:eastAsiaTheme="minorEastAsia"/>
          <w:noProof/>
          <w:lang w:eastAsia="es-CL"/>
        </w:rPr>
      </w:pPr>
      <w:hyperlink w:anchor="_Toc160577939" w:history="1">
        <w:r w:rsidRPr="0068750D">
          <w:rPr>
            <w:rStyle w:val="Hipervnculo"/>
            <w:noProof/>
          </w:rPr>
          <w:t>Anexo 4 - Endpoints de los canales en Express</w:t>
        </w:r>
        <w:r>
          <w:rPr>
            <w:noProof/>
            <w:webHidden/>
          </w:rPr>
          <w:tab/>
        </w:r>
        <w:r>
          <w:rPr>
            <w:noProof/>
            <w:webHidden/>
          </w:rPr>
          <w:fldChar w:fldCharType="begin"/>
        </w:r>
        <w:r>
          <w:rPr>
            <w:noProof/>
            <w:webHidden/>
          </w:rPr>
          <w:instrText xml:space="preserve"> PAGEREF _Toc160577939 \h </w:instrText>
        </w:r>
        <w:r>
          <w:rPr>
            <w:noProof/>
            <w:webHidden/>
          </w:rPr>
        </w:r>
        <w:r>
          <w:rPr>
            <w:noProof/>
            <w:webHidden/>
          </w:rPr>
          <w:fldChar w:fldCharType="separate"/>
        </w:r>
        <w:r>
          <w:rPr>
            <w:noProof/>
            <w:webHidden/>
          </w:rPr>
          <w:t>82</w:t>
        </w:r>
        <w:r>
          <w:rPr>
            <w:noProof/>
            <w:webHidden/>
          </w:rPr>
          <w:fldChar w:fldCharType="end"/>
        </w:r>
      </w:hyperlink>
    </w:p>
    <w:p w14:paraId="2E4EDCE6" w14:textId="550E6735" w:rsidR="00BA63FE" w:rsidRDefault="00BA63FE">
      <w:pPr>
        <w:pStyle w:val="Tabladeilustraciones"/>
        <w:tabs>
          <w:tab w:val="right" w:leader="dot" w:pos="8827"/>
        </w:tabs>
        <w:rPr>
          <w:rFonts w:eastAsiaTheme="minorEastAsia"/>
          <w:noProof/>
          <w:lang w:eastAsia="es-CL"/>
        </w:rPr>
      </w:pPr>
      <w:hyperlink w:anchor="_Toc160577940" w:history="1">
        <w:r w:rsidRPr="0068750D">
          <w:rPr>
            <w:rStyle w:val="Hipervnculo"/>
            <w:noProof/>
          </w:rPr>
          <w:t>Anexo 5 - Endpoints de los usuarios en Express</w:t>
        </w:r>
        <w:r>
          <w:rPr>
            <w:noProof/>
            <w:webHidden/>
          </w:rPr>
          <w:tab/>
        </w:r>
        <w:r>
          <w:rPr>
            <w:noProof/>
            <w:webHidden/>
          </w:rPr>
          <w:fldChar w:fldCharType="begin"/>
        </w:r>
        <w:r>
          <w:rPr>
            <w:noProof/>
            <w:webHidden/>
          </w:rPr>
          <w:instrText xml:space="preserve"> PAGEREF _Toc160577940 \h </w:instrText>
        </w:r>
        <w:r>
          <w:rPr>
            <w:noProof/>
            <w:webHidden/>
          </w:rPr>
        </w:r>
        <w:r>
          <w:rPr>
            <w:noProof/>
            <w:webHidden/>
          </w:rPr>
          <w:fldChar w:fldCharType="separate"/>
        </w:r>
        <w:r>
          <w:rPr>
            <w:noProof/>
            <w:webHidden/>
          </w:rPr>
          <w:t>83</w:t>
        </w:r>
        <w:r>
          <w:rPr>
            <w:noProof/>
            <w:webHidden/>
          </w:rPr>
          <w:fldChar w:fldCharType="end"/>
        </w:r>
      </w:hyperlink>
    </w:p>
    <w:p w14:paraId="227D3B86" w14:textId="6DDA9AEC" w:rsidR="00BA63FE" w:rsidRDefault="00BA63FE">
      <w:pPr>
        <w:pStyle w:val="Tabladeilustraciones"/>
        <w:tabs>
          <w:tab w:val="right" w:leader="dot" w:pos="8827"/>
        </w:tabs>
        <w:rPr>
          <w:rFonts w:eastAsiaTheme="minorEastAsia"/>
          <w:noProof/>
          <w:lang w:eastAsia="es-CL"/>
        </w:rPr>
      </w:pPr>
      <w:hyperlink w:anchor="_Toc160577941" w:history="1">
        <w:r w:rsidRPr="0068750D">
          <w:rPr>
            <w:rStyle w:val="Hipervnculo"/>
            <w:noProof/>
          </w:rPr>
          <w:t>Anexo 6 - Endpoints de las keys en Express</w:t>
        </w:r>
        <w:r>
          <w:rPr>
            <w:noProof/>
            <w:webHidden/>
          </w:rPr>
          <w:tab/>
        </w:r>
        <w:r>
          <w:rPr>
            <w:noProof/>
            <w:webHidden/>
          </w:rPr>
          <w:fldChar w:fldCharType="begin"/>
        </w:r>
        <w:r>
          <w:rPr>
            <w:noProof/>
            <w:webHidden/>
          </w:rPr>
          <w:instrText xml:space="preserve"> PAGEREF _Toc160577941 \h </w:instrText>
        </w:r>
        <w:r>
          <w:rPr>
            <w:noProof/>
            <w:webHidden/>
          </w:rPr>
        </w:r>
        <w:r>
          <w:rPr>
            <w:noProof/>
            <w:webHidden/>
          </w:rPr>
          <w:fldChar w:fldCharType="separate"/>
        </w:r>
        <w:r>
          <w:rPr>
            <w:noProof/>
            <w:webHidden/>
          </w:rPr>
          <w:t>83</w:t>
        </w:r>
        <w:r>
          <w:rPr>
            <w:noProof/>
            <w:webHidden/>
          </w:rPr>
          <w:fldChar w:fldCharType="end"/>
        </w:r>
      </w:hyperlink>
    </w:p>
    <w:p w14:paraId="3961579A" w14:textId="5689F8B6" w:rsidR="00BA63FE" w:rsidRDefault="00BA63FE">
      <w:pPr>
        <w:pStyle w:val="Tabladeilustraciones"/>
        <w:tabs>
          <w:tab w:val="right" w:leader="dot" w:pos="8827"/>
        </w:tabs>
        <w:rPr>
          <w:rFonts w:eastAsiaTheme="minorEastAsia"/>
          <w:noProof/>
          <w:lang w:eastAsia="es-CL"/>
        </w:rPr>
      </w:pPr>
      <w:hyperlink w:anchor="_Toc160577942" w:history="1">
        <w:r w:rsidRPr="0068750D">
          <w:rPr>
            <w:rStyle w:val="Hipervnculo"/>
            <w:noProof/>
          </w:rPr>
          <w:t>Anexo 7 - Controlador getDatas</w:t>
        </w:r>
        <w:r>
          <w:rPr>
            <w:noProof/>
            <w:webHidden/>
          </w:rPr>
          <w:tab/>
        </w:r>
        <w:r>
          <w:rPr>
            <w:noProof/>
            <w:webHidden/>
          </w:rPr>
          <w:fldChar w:fldCharType="begin"/>
        </w:r>
        <w:r>
          <w:rPr>
            <w:noProof/>
            <w:webHidden/>
          </w:rPr>
          <w:instrText xml:space="preserve"> PAGEREF _Toc160577942 \h </w:instrText>
        </w:r>
        <w:r>
          <w:rPr>
            <w:noProof/>
            <w:webHidden/>
          </w:rPr>
        </w:r>
        <w:r>
          <w:rPr>
            <w:noProof/>
            <w:webHidden/>
          </w:rPr>
          <w:fldChar w:fldCharType="separate"/>
        </w:r>
        <w:r>
          <w:rPr>
            <w:noProof/>
            <w:webHidden/>
          </w:rPr>
          <w:t>83</w:t>
        </w:r>
        <w:r>
          <w:rPr>
            <w:noProof/>
            <w:webHidden/>
          </w:rPr>
          <w:fldChar w:fldCharType="end"/>
        </w:r>
      </w:hyperlink>
    </w:p>
    <w:p w14:paraId="666A7334" w14:textId="01718CFB" w:rsidR="00BA63FE" w:rsidRDefault="00BA63FE">
      <w:pPr>
        <w:pStyle w:val="Tabladeilustraciones"/>
        <w:tabs>
          <w:tab w:val="right" w:leader="dot" w:pos="8827"/>
        </w:tabs>
        <w:rPr>
          <w:rFonts w:eastAsiaTheme="minorEastAsia"/>
          <w:noProof/>
          <w:lang w:eastAsia="es-CL"/>
        </w:rPr>
      </w:pPr>
      <w:hyperlink w:anchor="_Toc160577943" w:history="1">
        <w:r w:rsidRPr="0068750D">
          <w:rPr>
            <w:rStyle w:val="Hipervnculo"/>
            <w:noProof/>
          </w:rPr>
          <w:t>Anexo 8 - Controlador getDataFromDevice</w:t>
        </w:r>
        <w:r>
          <w:rPr>
            <w:noProof/>
            <w:webHidden/>
          </w:rPr>
          <w:tab/>
        </w:r>
        <w:r>
          <w:rPr>
            <w:noProof/>
            <w:webHidden/>
          </w:rPr>
          <w:fldChar w:fldCharType="begin"/>
        </w:r>
        <w:r>
          <w:rPr>
            <w:noProof/>
            <w:webHidden/>
          </w:rPr>
          <w:instrText xml:space="preserve"> PAGEREF _Toc160577943 \h </w:instrText>
        </w:r>
        <w:r>
          <w:rPr>
            <w:noProof/>
            <w:webHidden/>
          </w:rPr>
        </w:r>
        <w:r>
          <w:rPr>
            <w:noProof/>
            <w:webHidden/>
          </w:rPr>
          <w:fldChar w:fldCharType="separate"/>
        </w:r>
        <w:r>
          <w:rPr>
            <w:noProof/>
            <w:webHidden/>
          </w:rPr>
          <w:t>84</w:t>
        </w:r>
        <w:r>
          <w:rPr>
            <w:noProof/>
            <w:webHidden/>
          </w:rPr>
          <w:fldChar w:fldCharType="end"/>
        </w:r>
      </w:hyperlink>
    </w:p>
    <w:p w14:paraId="1CD27DF1" w14:textId="1DFEBB58" w:rsidR="00BA63FE" w:rsidRDefault="00BA63FE">
      <w:pPr>
        <w:pStyle w:val="Tabladeilustraciones"/>
        <w:tabs>
          <w:tab w:val="right" w:leader="dot" w:pos="8827"/>
        </w:tabs>
        <w:rPr>
          <w:rFonts w:eastAsiaTheme="minorEastAsia"/>
          <w:noProof/>
          <w:lang w:eastAsia="es-CL"/>
        </w:rPr>
      </w:pPr>
      <w:hyperlink w:anchor="_Toc160577944" w:history="1">
        <w:r w:rsidRPr="0068750D">
          <w:rPr>
            <w:rStyle w:val="Hipervnculo"/>
            <w:noProof/>
          </w:rPr>
          <w:t>Anexo 9 - Controlador createDevice</w:t>
        </w:r>
        <w:r>
          <w:rPr>
            <w:noProof/>
            <w:webHidden/>
          </w:rPr>
          <w:tab/>
        </w:r>
        <w:r>
          <w:rPr>
            <w:noProof/>
            <w:webHidden/>
          </w:rPr>
          <w:fldChar w:fldCharType="begin"/>
        </w:r>
        <w:r>
          <w:rPr>
            <w:noProof/>
            <w:webHidden/>
          </w:rPr>
          <w:instrText xml:space="preserve"> PAGEREF _Toc160577944 \h </w:instrText>
        </w:r>
        <w:r>
          <w:rPr>
            <w:noProof/>
            <w:webHidden/>
          </w:rPr>
        </w:r>
        <w:r>
          <w:rPr>
            <w:noProof/>
            <w:webHidden/>
          </w:rPr>
          <w:fldChar w:fldCharType="separate"/>
        </w:r>
        <w:r>
          <w:rPr>
            <w:noProof/>
            <w:webHidden/>
          </w:rPr>
          <w:t>85</w:t>
        </w:r>
        <w:r>
          <w:rPr>
            <w:noProof/>
            <w:webHidden/>
          </w:rPr>
          <w:fldChar w:fldCharType="end"/>
        </w:r>
      </w:hyperlink>
    </w:p>
    <w:p w14:paraId="5236372E" w14:textId="5FD0D7DD" w:rsidR="00BA63FE" w:rsidRDefault="00BA63FE">
      <w:pPr>
        <w:pStyle w:val="Tabladeilustraciones"/>
        <w:tabs>
          <w:tab w:val="right" w:leader="dot" w:pos="8827"/>
        </w:tabs>
        <w:rPr>
          <w:rFonts w:eastAsiaTheme="minorEastAsia"/>
          <w:noProof/>
          <w:lang w:eastAsia="es-CL"/>
        </w:rPr>
      </w:pPr>
      <w:hyperlink w:anchor="_Toc160577945" w:history="1">
        <w:r w:rsidRPr="0068750D">
          <w:rPr>
            <w:rStyle w:val="Hipervnculo"/>
            <w:noProof/>
          </w:rPr>
          <w:t>Anexo 10 - Controlador de updateDevice</w:t>
        </w:r>
        <w:r>
          <w:rPr>
            <w:noProof/>
            <w:webHidden/>
          </w:rPr>
          <w:tab/>
        </w:r>
        <w:r>
          <w:rPr>
            <w:noProof/>
            <w:webHidden/>
          </w:rPr>
          <w:fldChar w:fldCharType="begin"/>
        </w:r>
        <w:r>
          <w:rPr>
            <w:noProof/>
            <w:webHidden/>
          </w:rPr>
          <w:instrText xml:space="preserve"> PAGEREF _Toc160577945 \h </w:instrText>
        </w:r>
        <w:r>
          <w:rPr>
            <w:noProof/>
            <w:webHidden/>
          </w:rPr>
        </w:r>
        <w:r>
          <w:rPr>
            <w:noProof/>
            <w:webHidden/>
          </w:rPr>
          <w:fldChar w:fldCharType="separate"/>
        </w:r>
        <w:r>
          <w:rPr>
            <w:noProof/>
            <w:webHidden/>
          </w:rPr>
          <w:t>86</w:t>
        </w:r>
        <w:r>
          <w:rPr>
            <w:noProof/>
            <w:webHidden/>
          </w:rPr>
          <w:fldChar w:fldCharType="end"/>
        </w:r>
      </w:hyperlink>
    </w:p>
    <w:p w14:paraId="04EFB522" w14:textId="28430A60" w:rsidR="00BA63FE" w:rsidRDefault="00BA63FE">
      <w:pPr>
        <w:pStyle w:val="Tabladeilustraciones"/>
        <w:tabs>
          <w:tab w:val="right" w:leader="dot" w:pos="8827"/>
        </w:tabs>
        <w:rPr>
          <w:rFonts w:eastAsiaTheme="minorEastAsia"/>
          <w:noProof/>
          <w:lang w:eastAsia="es-CL"/>
        </w:rPr>
      </w:pPr>
      <w:hyperlink w:anchor="_Toc160577946" w:history="1">
        <w:r w:rsidRPr="0068750D">
          <w:rPr>
            <w:rStyle w:val="Hipervnculo"/>
            <w:noProof/>
          </w:rPr>
          <w:t>Anexo 11 - Controlador de deleteDevice</w:t>
        </w:r>
        <w:r>
          <w:rPr>
            <w:noProof/>
            <w:webHidden/>
          </w:rPr>
          <w:tab/>
        </w:r>
        <w:r>
          <w:rPr>
            <w:noProof/>
            <w:webHidden/>
          </w:rPr>
          <w:fldChar w:fldCharType="begin"/>
        </w:r>
        <w:r>
          <w:rPr>
            <w:noProof/>
            <w:webHidden/>
          </w:rPr>
          <w:instrText xml:space="preserve"> PAGEREF _Toc160577946 \h </w:instrText>
        </w:r>
        <w:r>
          <w:rPr>
            <w:noProof/>
            <w:webHidden/>
          </w:rPr>
        </w:r>
        <w:r>
          <w:rPr>
            <w:noProof/>
            <w:webHidden/>
          </w:rPr>
          <w:fldChar w:fldCharType="separate"/>
        </w:r>
        <w:r>
          <w:rPr>
            <w:noProof/>
            <w:webHidden/>
          </w:rPr>
          <w:t>87</w:t>
        </w:r>
        <w:r>
          <w:rPr>
            <w:noProof/>
            <w:webHidden/>
          </w:rPr>
          <w:fldChar w:fldCharType="end"/>
        </w:r>
      </w:hyperlink>
    </w:p>
    <w:p w14:paraId="7B048F85" w14:textId="774E8D44" w:rsidR="00BA63FE" w:rsidRDefault="00BA63FE">
      <w:pPr>
        <w:pStyle w:val="Tabladeilustraciones"/>
        <w:tabs>
          <w:tab w:val="right" w:leader="dot" w:pos="8827"/>
        </w:tabs>
        <w:rPr>
          <w:rFonts w:eastAsiaTheme="minorEastAsia"/>
          <w:noProof/>
          <w:lang w:eastAsia="es-CL"/>
        </w:rPr>
      </w:pPr>
      <w:hyperlink w:anchor="_Toc160577947" w:history="1">
        <w:r w:rsidRPr="0068750D">
          <w:rPr>
            <w:rStyle w:val="Hipervnculo"/>
            <w:noProof/>
          </w:rPr>
          <w:t>Anexo 12 - Controlador de createChannel</w:t>
        </w:r>
        <w:r>
          <w:rPr>
            <w:noProof/>
            <w:webHidden/>
          </w:rPr>
          <w:tab/>
        </w:r>
        <w:r>
          <w:rPr>
            <w:noProof/>
            <w:webHidden/>
          </w:rPr>
          <w:fldChar w:fldCharType="begin"/>
        </w:r>
        <w:r>
          <w:rPr>
            <w:noProof/>
            <w:webHidden/>
          </w:rPr>
          <w:instrText xml:space="preserve"> PAGEREF _Toc160577947 \h </w:instrText>
        </w:r>
        <w:r>
          <w:rPr>
            <w:noProof/>
            <w:webHidden/>
          </w:rPr>
        </w:r>
        <w:r>
          <w:rPr>
            <w:noProof/>
            <w:webHidden/>
          </w:rPr>
          <w:fldChar w:fldCharType="separate"/>
        </w:r>
        <w:r>
          <w:rPr>
            <w:noProof/>
            <w:webHidden/>
          </w:rPr>
          <w:t>87</w:t>
        </w:r>
        <w:r>
          <w:rPr>
            <w:noProof/>
            <w:webHidden/>
          </w:rPr>
          <w:fldChar w:fldCharType="end"/>
        </w:r>
      </w:hyperlink>
    </w:p>
    <w:p w14:paraId="7902EE07" w14:textId="1435C60E" w:rsidR="00BA63FE" w:rsidRDefault="00BA63FE">
      <w:pPr>
        <w:pStyle w:val="Tabladeilustraciones"/>
        <w:tabs>
          <w:tab w:val="right" w:leader="dot" w:pos="8827"/>
        </w:tabs>
        <w:rPr>
          <w:rFonts w:eastAsiaTheme="minorEastAsia"/>
          <w:noProof/>
          <w:lang w:eastAsia="es-CL"/>
        </w:rPr>
      </w:pPr>
      <w:hyperlink w:anchor="_Toc160577948" w:history="1">
        <w:r w:rsidRPr="0068750D">
          <w:rPr>
            <w:rStyle w:val="Hipervnculo"/>
            <w:noProof/>
          </w:rPr>
          <w:t>Anexo 13 - Controlador de updateChannel</w:t>
        </w:r>
        <w:r>
          <w:rPr>
            <w:noProof/>
            <w:webHidden/>
          </w:rPr>
          <w:tab/>
        </w:r>
        <w:r>
          <w:rPr>
            <w:noProof/>
            <w:webHidden/>
          </w:rPr>
          <w:fldChar w:fldCharType="begin"/>
        </w:r>
        <w:r>
          <w:rPr>
            <w:noProof/>
            <w:webHidden/>
          </w:rPr>
          <w:instrText xml:space="preserve"> PAGEREF _Toc160577948 \h </w:instrText>
        </w:r>
        <w:r>
          <w:rPr>
            <w:noProof/>
            <w:webHidden/>
          </w:rPr>
        </w:r>
        <w:r>
          <w:rPr>
            <w:noProof/>
            <w:webHidden/>
          </w:rPr>
          <w:fldChar w:fldCharType="separate"/>
        </w:r>
        <w:r>
          <w:rPr>
            <w:noProof/>
            <w:webHidden/>
          </w:rPr>
          <w:t>88</w:t>
        </w:r>
        <w:r>
          <w:rPr>
            <w:noProof/>
            <w:webHidden/>
          </w:rPr>
          <w:fldChar w:fldCharType="end"/>
        </w:r>
      </w:hyperlink>
    </w:p>
    <w:p w14:paraId="0072878B" w14:textId="2C5AF9C9" w:rsidR="00BA63FE" w:rsidRDefault="00BA63FE">
      <w:pPr>
        <w:pStyle w:val="Tabladeilustraciones"/>
        <w:tabs>
          <w:tab w:val="right" w:leader="dot" w:pos="8827"/>
        </w:tabs>
        <w:rPr>
          <w:rFonts w:eastAsiaTheme="minorEastAsia"/>
          <w:noProof/>
          <w:lang w:eastAsia="es-CL"/>
        </w:rPr>
      </w:pPr>
      <w:hyperlink w:anchor="_Toc160577949" w:history="1">
        <w:r w:rsidRPr="0068750D">
          <w:rPr>
            <w:rStyle w:val="Hipervnculo"/>
            <w:noProof/>
          </w:rPr>
          <w:t>Anexo 14 - Controlador de deleteChannel</w:t>
        </w:r>
        <w:r>
          <w:rPr>
            <w:noProof/>
            <w:webHidden/>
          </w:rPr>
          <w:tab/>
        </w:r>
        <w:r>
          <w:rPr>
            <w:noProof/>
            <w:webHidden/>
          </w:rPr>
          <w:fldChar w:fldCharType="begin"/>
        </w:r>
        <w:r>
          <w:rPr>
            <w:noProof/>
            <w:webHidden/>
          </w:rPr>
          <w:instrText xml:space="preserve"> PAGEREF _Toc160577949 \h </w:instrText>
        </w:r>
        <w:r>
          <w:rPr>
            <w:noProof/>
            <w:webHidden/>
          </w:rPr>
        </w:r>
        <w:r>
          <w:rPr>
            <w:noProof/>
            <w:webHidden/>
          </w:rPr>
          <w:fldChar w:fldCharType="separate"/>
        </w:r>
        <w:r>
          <w:rPr>
            <w:noProof/>
            <w:webHidden/>
          </w:rPr>
          <w:t>88</w:t>
        </w:r>
        <w:r>
          <w:rPr>
            <w:noProof/>
            <w:webHidden/>
          </w:rPr>
          <w:fldChar w:fldCharType="end"/>
        </w:r>
      </w:hyperlink>
    </w:p>
    <w:p w14:paraId="44C6A2DB" w14:textId="51481426" w:rsidR="00BA63FE" w:rsidRDefault="00BA63FE">
      <w:pPr>
        <w:pStyle w:val="Tabladeilustraciones"/>
        <w:tabs>
          <w:tab w:val="right" w:leader="dot" w:pos="8827"/>
        </w:tabs>
        <w:rPr>
          <w:rFonts w:eastAsiaTheme="minorEastAsia"/>
          <w:noProof/>
          <w:lang w:eastAsia="es-CL"/>
        </w:rPr>
      </w:pPr>
      <w:hyperlink w:anchor="_Toc160577950" w:history="1">
        <w:r w:rsidRPr="0068750D">
          <w:rPr>
            <w:rStyle w:val="Hipervnculo"/>
            <w:noProof/>
          </w:rPr>
          <w:t>Anexo 15 - Controlador de getUsers</w:t>
        </w:r>
        <w:r>
          <w:rPr>
            <w:noProof/>
            <w:webHidden/>
          </w:rPr>
          <w:tab/>
        </w:r>
        <w:r>
          <w:rPr>
            <w:noProof/>
            <w:webHidden/>
          </w:rPr>
          <w:fldChar w:fldCharType="begin"/>
        </w:r>
        <w:r>
          <w:rPr>
            <w:noProof/>
            <w:webHidden/>
          </w:rPr>
          <w:instrText xml:space="preserve"> PAGEREF _Toc160577950 \h </w:instrText>
        </w:r>
        <w:r>
          <w:rPr>
            <w:noProof/>
            <w:webHidden/>
          </w:rPr>
        </w:r>
        <w:r>
          <w:rPr>
            <w:noProof/>
            <w:webHidden/>
          </w:rPr>
          <w:fldChar w:fldCharType="separate"/>
        </w:r>
        <w:r>
          <w:rPr>
            <w:noProof/>
            <w:webHidden/>
          </w:rPr>
          <w:t>89</w:t>
        </w:r>
        <w:r>
          <w:rPr>
            <w:noProof/>
            <w:webHidden/>
          </w:rPr>
          <w:fldChar w:fldCharType="end"/>
        </w:r>
      </w:hyperlink>
    </w:p>
    <w:p w14:paraId="136290B7" w14:textId="7C29DDAB" w:rsidR="00BA63FE" w:rsidRDefault="00BA63FE">
      <w:pPr>
        <w:pStyle w:val="Tabladeilustraciones"/>
        <w:tabs>
          <w:tab w:val="right" w:leader="dot" w:pos="8827"/>
        </w:tabs>
        <w:rPr>
          <w:rFonts w:eastAsiaTheme="minorEastAsia"/>
          <w:noProof/>
          <w:lang w:eastAsia="es-CL"/>
        </w:rPr>
      </w:pPr>
      <w:hyperlink w:anchor="_Toc160577951" w:history="1">
        <w:r w:rsidRPr="0068750D">
          <w:rPr>
            <w:rStyle w:val="Hipervnculo"/>
            <w:noProof/>
          </w:rPr>
          <w:t>Anexo 16 - Controlador de createUser</w:t>
        </w:r>
        <w:r>
          <w:rPr>
            <w:noProof/>
            <w:webHidden/>
          </w:rPr>
          <w:tab/>
        </w:r>
        <w:r>
          <w:rPr>
            <w:noProof/>
            <w:webHidden/>
          </w:rPr>
          <w:fldChar w:fldCharType="begin"/>
        </w:r>
        <w:r>
          <w:rPr>
            <w:noProof/>
            <w:webHidden/>
          </w:rPr>
          <w:instrText xml:space="preserve"> PAGEREF _Toc160577951 \h </w:instrText>
        </w:r>
        <w:r>
          <w:rPr>
            <w:noProof/>
            <w:webHidden/>
          </w:rPr>
        </w:r>
        <w:r>
          <w:rPr>
            <w:noProof/>
            <w:webHidden/>
          </w:rPr>
          <w:fldChar w:fldCharType="separate"/>
        </w:r>
        <w:r>
          <w:rPr>
            <w:noProof/>
            <w:webHidden/>
          </w:rPr>
          <w:t>90</w:t>
        </w:r>
        <w:r>
          <w:rPr>
            <w:noProof/>
            <w:webHidden/>
          </w:rPr>
          <w:fldChar w:fldCharType="end"/>
        </w:r>
      </w:hyperlink>
    </w:p>
    <w:p w14:paraId="475683AA" w14:textId="6FD970B0" w:rsidR="00BA63FE" w:rsidRDefault="00BA63FE">
      <w:pPr>
        <w:pStyle w:val="Tabladeilustraciones"/>
        <w:tabs>
          <w:tab w:val="right" w:leader="dot" w:pos="8827"/>
        </w:tabs>
        <w:rPr>
          <w:rFonts w:eastAsiaTheme="minorEastAsia"/>
          <w:noProof/>
          <w:lang w:eastAsia="es-CL"/>
        </w:rPr>
      </w:pPr>
      <w:hyperlink w:anchor="_Toc160577952" w:history="1">
        <w:r w:rsidRPr="0068750D">
          <w:rPr>
            <w:rStyle w:val="Hipervnculo"/>
            <w:noProof/>
          </w:rPr>
          <w:t>Anexo 17 - Controlador de deleteUser</w:t>
        </w:r>
        <w:r>
          <w:rPr>
            <w:noProof/>
            <w:webHidden/>
          </w:rPr>
          <w:tab/>
        </w:r>
        <w:r>
          <w:rPr>
            <w:noProof/>
            <w:webHidden/>
          </w:rPr>
          <w:fldChar w:fldCharType="begin"/>
        </w:r>
        <w:r>
          <w:rPr>
            <w:noProof/>
            <w:webHidden/>
          </w:rPr>
          <w:instrText xml:space="preserve"> PAGEREF _Toc160577952 \h </w:instrText>
        </w:r>
        <w:r>
          <w:rPr>
            <w:noProof/>
            <w:webHidden/>
          </w:rPr>
        </w:r>
        <w:r>
          <w:rPr>
            <w:noProof/>
            <w:webHidden/>
          </w:rPr>
          <w:fldChar w:fldCharType="separate"/>
        </w:r>
        <w:r>
          <w:rPr>
            <w:noProof/>
            <w:webHidden/>
          </w:rPr>
          <w:t>91</w:t>
        </w:r>
        <w:r>
          <w:rPr>
            <w:noProof/>
            <w:webHidden/>
          </w:rPr>
          <w:fldChar w:fldCharType="end"/>
        </w:r>
      </w:hyperlink>
    </w:p>
    <w:p w14:paraId="5D05D9A9" w14:textId="33E67C66" w:rsidR="00BA63FE" w:rsidRDefault="00BA63FE">
      <w:pPr>
        <w:pStyle w:val="Tabladeilustraciones"/>
        <w:tabs>
          <w:tab w:val="right" w:leader="dot" w:pos="8827"/>
        </w:tabs>
        <w:rPr>
          <w:rFonts w:eastAsiaTheme="minorEastAsia"/>
          <w:noProof/>
          <w:lang w:eastAsia="es-CL"/>
        </w:rPr>
      </w:pPr>
      <w:hyperlink w:anchor="_Toc160577953" w:history="1">
        <w:r w:rsidRPr="0068750D">
          <w:rPr>
            <w:rStyle w:val="Hipervnculo"/>
            <w:noProof/>
          </w:rPr>
          <w:t>Anexo 18 - Controlador de getKeys</w:t>
        </w:r>
        <w:r>
          <w:rPr>
            <w:noProof/>
            <w:webHidden/>
          </w:rPr>
          <w:tab/>
        </w:r>
        <w:r>
          <w:rPr>
            <w:noProof/>
            <w:webHidden/>
          </w:rPr>
          <w:fldChar w:fldCharType="begin"/>
        </w:r>
        <w:r>
          <w:rPr>
            <w:noProof/>
            <w:webHidden/>
          </w:rPr>
          <w:instrText xml:space="preserve"> PAGEREF _Toc160577953 \h </w:instrText>
        </w:r>
        <w:r>
          <w:rPr>
            <w:noProof/>
            <w:webHidden/>
          </w:rPr>
        </w:r>
        <w:r>
          <w:rPr>
            <w:noProof/>
            <w:webHidden/>
          </w:rPr>
          <w:fldChar w:fldCharType="separate"/>
        </w:r>
        <w:r>
          <w:rPr>
            <w:noProof/>
            <w:webHidden/>
          </w:rPr>
          <w:t>91</w:t>
        </w:r>
        <w:r>
          <w:rPr>
            <w:noProof/>
            <w:webHidden/>
          </w:rPr>
          <w:fldChar w:fldCharType="end"/>
        </w:r>
      </w:hyperlink>
    </w:p>
    <w:p w14:paraId="447C1E7B" w14:textId="29DA8494" w:rsidR="00BA63FE" w:rsidRDefault="00BA63FE">
      <w:pPr>
        <w:pStyle w:val="Tabladeilustraciones"/>
        <w:tabs>
          <w:tab w:val="right" w:leader="dot" w:pos="8827"/>
        </w:tabs>
        <w:rPr>
          <w:rFonts w:eastAsiaTheme="minorEastAsia"/>
          <w:noProof/>
          <w:lang w:eastAsia="es-CL"/>
        </w:rPr>
      </w:pPr>
      <w:hyperlink w:anchor="_Toc160577954" w:history="1">
        <w:r w:rsidRPr="0068750D">
          <w:rPr>
            <w:rStyle w:val="Hipervnculo"/>
            <w:noProof/>
          </w:rPr>
          <w:t>Anexo 19 - Controlador de getKeyByUserId</w:t>
        </w:r>
        <w:r>
          <w:rPr>
            <w:noProof/>
            <w:webHidden/>
          </w:rPr>
          <w:tab/>
        </w:r>
        <w:r>
          <w:rPr>
            <w:noProof/>
            <w:webHidden/>
          </w:rPr>
          <w:fldChar w:fldCharType="begin"/>
        </w:r>
        <w:r>
          <w:rPr>
            <w:noProof/>
            <w:webHidden/>
          </w:rPr>
          <w:instrText xml:space="preserve"> PAGEREF _Toc160577954 \h </w:instrText>
        </w:r>
        <w:r>
          <w:rPr>
            <w:noProof/>
            <w:webHidden/>
          </w:rPr>
        </w:r>
        <w:r>
          <w:rPr>
            <w:noProof/>
            <w:webHidden/>
          </w:rPr>
          <w:fldChar w:fldCharType="separate"/>
        </w:r>
        <w:r>
          <w:rPr>
            <w:noProof/>
            <w:webHidden/>
          </w:rPr>
          <w:t>92</w:t>
        </w:r>
        <w:r>
          <w:rPr>
            <w:noProof/>
            <w:webHidden/>
          </w:rPr>
          <w:fldChar w:fldCharType="end"/>
        </w:r>
      </w:hyperlink>
    </w:p>
    <w:p w14:paraId="68AA38B6" w14:textId="26A79A5D" w:rsidR="00BA63FE" w:rsidRDefault="00BA63FE">
      <w:pPr>
        <w:pStyle w:val="Tabladeilustraciones"/>
        <w:tabs>
          <w:tab w:val="right" w:leader="dot" w:pos="8827"/>
        </w:tabs>
        <w:rPr>
          <w:rFonts w:eastAsiaTheme="minorEastAsia"/>
          <w:noProof/>
          <w:lang w:eastAsia="es-CL"/>
        </w:rPr>
      </w:pPr>
      <w:hyperlink w:anchor="_Toc160577955" w:history="1">
        <w:r w:rsidRPr="0068750D">
          <w:rPr>
            <w:rStyle w:val="Hipervnculo"/>
            <w:noProof/>
          </w:rPr>
          <w:t>Anexo 20 - Controlador de exportDataFromChannel</w:t>
        </w:r>
        <w:r>
          <w:rPr>
            <w:noProof/>
            <w:webHidden/>
          </w:rPr>
          <w:tab/>
        </w:r>
        <w:r>
          <w:rPr>
            <w:noProof/>
            <w:webHidden/>
          </w:rPr>
          <w:fldChar w:fldCharType="begin"/>
        </w:r>
        <w:r>
          <w:rPr>
            <w:noProof/>
            <w:webHidden/>
          </w:rPr>
          <w:instrText xml:space="preserve"> PAGEREF _Toc160577955 \h </w:instrText>
        </w:r>
        <w:r>
          <w:rPr>
            <w:noProof/>
            <w:webHidden/>
          </w:rPr>
        </w:r>
        <w:r>
          <w:rPr>
            <w:noProof/>
            <w:webHidden/>
          </w:rPr>
          <w:fldChar w:fldCharType="separate"/>
        </w:r>
        <w:r>
          <w:rPr>
            <w:noProof/>
            <w:webHidden/>
          </w:rPr>
          <w:t>93</w:t>
        </w:r>
        <w:r>
          <w:rPr>
            <w:noProof/>
            <w:webHidden/>
          </w:rPr>
          <w:fldChar w:fldCharType="end"/>
        </w:r>
      </w:hyperlink>
    </w:p>
    <w:p w14:paraId="654E8AC3" w14:textId="5AC854FB" w:rsidR="00BA63FE" w:rsidRDefault="00BA63FE">
      <w:pPr>
        <w:pStyle w:val="Tabladeilustraciones"/>
        <w:tabs>
          <w:tab w:val="right" w:leader="dot" w:pos="8827"/>
        </w:tabs>
        <w:rPr>
          <w:rFonts w:eastAsiaTheme="minorEastAsia"/>
          <w:noProof/>
          <w:lang w:eastAsia="es-CL"/>
        </w:rPr>
      </w:pPr>
      <w:hyperlink w:anchor="_Toc160577956" w:history="1">
        <w:r w:rsidRPr="0068750D">
          <w:rPr>
            <w:rStyle w:val="Hipervnculo"/>
            <w:noProof/>
          </w:rPr>
          <w:t>Anexo 21 - Controlador de getDataFromDeviceWithAgregate</w:t>
        </w:r>
        <w:r>
          <w:rPr>
            <w:noProof/>
            <w:webHidden/>
          </w:rPr>
          <w:tab/>
        </w:r>
        <w:r>
          <w:rPr>
            <w:noProof/>
            <w:webHidden/>
          </w:rPr>
          <w:fldChar w:fldCharType="begin"/>
        </w:r>
        <w:r>
          <w:rPr>
            <w:noProof/>
            <w:webHidden/>
          </w:rPr>
          <w:instrText xml:space="preserve"> PAGEREF _Toc160577956 \h </w:instrText>
        </w:r>
        <w:r>
          <w:rPr>
            <w:noProof/>
            <w:webHidden/>
          </w:rPr>
        </w:r>
        <w:r>
          <w:rPr>
            <w:noProof/>
            <w:webHidden/>
          </w:rPr>
          <w:fldChar w:fldCharType="separate"/>
        </w:r>
        <w:r>
          <w:rPr>
            <w:noProof/>
            <w:webHidden/>
          </w:rPr>
          <w:t>94</w:t>
        </w:r>
        <w:r>
          <w:rPr>
            <w:noProof/>
            <w:webHidden/>
          </w:rPr>
          <w:fldChar w:fldCharType="end"/>
        </w:r>
      </w:hyperlink>
    </w:p>
    <w:p w14:paraId="112E4338" w14:textId="2AADF29F" w:rsidR="00BA63FE" w:rsidRDefault="00BA63FE">
      <w:pPr>
        <w:pStyle w:val="Tabladeilustraciones"/>
        <w:tabs>
          <w:tab w:val="right" w:leader="dot" w:pos="8827"/>
        </w:tabs>
        <w:rPr>
          <w:rFonts w:eastAsiaTheme="minorEastAsia"/>
          <w:noProof/>
          <w:lang w:eastAsia="es-CL"/>
        </w:rPr>
      </w:pPr>
      <w:hyperlink w:anchor="_Toc160577957" w:history="1">
        <w:r w:rsidRPr="0068750D">
          <w:rPr>
            <w:rStyle w:val="Hipervnculo"/>
            <w:noProof/>
          </w:rPr>
          <w:t>Anexo 22 - Controlador de createGuestChannel</w:t>
        </w:r>
        <w:r>
          <w:rPr>
            <w:noProof/>
            <w:webHidden/>
          </w:rPr>
          <w:tab/>
        </w:r>
        <w:r>
          <w:rPr>
            <w:noProof/>
            <w:webHidden/>
          </w:rPr>
          <w:fldChar w:fldCharType="begin"/>
        </w:r>
        <w:r>
          <w:rPr>
            <w:noProof/>
            <w:webHidden/>
          </w:rPr>
          <w:instrText xml:space="preserve"> PAGEREF _Toc160577957 \h </w:instrText>
        </w:r>
        <w:r>
          <w:rPr>
            <w:noProof/>
            <w:webHidden/>
          </w:rPr>
        </w:r>
        <w:r>
          <w:rPr>
            <w:noProof/>
            <w:webHidden/>
          </w:rPr>
          <w:fldChar w:fldCharType="separate"/>
        </w:r>
        <w:r>
          <w:rPr>
            <w:noProof/>
            <w:webHidden/>
          </w:rPr>
          <w:t>95</w:t>
        </w:r>
        <w:r>
          <w:rPr>
            <w:noProof/>
            <w:webHidden/>
          </w:rPr>
          <w:fldChar w:fldCharType="end"/>
        </w:r>
      </w:hyperlink>
    </w:p>
    <w:p w14:paraId="36D56FCB" w14:textId="48D20181" w:rsidR="00BA63FE" w:rsidRDefault="00BA63FE">
      <w:pPr>
        <w:pStyle w:val="Tabladeilustraciones"/>
        <w:tabs>
          <w:tab w:val="right" w:leader="dot" w:pos="8827"/>
        </w:tabs>
        <w:rPr>
          <w:rFonts w:eastAsiaTheme="minorEastAsia"/>
          <w:noProof/>
          <w:lang w:eastAsia="es-CL"/>
        </w:rPr>
      </w:pPr>
      <w:hyperlink w:anchor="_Toc160577958" w:history="1">
        <w:r w:rsidRPr="0068750D">
          <w:rPr>
            <w:rStyle w:val="Hipervnculo"/>
            <w:noProof/>
          </w:rPr>
          <w:t>Anexo 23 - Archivo de configuración para Swagger</w:t>
        </w:r>
        <w:r>
          <w:rPr>
            <w:noProof/>
            <w:webHidden/>
          </w:rPr>
          <w:tab/>
        </w:r>
        <w:r>
          <w:rPr>
            <w:noProof/>
            <w:webHidden/>
          </w:rPr>
          <w:fldChar w:fldCharType="begin"/>
        </w:r>
        <w:r>
          <w:rPr>
            <w:noProof/>
            <w:webHidden/>
          </w:rPr>
          <w:instrText xml:space="preserve"> PAGEREF _Toc160577958 \h </w:instrText>
        </w:r>
        <w:r>
          <w:rPr>
            <w:noProof/>
            <w:webHidden/>
          </w:rPr>
        </w:r>
        <w:r>
          <w:rPr>
            <w:noProof/>
            <w:webHidden/>
          </w:rPr>
          <w:fldChar w:fldCharType="separate"/>
        </w:r>
        <w:r>
          <w:rPr>
            <w:noProof/>
            <w:webHidden/>
          </w:rPr>
          <w:t>96</w:t>
        </w:r>
        <w:r>
          <w:rPr>
            <w:noProof/>
            <w:webHidden/>
          </w:rPr>
          <w:fldChar w:fldCharType="end"/>
        </w:r>
      </w:hyperlink>
    </w:p>
    <w:p w14:paraId="352E9E48" w14:textId="7D78672F" w:rsidR="00BA63FE" w:rsidRDefault="00BA63FE">
      <w:pPr>
        <w:pStyle w:val="Tabladeilustraciones"/>
        <w:tabs>
          <w:tab w:val="right" w:leader="dot" w:pos="8827"/>
        </w:tabs>
        <w:rPr>
          <w:rFonts w:eastAsiaTheme="minorEastAsia"/>
          <w:noProof/>
          <w:lang w:eastAsia="es-CL"/>
        </w:rPr>
      </w:pPr>
      <w:hyperlink w:anchor="_Toc160577959" w:history="1">
        <w:r w:rsidRPr="0068750D">
          <w:rPr>
            <w:rStyle w:val="Hipervnculo"/>
            <w:noProof/>
          </w:rPr>
          <w:t>Anexo 24 - Controlador del Cliente Mqtt</w:t>
        </w:r>
        <w:r>
          <w:rPr>
            <w:noProof/>
            <w:webHidden/>
          </w:rPr>
          <w:tab/>
        </w:r>
        <w:r>
          <w:rPr>
            <w:noProof/>
            <w:webHidden/>
          </w:rPr>
          <w:fldChar w:fldCharType="begin"/>
        </w:r>
        <w:r>
          <w:rPr>
            <w:noProof/>
            <w:webHidden/>
          </w:rPr>
          <w:instrText xml:space="preserve"> PAGEREF _Toc160577959 \h </w:instrText>
        </w:r>
        <w:r>
          <w:rPr>
            <w:noProof/>
            <w:webHidden/>
          </w:rPr>
        </w:r>
        <w:r>
          <w:rPr>
            <w:noProof/>
            <w:webHidden/>
          </w:rPr>
          <w:fldChar w:fldCharType="separate"/>
        </w:r>
        <w:r>
          <w:rPr>
            <w:noProof/>
            <w:webHidden/>
          </w:rPr>
          <w:t>97</w:t>
        </w:r>
        <w:r>
          <w:rPr>
            <w:noProof/>
            <w:webHidden/>
          </w:rPr>
          <w:fldChar w:fldCharType="end"/>
        </w:r>
      </w:hyperlink>
    </w:p>
    <w:p w14:paraId="587AFA56" w14:textId="0F8EB6FB" w:rsidR="00BA63FE" w:rsidRDefault="00BA63FE">
      <w:pPr>
        <w:pStyle w:val="Tabladeilustraciones"/>
        <w:tabs>
          <w:tab w:val="right" w:leader="dot" w:pos="8827"/>
        </w:tabs>
        <w:rPr>
          <w:rFonts w:eastAsiaTheme="minorEastAsia"/>
          <w:noProof/>
          <w:lang w:eastAsia="es-CL"/>
        </w:rPr>
      </w:pPr>
      <w:hyperlink w:anchor="_Toc160577960" w:history="1">
        <w:r w:rsidRPr="0068750D">
          <w:rPr>
            <w:rStyle w:val="Hipervnculo"/>
            <w:noProof/>
          </w:rPr>
          <w:t>Anexo 25 - Encabezado del sensor MQ135</w:t>
        </w:r>
        <w:r>
          <w:rPr>
            <w:noProof/>
            <w:webHidden/>
          </w:rPr>
          <w:tab/>
        </w:r>
        <w:r>
          <w:rPr>
            <w:noProof/>
            <w:webHidden/>
          </w:rPr>
          <w:fldChar w:fldCharType="begin"/>
        </w:r>
        <w:r>
          <w:rPr>
            <w:noProof/>
            <w:webHidden/>
          </w:rPr>
          <w:instrText xml:space="preserve"> PAGEREF _Toc160577960 \h </w:instrText>
        </w:r>
        <w:r>
          <w:rPr>
            <w:noProof/>
            <w:webHidden/>
          </w:rPr>
        </w:r>
        <w:r>
          <w:rPr>
            <w:noProof/>
            <w:webHidden/>
          </w:rPr>
          <w:fldChar w:fldCharType="separate"/>
        </w:r>
        <w:r>
          <w:rPr>
            <w:noProof/>
            <w:webHidden/>
          </w:rPr>
          <w:t>98</w:t>
        </w:r>
        <w:r>
          <w:rPr>
            <w:noProof/>
            <w:webHidden/>
          </w:rPr>
          <w:fldChar w:fldCharType="end"/>
        </w:r>
      </w:hyperlink>
    </w:p>
    <w:p w14:paraId="00E28858" w14:textId="4B5AE233" w:rsidR="00BA63FE" w:rsidRDefault="00BA63FE">
      <w:pPr>
        <w:pStyle w:val="Tabladeilustraciones"/>
        <w:tabs>
          <w:tab w:val="right" w:leader="dot" w:pos="8827"/>
        </w:tabs>
        <w:rPr>
          <w:rFonts w:eastAsiaTheme="minorEastAsia"/>
          <w:noProof/>
          <w:lang w:eastAsia="es-CL"/>
        </w:rPr>
      </w:pPr>
      <w:hyperlink w:anchor="_Toc160577961" w:history="1">
        <w:r w:rsidRPr="0068750D">
          <w:rPr>
            <w:rStyle w:val="Hipervnculo"/>
            <w:noProof/>
          </w:rPr>
          <w:t>Anexo 26 - Encabezado del sensor GYML8511</w:t>
        </w:r>
        <w:r>
          <w:rPr>
            <w:noProof/>
            <w:webHidden/>
          </w:rPr>
          <w:tab/>
        </w:r>
        <w:r>
          <w:rPr>
            <w:noProof/>
            <w:webHidden/>
          </w:rPr>
          <w:fldChar w:fldCharType="begin"/>
        </w:r>
        <w:r>
          <w:rPr>
            <w:noProof/>
            <w:webHidden/>
          </w:rPr>
          <w:instrText xml:space="preserve"> PAGEREF _Toc160577961 \h </w:instrText>
        </w:r>
        <w:r>
          <w:rPr>
            <w:noProof/>
            <w:webHidden/>
          </w:rPr>
        </w:r>
        <w:r>
          <w:rPr>
            <w:noProof/>
            <w:webHidden/>
          </w:rPr>
          <w:fldChar w:fldCharType="separate"/>
        </w:r>
        <w:r>
          <w:rPr>
            <w:noProof/>
            <w:webHidden/>
          </w:rPr>
          <w:t>98</w:t>
        </w:r>
        <w:r>
          <w:rPr>
            <w:noProof/>
            <w:webHidden/>
          </w:rPr>
          <w:fldChar w:fldCharType="end"/>
        </w:r>
      </w:hyperlink>
    </w:p>
    <w:p w14:paraId="0D9535F2" w14:textId="621DCFAA" w:rsidR="00BA63FE" w:rsidRDefault="00BA63FE">
      <w:pPr>
        <w:pStyle w:val="Tabladeilustraciones"/>
        <w:tabs>
          <w:tab w:val="right" w:leader="dot" w:pos="8827"/>
        </w:tabs>
        <w:rPr>
          <w:rFonts w:eastAsiaTheme="minorEastAsia"/>
          <w:noProof/>
          <w:lang w:eastAsia="es-CL"/>
        </w:rPr>
      </w:pPr>
      <w:hyperlink w:anchor="_Toc160577962" w:history="1">
        <w:r w:rsidRPr="0068750D">
          <w:rPr>
            <w:rStyle w:val="Hipervnculo"/>
            <w:noProof/>
          </w:rPr>
          <w:t>Anexo 27 - Encabezado del sensor DHT22</w:t>
        </w:r>
        <w:r>
          <w:rPr>
            <w:noProof/>
            <w:webHidden/>
          </w:rPr>
          <w:tab/>
        </w:r>
        <w:r>
          <w:rPr>
            <w:noProof/>
            <w:webHidden/>
          </w:rPr>
          <w:fldChar w:fldCharType="begin"/>
        </w:r>
        <w:r>
          <w:rPr>
            <w:noProof/>
            <w:webHidden/>
          </w:rPr>
          <w:instrText xml:space="preserve"> PAGEREF _Toc160577962 \h </w:instrText>
        </w:r>
        <w:r>
          <w:rPr>
            <w:noProof/>
            <w:webHidden/>
          </w:rPr>
        </w:r>
        <w:r>
          <w:rPr>
            <w:noProof/>
            <w:webHidden/>
          </w:rPr>
          <w:fldChar w:fldCharType="separate"/>
        </w:r>
        <w:r>
          <w:rPr>
            <w:noProof/>
            <w:webHidden/>
          </w:rPr>
          <w:t>98</w:t>
        </w:r>
        <w:r>
          <w:rPr>
            <w:noProof/>
            <w:webHidden/>
          </w:rPr>
          <w:fldChar w:fldCharType="end"/>
        </w:r>
      </w:hyperlink>
    </w:p>
    <w:p w14:paraId="30432B34" w14:textId="7A26F1B5" w:rsidR="00BA63FE" w:rsidRDefault="00BA63FE">
      <w:pPr>
        <w:pStyle w:val="Tabladeilustraciones"/>
        <w:tabs>
          <w:tab w:val="right" w:leader="dot" w:pos="8827"/>
        </w:tabs>
        <w:rPr>
          <w:rFonts w:eastAsiaTheme="minorEastAsia"/>
          <w:noProof/>
          <w:lang w:eastAsia="es-CL"/>
        </w:rPr>
      </w:pPr>
      <w:hyperlink w:anchor="_Toc160577963" w:history="1">
        <w:r w:rsidRPr="0068750D">
          <w:rPr>
            <w:rStyle w:val="Hipervnculo"/>
            <w:noProof/>
          </w:rPr>
          <w:t>Anexo 28 - Soporte de tipos de sensores MQ</w:t>
        </w:r>
        <w:r>
          <w:rPr>
            <w:noProof/>
            <w:webHidden/>
          </w:rPr>
          <w:tab/>
        </w:r>
        <w:r>
          <w:rPr>
            <w:noProof/>
            <w:webHidden/>
          </w:rPr>
          <w:fldChar w:fldCharType="begin"/>
        </w:r>
        <w:r>
          <w:rPr>
            <w:noProof/>
            <w:webHidden/>
          </w:rPr>
          <w:instrText xml:space="preserve"> PAGEREF _Toc160577963 \h </w:instrText>
        </w:r>
        <w:r>
          <w:rPr>
            <w:noProof/>
            <w:webHidden/>
          </w:rPr>
        </w:r>
        <w:r>
          <w:rPr>
            <w:noProof/>
            <w:webHidden/>
          </w:rPr>
          <w:fldChar w:fldCharType="separate"/>
        </w:r>
        <w:r>
          <w:rPr>
            <w:noProof/>
            <w:webHidden/>
          </w:rPr>
          <w:t>98</w:t>
        </w:r>
        <w:r>
          <w:rPr>
            <w:noProof/>
            <w:webHidden/>
          </w:rPr>
          <w:fldChar w:fldCharType="end"/>
        </w:r>
      </w:hyperlink>
    </w:p>
    <w:p w14:paraId="4022789A" w14:textId="1BDD4844" w:rsidR="001D7FEB" w:rsidRDefault="001D7FEB" w:rsidP="001D7FEB">
      <w:pPr>
        <w:pStyle w:val="Sinespaciado"/>
      </w:pPr>
      <w:r>
        <w:fldChar w:fldCharType="end"/>
      </w:r>
    </w:p>
    <w:p w14:paraId="69769D82" w14:textId="06857F43" w:rsidR="001D7FEB" w:rsidRDefault="001D7FEB" w:rsidP="001D7FEB">
      <w:pPr>
        <w:pStyle w:val="Sinespaciado"/>
      </w:pPr>
    </w:p>
    <w:p w14:paraId="4A6FEA8E" w14:textId="428632C9" w:rsidR="001D7FEB" w:rsidRDefault="001D7FEB" w:rsidP="001D7FEB">
      <w:pPr>
        <w:pStyle w:val="Sinespaciado"/>
      </w:pPr>
    </w:p>
    <w:p w14:paraId="315723C2" w14:textId="7703A20A" w:rsidR="001D7FEB" w:rsidRDefault="001D7FEB" w:rsidP="001D7FEB">
      <w:pPr>
        <w:pStyle w:val="Sinespaciado"/>
      </w:pPr>
    </w:p>
    <w:p w14:paraId="616C4E4B" w14:textId="13048C69" w:rsidR="001D7FEB" w:rsidRDefault="001D7FEB" w:rsidP="001D7FEB">
      <w:pPr>
        <w:pStyle w:val="Sinespaciado"/>
      </w:pPr>
    </w:p>
    <w:p w14:paraId="308B409B" w14:textId="693A5771" w:rsidR="001D7FEB" w:rsidRDefault="001D7FEB" w:rsidP="001D7FEB">
      <w:pPr>
        <w:pStyle w:val="Sinespaciado"/>
      </w:pPr>
    </w:p>
    <w:p w14:paraId="7E3981C8" w14:textId="7F34DFE5" w:rsidR="001D7FEB" w:rsidRDefault="001D7FEB" w:rsidP="001D7FEB">
      <w:pPr>
        <w:pStyle w:val="Sinespaciado"/>
      </w:pPr>
    </w:p>
    <w:p w14:paraId="2A7E5957" w14:textId="4C362FE7" w:rsidR="001D7FEB" w:rsidRDefault="001D7FEB" w:rsidP="001D7FEB">
      <w:pPr>
        <w:pStyle w:val="Sinespaciado"/>
      </w:pPr>
    </w:p>
    <w:p w14:paraId="55D88DD4" w14:textId="6FC5E0D8" w:rsidR="001D7FEB" w:rsidRDefault="001D7FEB" w:rsidP="001D7FEB">
      <w:pPr>
        <w:pStyle w:val="Sinespaciado"/>
      </w:pPr>
    </w:p>
    <w:p w14:paraId="154FAEB7" w14:textId="2CEE59DB" w:rsidR="001D7FEB" w:rsidRDefault="001D7FEB" w:rsidP="001D7FEB">
      <w:pPr>
        <w:pStyle w:val="Sinespaciado"/>
      </w:pPr>
    </w:p>
    <w:p w14:paraId="4EF9E2F3" w14:textId="63846D8D" w:rsidR="001D7FEB" w:rsidRDefault="001D7FEB" w:rsidP="001D7FEB">
      <w:pPr>
        <w:pStyle w:val="Sinespaciado"/>
      </w:pPr>
    </w:p>
    <w:p w14:paraId="6A6B9BED" w14:textId="3D49CDE8" w:rsidR="001D7FEB" w:rsidRDefault="001D7FEB" w:rsidP="001D7FEB">
      <w:pPr>
        <w:pStyle w:val="Sinespaciado"/>
      </w:pPr>
    </w:p>
    <w:p w14:paraId="536D0BF5" w14:textId="19708535" w:rsidR="001D7FEB" w:rsidRDefault="001D7FEB" w:rsidP="001D7FEB">
      <w:pPr>
        <w:pStyle w:val="Sinespaciado"/>
      </w:pPr>
    </w:p>
    <w:p w14:paraId="0CB2F582" w14:textId="488138FE" w:rsidR="001D7FEB" w:rsidRDefault="001D7FEB" w:rsidP="001D7FEB">
      <w:pPr>
        <w:pStyle w:val="Sinespaciado"/>
      </w:pPr>
    </w:p>
    <w:p w14:paraId="20744E07" w14:textId="28E22FA5" w:rsidR="001D7FEB" w:rsidRDefault="001D7FEB" w:rsidP="001D7FEB">
      <w:pPr>
        <w:pStyle w:val="Sinespaciado"/>
      </w:pPr>
    </w:p>
    <w:p w14:paraId="084AA343" w14:textId="3265FE68" w:rsidR="001D7FEB" w:rsidRDefault="001D7FEB" w:rsidP="001D7FEB">
      <w:pPr>
        <w:pStyle w:val="Sinespaciado"/>
      </w:pPr>
    </w:p>
    <w:p w14:paraId="0DDDB70C" w14:textId="0DC403FB" w:rsidR="001D7FEB" w:rsidRDefault="001D7FEB" w:rsidP="001D7FEB">
      <w:pPr>
        <w:pStyle w:val="Sinespaciado"/>
      </w:pPr>
    </w:p>
    <w:p w14:paraId="33D965A3" w14:textId="361CF38F" w:rsidR="001D7FEB" w:rsidRDefault="001D7FEB" w:rsidP="001D7FEB">
      <w:pPr>
        <w:pStyle w:val="Sinespaciado"/>
      </w:pPr>
    </w:p>
    <w:p w14:paraId="0FB88A85" w14:textId="35A6D46D" w:rsidR="001D7FEB" w:rsidRDefault="001D7FEB" w:rsidP="001D7FEB">
      <w:pPr>
        <w:pStyle w:val="Sinespaciado"/>
      </w:pPr>
    </w:p>
    <w:p w14:paraId="5C3037B5" w14:textId="40D5F9FD" w:rsidR="001D7FEB" w:rsidRDefault="001D7FEB" w:rsidP="001D7FEB">
      <w:pPr>
        <w:pStyle w:val="Sinespaciado"/>
      </w:pPr>
    </w:p>
    <w:p w14:paraId="6BE43394" w14:textId="2C9B9859" w:rsidR="001D7FEB" w:rsidRDefault="001D7FEB" w:rsidP="001D7FEB">
      <w:pPr>
        <w:pStyle w:val="Sinespaciado"/>
      </w:pPr>
    </w:p>
    <w:p w14:paraId="6830513E" w14:textId="20A9993B" w:rsidR="001D7FEB" w:rsidRDefault="001D7FEB" w:rsidP="001D7FEB">
      <w:pPr>
        <w:pStyle w:val="Sinespaciado"/>
      </w:pPr>
    </w:p>
    <w:p w14:paraId="256840E1" w14:textId="2B8DC66A" w:rsidR="001D7FEB" w:rsidRDefault="001D7FEB" w:rsidP="001D7FEB">
      <w:pPr>
        <w:pStyle w:val="Sinespaciado"/>
      </w:pPr>
    </w:p>
    <w:p w14:paraId="79019FB4" w14:textId="4E58BC5E" w:rsidR="001D7FEB" w:rsidRDefault="001D7FEB" w:rsidP="001D7FEB">
      <w:pPr>
        <w:pStyle w:val="Sinespaciado"/>
      </w:pPr>
    </w:p>
    <w:p w14:paraId="3D3F4547" w14:textId="3F519A8C" w:rsidR="001D7FEB" w:rsidRDefault="001D7FEB" w:rsidP="001D7FEB">
      <w:pPr>
        <w:pStyle w:val="Sinespaciado"/>
      </w:pPr>
    </w:p>
    <w:p w14:paraId="38A2B9F6" w14:textId="55C4E8AF" w:rsidR="001D7FEB" w:rsidRDefault="001D7FEB" w:rsidP="001D7FEB">
      <w:pPr>
        <w:pStyle w:val="Sinespaciado"/>
      </w:pPr>
    </w:p>
    <w:p w14:paraId="7E1F6500" w14:textId="1572B2A1" w:rsidR="001D7FEB" w:rsidRDefault="001D7FEB" w:rsidP="001D7FEB">
      <w:pPr>
        <w:pStyle w:val="Sinespaciado"/>
      </w:pPr>
    </w:p>
    <w:p w14:paraId="6C3B8741" w14:textId="42C0AE5E" w:rsidR="001D7FEB" w:rsidRDefault="001D7FEB" w:rsidP="001D7FEB">
      <w:pPr>
        <w:pStyle w:val="Sinespaciado"/>
      </w:pPr>
    </w:p>
    <w:p w14:paraId="74EE1966" w14:textId="6D51424E" w:rsidR="001D7FEB" w:rsidRDefault="001D7FEB" w:rsidP="001D7FEB">
      <w:pPr>
        <w:pStyle w:val="Sinespaciado"/>
      </w:pPr>
    </w:p>
    <w:p w14:paraId="6169AC09" w14:textId="2DF9BF4B" w:rsidR="001D7FEB" w:rsidRDefault="001D7FEB" w:rsidP="001D7FEB">
      <w:pPr>
        <w:pStyle w:val="Sinespaciado"/>
      </w:pPr>
    </w:p>
    <w:p w14:paraId="744D37AE" w14:textId="77777777" w:rsidR="00133E33" w:rsidRDefault="00133E33" w:rsidP="007838A8">
      <w:pPr>
        <w:pStyle w:val="Sinespaciado"/>
        <w:jc w:val="center"/>
      </w:pPr>
      <w:r>
        <w:rPr>
          <w:noProof/>
        </w:rPr>
        <w:lastRenderedPageBreak/>
        <w:drawing>
          <wp:inline distT="0" distB="0" distL="0" distR="0" wp14:anchorId="5D6769CD" wp14:editId="6CD13EDB">
            <wp:extent cx="1969795" cy="142800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32" cstate="print">
                      <a:extLst>
                        <a:ext uri="{28A0092B-C50C-407E-A947-70E740481C1C}">
                          <a14:useLocalDpi xmlns:a14="http://schemas.microsoft.com/office/drawing/2010/main" val="0"/>
                        </a:ext>
                      </a:extLst>
                    </a:blip>
                    <a:srcRect l="10915" t="13674" r="10833" b="14235"/>
                    <a:stretch/>
                  </pic:blipFill>
                  <pic:spPr bwMode="auto">
                    <a:xfrm>
                      <a:off x="0" y="0"/>
                      <a:ext cx="2007796" cy="1455554"/>
                    </a:xfrm>
                    <a:prstGeom prst="rect">
                      <a:avLst/>
                    </a:prstGeom>
                    <a:ln>
                      <a:noFill/>
                    </a:ln>
                    <a:extLst>
                      <a:ext uri="{53640926-AAD7-44D8-BBD7-CCE9431645EC}">
                        <a14:shadowObscured xmlns:a14="http://schemas.microsoft.com/office/drawing/2010/main"/>
                      </a:ext>
                    </a:extLst>
                  </pic:spPr>
                </pic:pic>
              </a:graphicData>
            </a:graphic>
          </wp:inline>
        </w:drawing>
      </w:r>
    </w:p>
    <w:p w14:paraId="6B0CE983" w14:textId="1DF4BFB4" w:rsidR="00CA746E" w:rsidRDefault="00133E33" w:rsidP="0045770D">
      <w:pPr>
        <w:pStyle w:val="Descripcin"/>
        <w:jc w:val="center"/>
      </w:pPr>
      <w:bookmarkStart w:id="96" w:name="_Toc159175584"/>
      <w:bookmarkStart w:id="97" w:name="_Toc160577936"/>
      <w:r>
        <w:t xml:space="preserve">Anexo </w:t>
      </w:r>
      <w:fldSimple w:instr=" SEQ Anexo \* ARABIC ">
        <w:r w:rsidR="008143EC">
          <w:rPr>
            <w:noProof/>
          </w:rPr>
          <w:t>1</w:t>
        </w:r>
      </w:fldSimple>
      <w:r>
        <w:t xml:space="preserve"> - Rutas de la API</w:t>
      </w:r>
      <w:bookmarkEnd w:id="96"/>
      <w:bookmarkEnd w:id="97"/>
    </w:p>
    <w:p w14:paraId="38ED7B99" w14:textId="77777777" w:rsidR="0045770D" w:rsidRDefault="0045770D" w:rsidP="0045770D">
      <w:pPr>
        <w:pStyle w:val="Sinespaciado"/>
        <w:rPr>
          <w:noProof/>
        </w:rPr>
      </w:pPr>
    </w:p>
    <w:p w14:paraId="41E06058" w14:textId="77777777" w:rsidR="0045770D" w:rsidRDefault="0045770D" w:rsidP="0045770D">
      <w:pPr>
        <w:pStyle w:val="Sinespaciado"/>
        <w:keepNext/>
        <w:jc w:val="center"/>
      </w:pPr>
      <w:r>
        <w:rPr>
          <w:noProof/>
        </w:rPr>
        <w:drawing>
          <wp:inline distT="0" distB="0" distL="0" distR="0" wp14:anchorId="432F522A" wp14:editId="6C5A9FB8">
            <wp:extent cx="5548223" cy="1441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33" cstate="print">
                      <a:extLst>
                        <a:ext uri="{28A0092B-C50C-407E-A947-70E740481C1C}">
                          <a14:useLocalDpi xmlns:a14="http://schemas.microsoft.com/office/drawing/2010/main" val="0"/>
                        </a:ext>
                      </a:extLst>
                    </a:blip>
                    <a:srcRect l="3735" t="12208" r="3927" b="11669"/>
                    <a:stretch/>
                  </pic:blipFill>
                  <pic:spPr bwMode="auto">
                    <a:xfrm>
                      <a:off x="0" y="0"/>
                      <a:ext cx="5556858" cy="1443693"/>
                    </a:xfrm>
                    <a:prstGeom prst="rect">
                      <a:avLst/>
                    </a:prstGeom>
                    <a:ln>
                      <a:noFill/>
                    </a:ln>
                    <a:extLst>
                      <a:ext uri="{53640926-AAD7-44D8-BBD7-CCE9431645EC}">
                        <a14:shadowObscured xmlns:a14="http://schemas.microsoft.com/office/drawing/2010/main"/>
                      </a:ext>
                    </a:extLst>
                  </pic:spPr>
                </pic:pic>
              </a:graphicData>
            </a:graphic>
          </wp:inline>
        </w:drawing>
      </w:r>
    </w:p>
    <w:p w14:paraId="1B6E6785" w14:textId="2BD810A0" w:rsidR="0045770D" w:rsidRDefault="0045770D" w:rsidP="0045770D">
      <w:pPr>
        <w:pStyle w:val="Descripcin"/>
        <w:jc w:val="center"/>
      </w:pPr>
      <w:bookmarkStart w:id="98" w:name="_Toc159175585"/>
      <w:bookmarkStart w:id="99" w:name="_Toc160577937"/>
      <w:r>
        <w:t xml:space="preserve">Anexo </w:t>
      </w:r>
      <w:fldSimple w:instr=" SEQ Anexo \* ARABIC ">
        <w:r w:rsidR="008143EC">
          <w:rPr>
            <w:noProof/>
          </w:rPr>
          <w:t>2</w:t>
        </w:r>
      </w:fldSimple>
      <w:r>
        <w:t xml:space="preserve"> - </w:t>
      </w:r>
      <w:proofErr w:type="spellStart"/>
      <w:r>
        <w:t>Endpoints</w:t>
      </w:r>
      <w:proofErr w:type="spellEnd"/>
      <w:r>
        <w:t xml:space="preserve"> de los datos en Express</w:t>
      </w:r>
      <w:bookmarkEnd w:id="98"/>
      <w:bookmarkEnd w:id="99"/>
    </w:p>
    <w:p w14:paraId="15FF51EB" w14:textId="7EF6578B" w:rsidR="0045770D" w:rsidRDefault="0045770D" w:rsidP="0045770D"/>
    <w:p w14:paraId="45984CB2" w14:textId="77777777" w:rsidR="0045770D" w:rsidRDefault="0045770D" w:rsidP="0045770D">
      <w:pPr>
        <w:pStyle w:val="Sinespaciado"/>
        <w:rPr>
          <w:noProof/>
        </w:rPr>
      </w:pPr>
    </w:p>
    <w:p w14:paraId="4773BC17" w14:textId="77777777" w:rsidR="0045770D" w:rsidRDefault="0045770D" w:rsidP="0045770D">
      <w:pPr>
        <w:pStyle w:val="Sinespaciado"/>
        <w:keepNext/>
        <w:jc w:val="center"/>
      </w:pPr>
      <w:r>
        <w:rPr>
          <w:noProof/>
        </w:rPr>
        <w:drawing>
          <wp:inline distT="0" distB="0" distL="0" distR="0" wp14:anchorId="6673CC50" wp14:editId="053307B7">
            <wp:extent cx="5538945" cy="142875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134" cstate="print">
                      <a:extLst>
                        <a:ext uri="{28A0092B-C50C-407E-A947-70E740481C1C}">
                          <a14:useLocalDpi xmlns:a14="http://schemas.microsoft.com/office/drawing/2010/main" val="0"/>
                        </a:ext>
                      </a:extLst>
                    </a:blip>
                    <a:srcRect l="3622" t="12288" r="3813" b="11456"/>
                    <a:stretch/>
                  </pic:blipFill>
                  <pic:spPr bwMode="auto">
                    <a:xfrm>
                      <a:off x="0" y="0"/>
                      <a:ext cx="5543656" cy="1429965"/>
                    </a:xfrm>
                    <a:prstGeom prst="rect">
                      <a:avLst/>
                    </a:prstGeom>
                    <a:ln>
                      <a:noFill/>
                    </a:ln>
                    <a:extLst>
                      <a:ext uri="{53640926-AAD7-44D8-BBD7-CCE9431645EC}">
                        <a14:shadowObscured xmlns:a14="http://schemas.microsoft.com/office/drawing/2010/main"/>
                      </a:ext>
                    </a:extLst>
                  </pic:spPr>
                </pic:pic>
              </a:graphicData>
            </a:graphic>
          </wp:inline>
        </w:drawing>
      </w:r>
    </w:p>
    <w:p w14:paraId="4B897205" w14:textId="278613F1" w:rsidR="0045770D" w:rsidRDefault="0045770D" w:rsidP="0045770D">
      <w:pPr>
        <w:pStyle w:val="Descripcin"/>
        <w:jc w:val="center"/>
      </w:pPr>
      <w:bookmarkStart w:id="100" w:name="_Toc159175586"/>
      <w:bookmarkStart w:id="101" w:name="_Toc160577938"/>
      <w:r>
        <w:t xml:space="preserve">Anexo </w:t>
      </w:r>
      <w:fldSimple w:instr=" SEQ Anexo \* ARABIC ">
        <w:r w:rsidR="008143EC">
          <w:rPr>
            <w:noProof/>
          </w:rPr>
          <w:t>3</w:t>
        </w:r>
      </w:fldSimple>
      <w:r w:rsidRPr="00BB6660">
        <w:t xml:space="preserve"> - </w:t>
      </w:r>
      <w:proofErr w:type="spellStart"/>
      <w:r w:rsidRPr="00BB6660">
        <w:t>Endpoints</w:t>
      </w:r>
      <w:proofErr w:type="spellEnd"/>
      <w:r w:rsidRPr="00BB6660">
        <w:t xml:space="preserve"> de los </w:t>
      </w:r>
      <w:r>
        <w:t>dispositivos</w:t>
      </w:r>
      <w:r w:rsidRPr="00BB6660">
        <w:t xml:space="preserve"> en Express</w:t>
      </w:r>
      <w:bookmarkEnd w:id="100"/>
      <w:bookmarkEnd w:id="101"/>
    </w:p>
    <w:p w14:paraId="617723BC" w14:textId="32A2C4C8" w:rsidR="004B3534" w:rsidRDefault="004B3534" w:rsidP="004B3534"/>
    <w:p w14:paraId="7E85975C" w14:textId="77777777" w:rsidR="004B3534" w:rsidRDefault="004B3534" w:rsidP="004B3534">
      <w:pPr>
        <w:pStyle w:val="Sinespaciado"/>
        <w:rPr>
          <w:noProof/>
        </w:rPr>
      </w:pPr>
    </w:p>
    <w:p w14:paraId="17E4E5DC" w14:textId="77777777" w:rsidR="004B3534" w:rsidRDefault="004B3534" w:rsidP="004B3534">
      <w:pPr>
        <w:pStyle w:val="Sinespaciado"/>
        <w:keepNext/>
        <w:jc w:val="center"/>
      </w:pPr>
      <w:r>
        <w:rPr>
          <w:noProof/>
        </w:rPr>
        <w:drawing>
          <wp:inline distT="0" distB="0" distL="0" distR="0" wp14:anchorId="133F9D10" wp14:editId="2D15F51A">
            <wp:extent cx="5308250" cy="2241550"/>
            <wp:effectExtent l="0" t="0" r="698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35" cstate="print">
                      <a:extLst>
                        <a:ext uri="{28A0092B-C50C-407E-A947-70E740481C1C}">
                          <a14:useLocalDpi xmlns:a14="http://schemas.microsoft.com/office/drawing/2010/main" val="0"/>
                        </a:ext>
                      </a:extLst>
                    </a:blip>
                    <a:srcRect l="3621" t="8225" r="3926" b="8322"/>
                    <a:stretch/>
                  </pic:blipFill>
                  <pic:spPr bwMode="auto">
                    <a:xfrm>
                      <a:off x="0" y="0"/>
                      <a:ext cx="5309597" cy="2242119"/>
                    </a:xfrm>
                    <a:prstGeom prst="rect">
                      <a:avLst/>
                    </a:prstGeom>
                    <a:ln>
                      <a:noFill/>
                    </a:ln>
                    <a:extLst>
                      <a:ext uri="{53640926-AAD7-44D8-BBD7-CCE9431645EC}">
                        <a14:shadowObscured xmlns:a14="http://schemas.microsoft.com/office/drawing/2010/main"/>
                      </a:ext>
                    </a:extLst>
                  </pic:spPr>
                </pic:pic>
              </a:graphicData>
            </a:graphic>
          </wp:inline>
        </w:drawing>
      </w:r>
    </w:p>
    <w:p w14:paraId="2963EC32" w14:textId="4291EDFD" w:rsidR="004B3534" w:rsidRDefault="004B3534" w:rsidP="004B3534">
      <w:pPr>
        <w:pStyle w:val="Descripcin"/>
        <w:jc w:val="center"/>
      </w:pPr>
      <w:bookmarkStart w:id="102" w:name="_Toc159175587"/>
      <w:bookmarkStart w:id="103" w:name="_Toc160577939"/>
      <w:r>
        <w:t xml:space="preserve">Anexo </w:t>
      </w:r>
      <w:fldSimple w:instr=" SEQ Anexo \* ARABIC ">
        <w:r w:rsidR="008143EC">
          <w:rPr>
            <w:noProof/>
          </w:rPr>
          <w:t>4</w:t>
        </w:r>
      </w:fldSimple>
      <w:r w:rsidRPr="006851FB">
        <w:t xml:space="preserve"> - </w:t>
      </w:r>
      <w:proofErr w:type="spellStart"/>
      <w:r w:rsidRPr="006851FB">
        <w:t>Endpoints</w:t>
      </w:r>
      <w:proofErr w:type="spellEnd"/>
      <w:r w:rsidRPr="006851FB">
        <w:t xml:space="preserve"> de los </w:t>
      </w:r>
      <w:r>
        <w:t>canales</w:t>
      </w:r>
      <w:r w:rsidRPr="006851FB">
        <w:t xml:space="preserve"> en Express</w:t>
      </w:r>
      <w:bookmarkEnd w:id="102"/>
      <w:bookmarkEnd w:id="103"/>
    </w:p>
    <w:p w14:paraId="25E7C11C" w14:textId="46E820C5" w:rsidR="004B3534" w:rsidRDefault="004B3534" w:rsidP="004B3534"/>
    <w:p w14:paraId="15D6386B" w14:textId="1C4A4BDD" w:rsidR="004B3534" w:rsidRDefault="004B3534" w:rsidP="004B3534">
      <w:pPr>
        <w:pStyle w:val="Sinespaciado"/>
        <w:rPr>
          <w:noProof/>
        </w:rPr>
      </w:pPr>
    </w:p>
    <w:p w14:paraId="694D0D2A" w14:textId="4BFEE0B8" w:rsidR="007838A8" w:rsidRPr="007838A8" w:rsidRDefault="007838A8" w:rsidP="007838A8"/>
    <w:p w14:paraId="0BFFD23B" w14:textId="7030DDAC" w:rsidR="007838A8" w:rsidRPr="007838A8" w:rsidRDefault="007838A8" w:rsidP="007838A8"/>
    <w:p w14:paraId="1DB51130" w14:textId="77777777" w:rsidR="007838A8" w:rsidRPr="007838A8" w:rsidRDefault="007838A8" w:rsidP="007838A8">
      <w:pPr>
        <w:jc w:val="right"/>
      </w:pPr>
    </w:p>
    <w:p w14:paraId="7677C953" w14:textId="77777777" w:rsidR="004B3534" w:rsidRDefault="004B3534" w:rsidP="004B3534">
      <w:pPr>
        <w:pStyle w:val="Sinespaciado"/>
        <w:keepNext/>
        <w:jc w:val="center"/>
      </w:pPr>
      <w:r>
        <w:rPr>
          <w:noProof/>
        </w:rPr>
        <w:lastRenderedPageBreak/>
        <w:drawing>
          <wp:inline distT="0" distB="0" distL="0" distR="0" wp14:anchorId="7D21748E" wp14:editId="3B2366FE">
            <wp:extent cx="5291595" cy="15494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36" cstate="print">
                      <a:extLst>
                        <a:ext uri="{28A0092B-C50C-407E-A947-70E740481C1C}">
                          <a14:useLocalDpi xmlns:a14="http://schemas.microsoft.com/office/drawing/2010/main" val="0"/>
                        </a:ext>
                      </a:extLst>
                    </a:blip>
                    <a:srcRect l="4300" t="11805" r="4492" b="12891"/>
                    <a:stretch/>
                  </pic:blipFill>
                  <pic:spPr bwMode="auto">
                    <a:xfrm>
                      <a:off x="0" y="0"/>
                      <a:ext cx="5292662" cy="1549712"/>
                    </a:xfrm>
                    <a:prstGeom prst="rect">
                      <a:avLst/>
                    </a:prstGeom>
                    <a:ln>
                      <a:noFill/>
                    </a:ln>
                    <a:extLst>
                      <a:ext uri="{53640926-AAD7-44D8-BBD7-CCE9431645EC}">
                        <a14:shadowObscured xmlns:a14="http://schemas.microsoft.com/office/drawing/2010/main"/>
                      </a:ext>
                    </a:extLst>
                  </pic:spPr>
                </pic:pic>
              </a:graphicData>
            </a:graphic>
          </wp:inline>
        </w:drawing>
      </w:r>
    </w:p>
    <w:p w14:paraId="523DF7FD" w14:textId="5E5D538B" w:rsidR="004B3534" w:rsidRDefault="004B3534" w:rsidP="004B3534">
      <w:pPr>
        <w:pStyle w:val="Descripcin"/>
        <w:jc w:val="center"/>
      </w:pPr>
      <w:bookmarkStart w:id="104" w:name="_Toc159175588"/>
      <w:bookmarkStart w:id="105" w:name="_Toc160577940"/>
      <w:r>
        <w:t xml:space="preserve">Anexo </w:t>
      </w:r>
      <w:fldSimple w:instr=" SEQ Anexo \* ARABIC ">
        <w:r w:rsidR="008143EC">
          <w:rPr>
            <w:noProof/>
          </w:rPr>
          <w:t>5</w:t>
        </w:r>
      </w:fldSimple>
      <w:r w:rsidRPr="00323351">
        <w:t xml:space="preserve"> - </w:t>
      </w:r>
      <w:proofErr w:type="spellStart"/>
      <w:r w:rsidRPr="00323351">
        <w:t>Endpoints</w:t>
      </w:r>
      <w:proofErr w:type="spellEnd"/>
      <w:r w:rsidRPr="00323351">
        <w:t xml:space="preserve"> de los </w:t>
      </w:r>
      <w:r>
        <w:t>usuarios</w:t>
      </w:r>
      <w:r w:rsidRPr="00323351">
        <w:t xml:space="preserve"> en Express</w:t>
      </w:r>
      <w:bookmarkEnd w:id="104"/>
      <w:bookmarkEnd w:id="105"/>
    </w:p>
    <w:p w14:paraId="419C7DCE" w14:textId="2B932F9D" w:rsidR="004B3534" w:rsidRDefault="004B3534" w:rsidP="004B3534"/>
    <w:p w14:paraId="238078E9" w14:textId="77777777" w:rsidR="004B3534" w:rsidRDefault="004B3534" w:rsidP="004B3534">
      <w:pPr>
        <w:pStyle w:val="Sinespaciado"/>
        <w:rPr>
          <w:noProof/>
        </w:rPr>
      </w:pPr>
    </w:p>
    <w:p w14:paraId="243A3B71" w14:textId="77777777" w:rsidR="004B3534" w:rsidRDefault="004B3534" w:rsidP="004B3534">
      <w:pPr>
        <w:pStyle w:val="Sinespaciado"/>
        <w:keepNext/>
        <w:jc w:val="center"/>
      </w:pPr>
      <w:r>
        <w:rPr>
          <w:noProof/>
        </w:rPr>
        <w:drawing>
          <wp:inline distT="0" distB="0" distL="0" distR="0" wp14:anchorId="7AFBE291" wp14:editId="0907E21C">
            <wp:extent cx="5227320" cy="9012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137" cstate="print">
                      <a:extLst>
                        <a:ext uri="{28A0092B-C50C-407E-A947-70E740481C1C}">
                          <a14:useLocalDpi xmlns:a14="http://schemas.microsoft.com/office/drawing/2010/main" val="0"/>
                        </a:ext>
                      </a:extLst>
                    </a:blip>
                    <a:srcRect l="4074" t="15410" r="4039" b="26280"/>
                    <a:stretch/>
                  </pic:blipFill>
                  <pic:spPr bwMode="auto">
                    <a:xfrm>
                      <a:off x="0" y="0"/>
                      <a:ext cx="5231828" cy="902039"/>
                    </a:xfrm>
                    <a:prstGeom prst="rect">
                      <a:avLst/>
                    </a:prstGeom>
                    <a:ln>
                      <a:noFill/>
                    </a:ln>
                    <a:extLst>
                      <a:ext uri="{53640926-AAD7-44D8-BBD7-CCE9431645EC}">
                        <a14:shadowObscured xmlns:a14="http://schemas.microsoft.com/office/drawing/2010/main"/>
                      </a:ext>
                    </a:extLst>
                  </pic:spPr>
                </pic:pic>
              </a:graphicData>
            </a:graphic>
          </wp:inline>
        </w:drawing>
      </w:r>
    </w:p>
    <w:p w14:paraId="48966377" w14:textId="1798BB91" w:rsidR="004B3534" w:rsidRPr="004B3534" w:rsidRDefault="004B3534" w:rsidP="004B3534">
      <w:pPr>
        <w:pStyle w:val="Descripcin"/>
        <w:jc w:val="center"/>
      </w:pPr>
      <w:bookmarkStart w:id="106" w:name="_Toc159175589"/>
      <w:bookmarkStart w:id="107" w:name="_Toc160577941"/>
      <w:r>
        <w:t xml:space="preserve">Anexo </w:t>
      </w:r>
      <w:fldSimple w:instr=" SEQ Anexo \* ARABIC ">
        <w:r w:rsidR="008143EC">
          <w:rPr>
            <w:noProof/>
          </w:rPr>
          <w:t>6</w:t>
        </w:r>
      </w:fldSimple>
      <w:r w:rsidRPr="00797B9A">
        <w:t xml:space="preserve"> - </w:t>
      </w:r>
      <w:proofErr w:type="spellStart"/>
      <w:r w:rsidRPr="00797B9A">
        <w:t>Endpoints</w:t>
      </w:r>
      <w:proofErr w:type="spellEnd"/>
      <w:r w:rsidRPr="00797B9A">
        <w:t xml:space="preserve"> de l</w:t>
      </w:r>
      <w:r>
        <w:t xml:space="preserve">as </w:t>
      </w:r>
      <w:proofErr w:type="spellStart"/>
      <w:r>
        <w:t>keys</w:t>
      </w:r>
      <w:proofErr w:type="spellEnd"/>
      <w:r w:rsidRPr="00797B9A">
        <w:t xml:space="preserve"> en Express</w:t>
      </w:r>
      <w:bookmarkEnd w:id="106"/>
      <w:bookmarkEnd w:id="107"/>
    </w:p>
    <w:p w14:paraId="36145989" w14:textId="45BBA00E" w:rsidR="00CA746E" w:rsidRPr="00CA746E" w:rsidRDefault="00CA746E" w:rsidP="00CA746E"/>
    <w:p w14:paraId="05852F60" w14:textId="77777777" w:rsidR="00CC4A78" w:rsidRDefault="00CC4A78" w:rsidP="00CC4A78">
      <w:pPr>
        <w:keepNext/>
        <w:jc w:val="center"/>
      </w:pPr>
      <w:r>
        <w:rPr>
          <w:noProof/>
        </w:rPr>
        <w:drawing>
          <wp:inline distT="0" distB="0" distL="0" distR="0" wp14:anchorId="1679C535" wp14:editId="0BB53B44">
            <wp:extent cx="5076825" cy="54673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138" cstate="print">
                      <a:extLst>
                        <a:ext uri="{28A0092B-C50C-407E-A947-70E740481C1C}">
                          <a14:useLocalDpi xmlns:a14="http://schemas.microsoft.com/office/drawing/2010/main" val="0"/>
                        </a:ext>
                      </a:extLst>
                    </a:blip>
                    <a:srcRect l="4753" t="4277" r="4775" b="4784"/>
                    <a:stretch/>
                  </pic:blipFill>
                  <pic:spPr bwMode="auto">
                    <a:xfrm>
                      <a:off x="0" y="0"/>
                      <a:ext cx="5076825" cy="5467350"/>
                    </a:xfrm>
                    <a:prstGeom prst="rect">
                      <a:avLst/>
                    </a:prstGeom>
                    <a:ln>
                      <a:noFill/>
                    </a:ln>
                    <a:extLst>
                      <a:ext uri="{53640926-AAD7-44D8-BBD7-CCE9431645EC}">
                        <a14:shadowObscured xmlns:a14="http://schemas.microsoft.com/office/drawing/2010/main"/>
                      </a:ext>
                    </a:extLst>
                  </pic:spPr>
                </pic:pic>
              </a:graphicData>
            </a:graphic>
          </wp:inline>
        </w:drawing>
      </w:r>
    </w:p>
    <w:p w14:paraId="49F81745" w14:textId="598B63E3" w:rsidR="00CA746E" w:rsidRDefault="00CC4A78" w:rsidP="00CC4A78">
      <w:pPr>
        <w:pStyle w:val="Descripcin"/>
        <w:jc w:val="center"/>
      </w:pPr>
      <w:bookmarkStart w:id="108" w:name="_Toc159175590"/>
      <w:bookmarkStart w:id="109" w:name="_Toc160577942"/>
      <w:r>
        <w:t xml:space="preserve">Anexo </w:t>
      </w:r>
      <w:fldSimple w:instr=" SEQ Anexo \* ARABIC ">
        <w:r w:rsidR="008143EC">
          <w:rPr>
            <w:noProof/>
          </w:rPr>
          <w:t>7</w:t>
        </w:r>
      </w:fldSimple>
      <w:r>
        <w:t xml:space="preserve"> - Controlador </w:t>
      </w:r>
      <w:proofErr w:type="spellStart"/>
      <w:r>
        <w:t>getDatas</w:t>
      </w:r>
      <w:bookmarkEnd w:id="108"/>
      <w:bookmarkEnd w:id="109"/>
      <w:proofErr w:type="spellEnd"/>
    </w:p>
    <w:p w14:paraId="2A9D3A22" w14:textId="77777777" w:rsidR="00CC4A78" w:rsidRDefault="00CC4A78" w:rsidP="00CC4A78">
      <w:pPr>
        <w:rPr>
          <w:noProof/>
        </w:rPr>
      </w:pPr>
    </w:p>
    <w:p w14:paraId="45A79565" w14:textId="77777777" w:rsidR="00CC4A78" w:rsidRDefault="00CC4A78" w:rsidP="00CC4A78">
      <w:pPr>
        <w:keepNext/>
        <w:jc w:val="center"/>
      </w:pPr>
      <w:r>
        <w:rPr>
          <w:noProof/>
        </w:rPr>
        <w:lastRenderedPageBreak/>
        <w:drawing>
          <wp:inline distT="0" distB="0" distL="0" distR="0" wp14:anchorId="6441703F" wp14:editId="0522A9EE">
            <wp:extent cx="4851946" cy="8983683"/>
            <wp:effectExtent l="0" t="0" r="635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139" cstate="print">
                      <a:extLst>
                        <a:ext uri="{28A0092B-C50C-407E-A947-70E740481C1C}">
                          <a14:useLocalDpi xmlns:a14="http://schemas.microsoft.com/office/drawing/2010/main" val="0"/>
                        </a:ext>
                      </a:extLst>
                    </a:blip>
                    <a:srcRect l="4535" t="2481" r="4774" b="2676"/>
                    <a:stretch/>
                  </pic:blipFill>
                  <pic:spPr bwMode="auto">
                    <a:xfrm>
                      <a:off x="0" y="0"/>
                      <a:ext cx="4854760" cy="8988894"/>
                    </a:xfrm>
                    <a:prstGeom prst="rect">
                      <a:avLst/>
                    </a:prstGeom>
                    <a:ln>
                      <a:noFill/>
                    </a:ln>
                    <a:extLst>
                      <a:ext uri="{53640926-AAD7-44D8-BBD7-CCE9431645EC}">
                        <a14:shadowObscured xmlns:a14="http://schemas.microsoft.com/office/drawing/2010/main"/>
                      </a:ext>
                    </a:extLst>
                  </pic:spPr>
                </pic:pic>
              </a:graphicData>
            </a:graphic>
          </wp:inline>
        </w:drawing>
      </w:r>
    </w:p>
    <w:p w14:paraId="0D4F0316" w14:textId="506A226A" w:rsidR="00CC4A78" w:rsidRDefault="00CC4A78" w:rsidP="00CC4A78">
      <w:pPr>
        <w:pStyle w:val="Descripcin"/>
        <w:jc w:val="center"/>
      </w:pPr>
      <w:bookmarkStart w:id="110" w:name="_Toc159175591"/>
      <w:bookmarkStart w:id="111" w:name="_Toc160577943"/>
      <w:r>
        <w:t xml:space="preserve">Anexo </w:t>
      </w:r>
      <w:fldSimple w:instr=" SEQ Anexo \* ARABIC ">
        <w:r w:rsidR="008143EC">
          <w:rPr>
            <w:noProof/>
          </w:rPr>
          <w:t>8</w:t>
        </w:r>
      </w:fldSimple>
      <w:r w:rsidRPr="002935E0">
        <w:t xml:space="preserve"> - Controlador </w:t>
      </w:r>
      <w:proofErr w:type="spellStart"/>
      <w:r>
        <w:t>getDataFromDevice</w:t>
      </w:r>
      <w:bookmarkEnd w:id="110"/>
      <w:bookmarkEnd w:id="111"/>
      <w:proofErr w:type="spellEnd"/>
    </w:p>
    <w:p w14:paraId="5DF76A5A" w14:textId="77777777" w:rsidR="004C5898" w:rsidRPr="004C5898" w:rsidRDefault="004C5898" w:rsidP="004C5898"/>
    <w:p w14:paraId="2C081FE2" w14:textId="77777777" w:rsidR="004C5898" w:rsidRDefault="004C5898" w:rsidP="00CC4A78">
      <w:pPr>
        <w:pStyle w:val="Sinespaciado"/>
        <w:rPr>
          <w:noProof/>
        </w:rPr>
      </w:pPr>
    </w:p>
    <w:p w14:paraId="36F9DB49" w14:textId="77777777" w:rsidR="004C5898" w:rsidRDefault="004C5898" w:rsidP="004C5898">
      <w:pPr>
        <w:pStyle w:val="Sinespaciado"/>
        <w:keepNext/>
        <w:jc w:val="center"/>
      </w:pPr>
      <w:r>
        <w:rPr>
          <w:noProof/>
        </w:rPr>
        <w:lastRenderedPageBreak/>
        <w:drawing>
          <wp:inline distT="0" distB="0" distL="0" distR="0" wp14:anchorId="37821E29" wp14:editId="1AB28D9D">
            <wp:extent cx="4761922" cy="8491993"/>
            <wp:effectExtent l="0" t="0" r="63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140" cstate="print">
                      <a:extLst>
                        <a:ext uri="{28A0092B-C50C-407E-A947-70E740481C1C}">
                          <a14:useLocalDpi xmlns:a14="http://schemas.microsoft.com/office/drawing/2010/main" val="0"/>
                        </a:ext>
                      </a:extLst>
                    </a:blip>
                    <a:srcRect l="5385" t="2958" r="6339" b="3146"/>
                    <a:stretch/>
                  </pic:blipFill>
                  <pic:spPr bwMode="auto">
                    <a:xfrm>
                      <a:off x="0" y="0"/>
                      <a:ext cx="4767105" cy="8501236"/>
                    </a:xfrm>
                    <a:prstGeom prst="rect">
                      <a:avLst/>
                    </a:prstGeom>
                    <a:ln>
                      <a:noFill/>
                    </a:ln>
                    <a:extLst>
                      <a:ext uri="{53640926-AAD7-44D8-BBD7-CCE9431645EC}">
                        <a14:shadowObscured xmlns:a14="http://schemas.microsoft.com/office/drawing/2010/main"/>
                      </a:ext>
                    </a:extLst>
                  </pic:spPr>
                </pic:pic>
              </a:graphicData>
            </a:graphic>
          </wp:inline>
        </w:drawing>
      </w:r>
    </w:p>
    <w:p w14:paraId="57F149C5" w14:textId="24A63605" w:rsidR="00CC4A78" w:rsidRDefault="004C5898" w:rsidP="004C5898">
      <w:pPr>
        <w:pStyle w:val="Descripcin"/>
        <w:jc w:val="center"/>
      </w:pPr>
      <w:bookmarkStart w:id="112" w:name="_Toc159175592"/>
      <w:bookmarkStart w:id="113" w:name="_Toc160577944"/>
      <w:r>
        <w:t xml:space="preserve">Anexo </w:t>
      </w:r>
      <w:fldSimple w:instr=" SEQ Anexo \* ARABIC ">
        <w:r w:rsidR="008143EC">
          <w:rPr>
            <w:noProof/>
          </w:rPr>
          <w:t>9</w:t>
        </w:r>
      </w:fldSimple>
      <w:r w:rsidRPr="00EE5359">
        <w:t xml:space="preserve"> - Controlador </w:t>
      </w:r>
      <w:proofErr w:type="spellStart"/>
      <w:r w:rsidRPr="00EE5359">
        <w:t>createDevice</w:t>
      </w:r>
      <w:bookmarkEnd w:id="112"/>
      <w:bookmarkEnd w:id="113"/>
      <w:proofErr w:type="spellEnd"/>
    </w:p>
    <w:p w14:paraId="32FA2CD5" w14:textId="4296ACD6" w:rsidR="004C5898" w:rsidRDefault="004C5898" w:rsidP="004C5898"/>
    <w:p w14:paraId="04B45A3E" w14:textId="77777777" w:rsidR="004C5898" w:rsidRDefault="004C5898" w:rsidP="004C5898">
      <w:pPr>
        <w:pStyle w:val="Sinespaciado"/>
        <w:rPr>
          <w:noProof/>
        </w:rPr>
      </w:pPr>
    </w:p>
    <w:p w14:paraId="3983A408" w14:textId="77777777" w:rsidR="004C5898" w:rsidRDefault="004C5898" w:rsidP="004C5898">
      <w:pPr>
        <w:pStyle w:val="Sinespaciado"/>
        <w:keepNext/>
        <w:jc w:val="center"/>
      </w:pPr>
      <w:r>
        <w:rPr>
          <w:noProof/>
        </w:rPr>
        <w:lastRenderedPageBreak/>
        <w:drawing>
          <wp:inline distT="0" distB="0" distL="0" distR="0" wp14:anchorId="1D40C10E" wp14:editId="407CA798">
            <wp:extent cx="5033176" cy="99470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141" cstate="print">
                      <a:extLst>
                        <a:ext uri="{28A0092B-C50C-407E-A947-70E740481C1C}">
                          <a14:useLocalDpi xmlns:a14="http://schemas.microsoft.com/office/drawing/2010/main" val="0"/>
                        </a:ext>
                      </a:extLst>
                    </a:blip>
                    <a:srcRect l="4959" t="2570" r="5339" b="2828"/>
                    <a:stretch/>
                  </pic:blipFill>
                  <pic:spPr bwMode="auto">
                    <a:xfrm>
                      <a:off x="0" y="0"/>
                      <a:ext cx="5033619" cy="9947957"/>
                    </a:xfrm>
                    <a:prstGeom prst="rect">
                      <a:avLst/>
                    </a:prstGeom>
                    <a:ln>
                      <a:noFill/>
                    </a:ln>
                    <a:extLst>
                      <a:ext uri="{53640926-AAD7-44D8-BBD7-CCE9431645EC}">
                        <a14:shadowObscured xmlns:a14="http://schemas.microsoft.com/office/drawing/2010/main"/>
                      </a:ext>
                    </a:extLst>
                  </pic:spPr>
                </pic:pic>
              </a:graphicData>
            </a:graphic>
          </wp:inline>
        </w:drawing>
      </w:r>
    </w:p>
    <w:p w14:paraId="29717632" w14:textId="4156541E" w:rsidR="004C5898" w:rsidRPr="004C5898" w:rsidRDefault="004C5898" w:rsidP="004C5898">
      <w:pPr>
        <w:pStyle w:val="Descripcin"/>
        <w:jc w:val="center"/>
      </w:pPr>
      <w:bookmarkStart w:id="114" w:name="_Toc159175593"/>
      <w:bookmarkStart w:id="115" w:name="_Toc160577945"/>
      <w:r>
        <w:t xml:space="preserve">Anexo </w:t>
      </w:r>
      <w:fldSimple w:instr=" SEQ Anexo \* ARABIC ">
        <w:r w:rsidR="008143EC">
          <w:rPr>
            <w:noProof/>
          </w:rPr>
          <w:t>10</w:t>
        </w:r>
      </w:fldSimple>
      <w:r>
        <w:t xml:space="preserve"> - Controlador de </w:t>
      </w:r>
      <w:proofErr w:type="spellStart"/>
      <w:r w:rsidRPr="00F6358A">
        <w:t>updateDevice</w:t>
      </w:r>
      <w:bookmarkEnd w:id="114"/>
      <w:bookmarkEnd w:id="115"/>
      <w:proofErr w:type="spellEnd"/>
    </w:p>
    <w:p w14:paraId="4B5B5F9D" w14:textId="0B6FEDFE" w:rsidR="00CA746E" w:rsidRPr="00CA746E" w:rsidRDefault="00CA746E" w:rsidP="00CA746E"/>
    <w:p w14:paraId="6009E896" w14:textId="772CAEFC" w:rsidR="00CA746E" w:rsidRPr="00CA746E" w:rsidRDefault="00CA746E" w:rsidP="00CA746E"/>
    <w:p w14:paraId="0841FA5A" w14:textId="662E0B76" w:rsidR="00CA746E" w:rsidRPr="00CA746E" w:rsidRDefault="00CA746E" w:rsidP="00CA746E"/>
    <w:p w14:paraId="18DA35FB" w14:textId="77777777" w:rsidR="004C5898" w:rsidRDefault="004C5898" w:rsidP="004C5898">
      <w:pPr>
        <w:keepNext/>
        <w:jc w:val="center"/>
      </w:pPr>
      <w:r>
        <w:rPr>
          <w:noProof/>
        </w:rPr>
        <w:lastRenderedPageBreak/>
        <w:drawing>
          <wp:inline distT="0" distB="0" distL="0" distR="0" wp14:anchorId="21CC3AD5" wp14:editId="28C1DA15">
            <wp:extent cx="4219490" cy="508088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142" cstate="print">
                      <a:extLst>
                        <a:ext uri="{28A0092B-C50C-407E-A947-70E740481C1C}">
                          <a14:useLocalDpi xmlns:a14="http://schemas.microsoft.com/office/drawing/2010/main" val="0"/>
                        </a:ext>
                      </a:extLst>
                    </a:blip>
                    <a:srcRect l="5242" t="4545" r="5906" b="5134"/>
                    <a:stretch/>
                  </pic:blipFill>
                  <pic:spPr bwMode="auto">
                    <a:xfrm>
                      <a:off x="0" y="0"/>
                      <a:ext cx="4224557" cy="5086985"/>
                    </a:xfrm>
                    <a:prstGeom prst="rect">
                      <a:avLst/>
                    </a:prstGeom>
                    <a:ln>
                      <a:noFill/>
                    </a:ln>
                    <a:extLst>
                      <a:ext uri="{53640926-AAD7-44D8-BBD7-CCE9431645EC}">
                        <a14:shadowObscured xmlns:a14="http://schemas.microsoft.com/office/drawing/2010/main"/>
                      </a:ext>
                    </a:extLst>
                  </pic:spPr>
                </pic:pic>
              </a:graphicData>
            </a:graphic>
          </wp:inline>
        </w:drawing>
      </w:r>
    </w:p>
    <w:p w14:paraId="0F7A93A0" w14:textId="156E3DF7" w:rsidR="00CA746E" w:rsidRDefault="004C5898" w:rsidP="004C5898">
      <w:pPr>
        <w:pStyle w:val="Descripcin"/>
        <w:jc w:val="center"/>
      </w:pPr>
      <w:bookmarkStart w:id="116" w:name="_Toc159175594"/>
      <w:bookmarkStart w:id="117" w:name="_Toc160577946"/>
      <w:r>
        <w:t xml:space="preserve">Anexo </w:t>
      </w:r>
      <w:fldSimple w:instr=" SEQ Anexo \* ARABIC ">
        <w:r w:rsidR="008143EC">
          <w:rPr>
            <w:noProof/>
          </w:rPr>
          <w:t>11</w:t>
        </w:r>
      </w:fldSimple>
      <w:r>
        <w:t xml:space="preserve"> - Controlador de </w:t>
      </w:r>
      <w:proofErr w:type="spellStart"/>
      <w:r w:rsidRPr="00D71025">
        <w:t>deleteDevice</w:t>
      </w:r>
      <w:bookmarkEnd w:id="116"/>
      <w:bookmarkEnd w:id="117"/>
      <w:proofErr w:type="spellEnd"/>
    </w:p>
    <w:p w14:paraId="595FBFDF" w14:textId="77777777" w:rsidR="004C5898" w:rsidRDefault="004C5898" w:rsidP="004C5898">
      <w:pPr>
        <w:pStyle w:val="Sinespaciado"/>
        <w:rPr>
          <w:noProof/>
        </w:rPr>
      </w:pPr>
    </w:p>
    <w:p w14:paraId="17B00E44" w14:textId="77777777" w:rsidR="004C5898" w:rsidRDefault="004C5898" w:rsidP="004C5898">
      <w:pPr>
        <w:pStyle w:val="Sinespaciado"/>
        <w:keepNext/>
        <w:jc w:val="center"/>
      </w:pPr>
      <w:r>
        <w:rPr>
          <w:noProof/>
        </w:rPr>
        <w:drawing>
          <wp:inline distT="0" distB="0" distL="0" distR="0" wp14:anchorId="354B0CE0" wp14:editId="23F3D0A1">
            <wp:extent cx="3894572" cy="4898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143" cstate="print">
                      <a:extLst>
                        <a:ext uri="{28A0092B-C50C-407E-A947-70E740481C1C}">
                          <a14:useLocalDpi xmlns:a14="http://schemas.microsoft.com/office/drawing/2010/main" val="0"/>
                        </a:ext>
                      </a:extLst>
                    </a:blip>
                    <a:srcRect l="5526" t="4416" r="6473" b="4807"/>
                    <a:stretch/>
                  </pic:blipFill>
                  <pic:spPr bwMode="auto">
                    <a:xfrm>
                      <a:off x="0" y="0"/>
                      <a:ext cx="3897695" cy="4901932"/>
                    </a:xfrm>
                    <a:prstGeom prst="rect">
                      <a:avLst/>
                    </a:prstGeom>
                    <a:ln>
                      <a:noFill/>
                    </a:ln>
                    <a:extLst>
                      <a:ext uri="{53640926-AAD7-44D8-BBD7-CCE9431645EC}">
                        <a14:shadowObscured xmlns:a14="http://schemas.microsoft.com/office/drawing/2010/main"/>
                      </a:ext>
                    </a:extLst>
                  </pic:spPr>
                </pic:pic>
              </a:graphicData>
            </a:graphic>
          </wp:inline>
        </w:drawing>
      </w:r>
    </w:p>
    <w:p w14:paraId="792D0F93" w14:textId="046CE29A" w:rsidR="004C5898" w:rsidRDefault="004C5898" w:rsidP="004C5898">
      <w:pPr>
        <w:pStyle w:val="Descripcin"/>
        <w:jc w:val="center"/>
      </w:pPr>
      <w:bookmarkStart w:id="118" w:name="_Toc159175595"/>
      <w:bookmarkStart w:id="119" w:name="_Toc160577947"/>
      <w:r>
        <w:t xml:space="preserve">Anexo </w:t>
      </w:r>
      <w:fldSimple w:instr=" SEQ Anexo \* ARABIC ">
        <w:r w:rsidR="008143EC">
          <w:rPr>
            <w:noProof/>
          </w:rPr>
          <w:t>12</w:t>
        </w:r>
      </w:fldSimple>
      <w:r>
        <w:t xml:space="preserve"> - Controlador de </w:t>
      </w:r>
      <w:proofErr w:type="spellStart"/>
      <w:r w:rsidRPr="006A61F0">
        <w:t>createChannel</w:t>
      </w:r>
      <w:bookmarkEnd w:id="118"/>
      <w:bookmarkEnd w:id="119"/>
      <w:proofErr w:type="spellEnd"/>
    </w:p>
    <w:p w14:paraId="5B7F68F5" w14:textId="41EA6DD3" w:rsidR="004C5898" w:rsidRDefault="004C5898" w:rsidP="004C5898"/>
    <w:p w14:paraId="4EB32E91" w14:textId="77777777" w:rsidR="004C5898" w:rsidRDefault="004C5898" w:rsidP="004C5898">
      <w:pPr>
        <w:pStyle w:val="Sinespaciado"/>
        <w:keepNext/>
        <w:jc w:val="center"/>
      </w:pPr>
      <w:r>
        <w:rPr>
          <w:noProof/>
        </w:rPr>
        <w:lastRenderedPageBreak/>
        <w:drawing>
          <wp:inline distT="0" distB="0" distL="0" distR="0" wp14:anchorId="41514E5C" wp14:editId="29C99585">
            <wp:extent cx="4500791" cy="655353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144" cstate="print">
                      <a:extLst>
                        <a:ext uri="{28A0092B-C50C-407E-A947-70E740481C1C}">
                          <a14:useLocalDpi xmlns:a14="http://schemas.microsoft.com/office/drawing/2010/main" val="0"/>
                        </a:ext>
                      </a:extLst>
                    </a:blip>
                    <a:srcRect l="3826" t="2595" r="4203" b="3046"/>
                    <a:stretch/>
                  </pic:blipFill>
                  <pic:spPr bwMode="auto">
                    <a:xfrm>
                      <a:off x="0" y="0"/>
                      <a:ext cx="4500791" cy="6553539"/>
                    </a:xfrm>
                    <a:prstGeom prst="rect">
                      <a:avLst/>
                    </a:prstGeom>
                    <a:ln>
                      <a:noFill/>
                    </a:ln>
                    <a:extLst>
                      <a:ext uri="{53640926-AAD7-44D8-BBD7-CCE9431645EC}">
                        <a14:shadowObscured xmlns:a14="http://schemas.microsoft.com/office/drawing/2010/main"/>
                      </a:ext>
                    </a:extLst>
                  </pic:spPr>
                </pic:pic>
              </a:graphicData>
            </a:graphic>
          </wp:inline>
        </w:drawing>
      </w:r>
    </w:p>
    <w:p w14:paraId="598403EE" w14:textId="7A2E6014" w:rsidR="004C5898" w:rsidRPr="004C5898" w:rsidRDefault="004C5898" w:rsidP="004C5898">
      <w:pPr>
        <w:pStyle w:val="Descripcin"/>
        <w:jc w:val="center"/>
      </w:pPr>
      <w:bookmarkStart w:id="120" w:name="_Toc159175596"/>
      <w:bookmarkStart w:id="121" w:name="_Toc160577948"/>
      <w:r>
        <w:t xml:space="preserve">Anexo </w:t>
      </w:r>
      <w:fldSimple w:instr=" SEQ Anexo \* ARABIC ">
        <w:r w:rsidR="008143EC">
          <w:rPr>
            <w:noProof/>
          </w:rPr>
          <w:t>13</w:t>
        </w:r>
      </w:fldSimple>
      <w:r>
        <w:t xml:space="preserve"> - Controlador de </w:t>
      </w:r>
      <w:proofErr w:type="spellStart"/>
      <w:r w:rsidRPr="00852F73">
        <w:t>updateChannel</w:t>
      </w:r>
      <w:bookmarkEnd w:id="120"/>
      <w:bookmarkEnd w:id="121"/>
      <w:proofErr w:type="spellEnd"/>
    </w:p>
    <w:p w14:paraId="1F3A022A" w14:textId="77777777" w:rsidR="004C5898" w:rsidRDefault="004C5898" w:rsidP="004C5898">
      <w:pPr>
        <w:keepNext/>
        <w:jc w:val="center"/>
      </w:pPr>
      <w:r>
        <w:rPr>
          <w:noProof/>
        </w:rPr>
        <w:drawing>
          <wp:inline distT="0" distB="0" distL="0" distR="0" wp14:anchorId="71CF0A22" wp14:editId="1BD6900D">
            <wp:extent cx="4468126" cy="3649918"/>
            <wp:effectExtent l="0" t="0" r="889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145" cstate="print">
                      <a:extLst>
                        <a:ext uri="{28A0092B-C50C-407E-A947-70E740481C1C}">
                          <a14:useLocalDpi xmlns:a14="http://schemas.microsoft.com/office/drawing/2010/main" val="0"/>
                        </a:ext>
                      </a:extLst>
                    </a:blip>
                    <a:srcRect l="5244" t="5925" r="5762" b="7238"/>
                    <a:stretch/>
                  </pic:blipFill>
                  <pic:spPr bwMode="auto">
                    <a:xfrm>
                      <a:off x="0" y="0"/>
                      <a:ext cx="4468126" cy="3649918"/>
                    </a:xfrm>
                    <a:prstGeom prst="rect">
                      <a:avLst/>
                    </a:prstGeom>
                    <a:ln>
                      <a:noFill/>
                    </a:ln>
                    <a:extLst>
                      <a:ext uri="{53640926-AAD7-44D8-BBD7-CCE9431645EC}">
                        <a14:shadowObscured xmlns:a14="http://schemas.microsoft.com/office/drawing/2010/main"/>
                      </a:ext>
                    </a:extLst>
                  </pic:spPr>
                </pic:pic>
              </a:graphicData>
            </a:graphic>
          </wp:inline>
        </w:drawing>
      </w:r>
    </w:p>
    <w:p w14:paraId="38D00CC8" w14:textId="4796418E" w:rsidR="004C5898" w:rsidRDefault="004C5898" w:rsidP="004C5898">
      <w:pPr>
        <w:pStyle w:val="Descripcin"/>
        <w:jc w:val="center"/>
      </w:pPr>
      <w:bookmarkStart w:id="122" w:name="_Toc159175597"/>
      <w:bookmarkStart w:id="123" w:name="_Toc160577949"/>
      <w:r>
        <w:t xml:space="preserve">Anexo </w:t>
      </w:r>
      <w:fldSimple w:instr=" SEQ Anexo \* ARABIC ">
        <w:r w:rsidR="008143EC">
          <w:rPr>
            <w:noProof/>
          </w:rPr>
          <w:t>14</w:t>
        </w:r>
      </w:fldSimple>
      <w:r>
        <w:t xml:space="preserve"> - Controlador de </w:t>
      </w:r>
      <w:proofErr w:type="spellStart"/>
      <w:r w:rsidRPr="0063569F">
        <w:t>deleteChannel</w:t>
      </w:r>
      <w:bookmarkEnd w:id="122"/>
      <w:bookmarkEnd w:id="123"/>
      <w:proofErr w:type="spellEnd"/>
    </w:p>
    <w:p w14:paraId="30DE3485" w14:textId="77777777" w:rsidR="004C5898" w:rsidRDefault="004C5898" w:rsidP="004C5898">
      <w:pPr>
        <w:pStyle w:val="Sinespaciado"/>
        <w:rPr>
          <w:noProof/>
        </w:rPr>
      </w:pPr>
    </w:p>
    <w:p w14:paraId="1F89B1BE" w14:textId="77777777" w:rsidR="004C5898" w:rsidRDefault="004C5898" w:rsidP="004C5898">
      <w:pPr>
        <w:pStyle w:val="Sinespaciado"/>
        <w:keepNext/>
        <w:jc w:val="center"/>
      </w:pPr>
      <w:r>
        <w:rPr>
          <w:noProof/>
        </w:rPr>
        <w:drawing>
          <wp:inline distT="0" distB="0" distL="0" distR="0" wp14:anchorId="4B7A06A6" wp14:editId="59AB0E40">
            <wp:extent cx="4916557" cy="5899868"/>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146" cstate="print">
                      <a:extLst>
                        <a:ext uri="{28A0092B-C50C-407E-A947-70E740481C1C}">
                          <a14:useLocalDpi xmlns:a14="http://schemas.microsoft.com/office/drawing/2010/main" val="0"/>
                        </a:ext>
                      </a:extLst>
                    </a:blip>
                    <a:srcRect l="5101" t="3874" r="5626" b="4608"/>
                    <a:stretch/>
                  </pic:blipFill>
                  <pic:spPr bwMode="auto">
                    <a:xfrm>
                      <a:off x="0" y="0"/>
                      <a:ext cx="4919587" cy="5903504"/>
                    </a:xfrm>
                    <a:prstGeom prst="rect">
                      <a:avLst/>
                    </a:prstGeom>
                    <a:ln>
                      <a:noFill/>
                    </a:ln>
                    <a:extLst>
                      <a:ext uri="{53640926-AAD7-44D8-BBD7-CCE9431645EC}">
                        <a14:shadowObscured xmlns:a14="http://schemas.microsoft.com/office/drawing/2010/main"/>
                      </a:ext>
                    </a:extLst>
                  </pic:spPr>
                </pic:pic>
              </a:graphicData>
            </a:graphic>
          </wp:inline>
        </w:drawing>
      </w:r>
    </w:p>
    <w:p w14:paraId="790D5DFA" w14:textId="7081EBA2" w:rsidR="004C5898" w:rsidRDefault="004C5898" w:rsidP="004C5898">
      <w:pPr>
        <w:pStyle w:val="Descripcin"/>
        <w:jc w:val="center"/>
      </w:pPr>
      <w:bookmarkStart w:id="124" w:name="_Toc159175598"/>
      <w:bookmarkStart w:id="125" w:name="_Toc160577950"/>
      <w:r>
        <w:t xml:space="preserve">Anexo </w:t>
      </w:r>
      <w:fldSimple w:instr=" SEQ Anexo \* ARABIC ">
        <w:r w:rsidR="008143EC">
          <w:rPr>
            <w:noProof/>
          </w:rPr>
          <w:t>15</w:t>
        </w:r>
      </w:fldSimple>
      <w:r>
        <w:t xml:space="preserve"> - Controlador de </w:t>
      </w:r>
      <w:proofErr w:type="spellStart"/>
      <w:r w:rsidRPr="004E69C5">
        <w:t>getUsers</w:t>
      </w:r>
      <w:bookmarkEnd w:id="124"/>
      <w:bookmarkEnd w:id="125"/>
      <w:proofErr w:type="spellEnd"/>
    </w:p>
    <w:p w14:paraId="6DAB54FA" w14:textId="77777777" w:rsidR="00310FB8" w:rsidRDefault="00310FB8" w:rsidP="004C5898">
      <w:pPr>
        <w:rPr>
          <w:noProof/>
        </w:rPr>
      </w:pPr>
    </w:p>
    <w:p w14:paraId="31503756" w14:textId="77777777" w:rsidR="00310FB8" w:rsidRDefault="00310FB8" w:rsidP="00310FB8">
      <w:pPr>
        <w:keepNext/>
        <w:jc w:val="center"/>
      </w:pPr>
      <w:r>
        <w:rPr>
          <w:noProof/>
        </w:rPr>
        <w:lastRenderedPageBreak/>
        <w:drawing>
          <wp:inline distT="0" distB="0" distL="0" distR="0" wp14:anchorId="1F870D3B" wp14:editId="07F526B9">
            <wp:extent cx="5331124" cy="8975412"/>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147" cstate="print">
                      <a:extLst>
                        <a:ext uri="{28A0092B-C50C-407E-A947-70E740481C1C}">
                          <a14:useLocalDpi xmlns:a14="http://schemas.microsoft.com/office/drawing/2010/main" val="0"/>
                        </a:ext>
                      </a:extLst>
                    </a:blip>
                    <a:srcRect l="4458" t="2470" r="4684" b="3001"/>
                    <a:stretch/>
                  </pic:blipFill>
                  <pic:spPr bwMode="auto">
                    <a:xfrm>
                      <a:off x="0" y="0"/>
                      <a:ext cx="5335268" cy="8982389"/>
                    </a:xfrm>
                    <a:prstGeom prst="rect">
                      <a:avLst/>
                    </a:prstGeom>
                    <a:ln>
                      <a:noFill/>
                    </a:ln>
                    <a:extLst>
                      <a:ext uri="{53640926-AAD7-44D8-BBD7-CCE9431645EC}">
                        <a14:shadowObscured xmlns:a14="http://schemas.microsoft.com/office/drawing/2010/main"/>
                      </a:ext>
                    </a:extLst>
                  </pic:spPr>
                </pic:pic>
              </a:graphicData>
            </a:graphic>
          </wp:inline>
        </w:drawing>
      </w:r>
    </w:p>
    <w:p w14:paraId="32C6B3BE" w14:textId="769662F5" w:rsidR="004C5898" w:rsidRDefault="00310FB8" w:rsidP="00310FB8">
      <w:pPr>
        <w:pStyle w:val="Descripcin"/>
        <w:jc w:val="center"/>
      </w:pPr>
      <w:bookmarkStart w:id="126" w:name="_Toc159175599"/>
      <w:bookmarkStart w:id="127" w:name="_Toc160577951"/>
      <w:r>
        <w:t xml:space="preserve">Anexo </w:t>
      </w:r>
      <w:fldSimple w:instr=" SEQ Anexo \* ARABIC ">
        <w:r w:rsidR="008143EC">
          <w:rPr>
            <w:noProof/>
          </w:rPr>
          <w:t>16</w:t>
        </w:r>
      </w:fldSimple>
      <w:r>
        <w:t xml:space="preserve"> - Controlador de </w:t>
      </w:r>
      <w:proofErr w:type="spellStart"/>
      <w:r w:rsidRPr="00DA11C8">
        <w:t>createUser</w:t>
      </w:r>
      <w:bookmarkEnd w:id="126"/>
      <w:bookmarkEnd w:id="127"/>
      <w:proofErr w:type="spellEnd"/>
    </w:p>
    <w:p w14:paraId="30B4BDFE" w14:textId="77777777" w:rsidR="00310FB8" w:rsidRDefault="00310FB8" w:rsidP="00310FB8">
      <w:pPr>
        <w:rPr>
          <w:noProof/>
        </w:rPr>
      </w:pPr>
    </w:p>
    <w:p w14:paraId="703CDCB2" w14:textId="77777777" w:rsidR="00310FB8" w:rsidRDefault="00310FB8" w:rsidP="00310FB8">
      <w:pPr>
        <w:keepNext/>
        <w:jc w:val="center"/>
      </w:pPr>
      <w:r>
        <w:rPr>
          <w:noProof/>
        </w:rPr>
        <w:lastRenderedPageBreak/>
        <w:drawing>
          <wp:inline distT="0" distB="0" distL="0" distR="0" wp14:anchorId="4E4959E1" wp14:editId="7E13E42F">
            <wp:extent cx="5046452" cy="4339087"/>
            <wp:effectExtent l="0" t="0" r="190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148" cstate="print">
                      <a:extLst>
                        <a:ext uri="{28A0092B-C50C-407E-A947-70E740481C1C}">
                          <a14:useLocalDpi xmlns:a14="http://schemas.microsoft.com/office/drawing/2010/main" val="0"/>
                        </a:ext>
                      </a:extLst>
                    </a:blip>
                    <a:srcRect l="4919" t="5305" r="5144" b="5751"/>
                    <a:stretch/>
                  </pic:blipFill>
                  <pic:spPr bwMode="auto">
                    <a:xfrm>
                      <a:off x="0" y="0"/>
                      <a:ext cx="5046766" cy="4339357"/>
                    </a:xfrm>
                    <a:prstGeom prst="rect">
                      <a:avLst/>
                    </a:prstGeom>
                    <a:ln>
                      <a:noFill/>
                    </a:ln>
                    <a:extLst>
                      <a:ext uri="{53640926-AAD7-44D8-BBD7-CCE9431645EC}">
                        <a14:shadowObscured xmlns:a14="http://schemas.microsoft.com/office/drawing/2010/main"/>
                      </a:ext>
                    </a:extLst>
                  </pic:spPr>
                </pic:pic>
              </a:graphicData>
            </a:graphic>
          </wp:inline>
        </w:drawing>
      </w:r>
    </w:p>
    <w:p w14:paraId="138CBA71" w14:textId="4D287B99" w:rsidR="00310FB8" w:rsidRDefault="00310FB8" w:rsidP="00310FB8">
      <w:pPr>
        <w:pStyle w:val="Descripcin"/>
        <w:jc w:val="center"/>
      </w:pPr>
      <w:bookmarkStart w:id="128" w:name="_Toc159175600"/>
      <w:bookmarkStart w:id="129" w:name="_Toc160577952"/>
      <w:r>
        <w:t xml:space="preserve">Anexo </w:t>
      </w:r>
      <w:fldSimple w:instr=" SEQ Anexo \* ARABIC ">
        <w:r w:rsidR="008143EC">
          <w:rPr>
            <w:noProof/>
          </w:rPr>
          <w:t>17</w:t>
        </w:r>
      </w:fldSimple>
      <w:r>
        <w:t xml:space="preserve"> - Controlador de </w:t>
      </w:r>
      <w:proofErr w:type="spellStart"/>
      <w:r w:rsidRPr="00E93844">
        <w:t>deleteUser</w:t>
      </w:r>
      <w:bookmarkEnd w:id="128"/>
      <w:bookmarkEnd w:id="129"/>
      <w:proofErr w:type="spellEnd"/>
    </w:p>
    <w:p w14:paraId="6D94E52B" w14:textId="0428A79F" w:rsidR="00310FB8" w:rsidRDefault="00310FB8" w:rsidP="00310FB8"/>
    <w:p w14:paraId="28347C74" w14:textId="77777777" w:rsidR="00310FB8" w:rsidRDefault="00310FB8" w:rsidP="00310FB8">
      <w:pPr>
        <w:pStyle w:val="Sinespaciado"/>
        <w:rPr>
          <w:noProof/>
        </w:rPr>
      </w:pPr>
    </w:p>
    <w:p w14:paraId="52574F81" w14:textId="77777777" w:rsidR="00310FB8" w:rsidRDefault="00310FB8" w:rsidP="00310FB8">
      <w:pPr>
        <w:pStyle w:val="Sinespaciado"/>
        <w:keepNext/>
        <w:jc w:val="center"/>
      </w:pPr>
      <w:r>
        <w:rPr>
          <w:noProof/>
        </w:rPr>
        <w:drawing>
          <wp:inline distT="0" distB="0" distL="0" distR="0" wp14:anchorId="166649C8" wp14:editId="16AE696C">
            <wp:extent cx="5063705" cy="4114692"/>
            <wp:effectExtent l="0" t="0" r="381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149" cstate="print">
                      <a:extLst>
                        <a:ext uri="{28A0092B-C50C-407E-A947-70E740481C1C}">
                          <a14:useLocalDpi xmlns:a14="http://schemas.microsoft.com/office/drawing/2010/main" val="0"/>
                        </a:ext>
                      </a:extLst>
                    </a:blip>
                    <a:srcRect l="4919" t="5555" r="4832" b="6106"/>
                    <a:stretch/>
                  </pic:blipFill>
                  <pic:spPr bwMode="auto">
                    <a:xfrm>
                      <a:off x="0" y="0"/>
                      <a:ext cx="5064291" cy="4115168"/>
                    </a:xfrm>
                    <a:prstGeom prst="rect">
                      <a:avLst/>
                    </a:prstGeom>
                    <a:ln>
                      <a:noFill/>
                    </a:ln>
                    <a:extLst>
                      <a:ext uri="{53640926-AAD7-44D8-BBD7-CCE9431645EC}">
                        <a14:shadowObscured xmlns:a14="http://schemas.microsoft.com/office/drawing/2010/main"/>
                      </a:ext>
                    </a:extLst>
                  </pic:spPr>
                </pic:pic>
              </a:graphicData>
            </a:graphic>
          </wp:inline>
        </w:drawing>
      </w:r>
    </w:p>
    <w:p w14:paraId="26B34220" w14:textId="09DE1171" w:rsidR="00310FB8" w:rsidRDefault="00310FB8" w:rsidP="00310FB8">
      <w:pPr>
        <w:pStyle w:val="Descripcin"/>
        <w:jc w:val="center"/>
      </w:pPr>
      <w:bookmarkStart w:id="130" w:name="_Toc159175601"/>
      <w:bookmarkStart w:id="131" w:name="_Toc160577953"/>
      <w:r>
        <w:t xml:space="preserve">Anexo </w:t>
      </w:r>
      <w:fldSimple w:instr=" SEQ Anexo \* ARABIC ">
        <w:r w:rsidR="008143EC">
          <w:rPr>
            <w:noProof/>
          </w:rPr>
          <w:t>18</w:t>
        </w:r>
      </w:fldSimple>
      <w:r>
        <w:t xml:space="preserve"> - Controlador de </w:t>
      </w:r>
      <w:proofErr w:type="spellStart"/>
      <w:r w:rsidRPr="0097451B">
        <w:t>getKeys</w:t>
      </w:r>
      <w:bookmarkEnd w:id="130"/>
      <w:bookmarkEnd w:id="131"/>
      <w:proofErr w:type="spellEnd"/>
    </w:p>
    <w:p w14:paraId="46DD3627" w14:textId="77777777" w:rsidR="00310FB8" w:rsidRDefault="00310FB8" w:rsidP="00310FB8">
      <w:pPr>
        <w:rPr>
          <w:noProof/>
        </w:rPr>
      </w:pPr>
    </w:p>
    <w:p w14:paraId="448A24A7" w14:textId="77777777" w:rsidR="00310FB8" w:rsidRDefault="00310FB8" w:rsidP="00310FB8">
      <w:pPr>
        <w:keepNext/>
        <w:jc w:val="center"/>
      </w:pPr>
      <w:r>
        <w:rPr>
          <w:noProof/>
        </w:rPr>
        <w:lastRenderedPageBreak/>
        <w:drawing>
          <wp:inline distT="0" distB="0" distL="0" distR="0" wp14:anchorId="37A7E676" wp14:editId="6001E6A8">
            <wp:extent cx="5080958" cy="6288657"/>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rotWithShape="1">
                    <a:blip r:embed="rId150" cstate="print">
                      <a:extLst>
                        <a:ext uri="{28A0092B-C50C-407E-A947-70E740481C1C}">
                          <a14:useLocalDpi xmlns:a14="http://schemas.microsoft.com/office/drawing/2010/main" val="0"/>
                        </a:ext>
                      </a:extLst>
                    </a:blip>
                    <a:srcRect l="4765" t="3419" r="4680" b="4285"/>
                    <a:stretch/>
                  </pic:blipFill>
                  <pic:spPr bwMode="auto">
                    <a:xfrm>
                      <a:off x="0" y="0"/>
                      <a:ext cx="5080958" cy="6288657"/>
                    </a:xfrm>
                    <a:prstGeom prst="rect">
                      <a:avLst/>
                    </a:prstGeom>
                    <a:ln>
                      <a:noFill/>
                    </a:ln>
                    <a:extLst>
                      <a:ext uri="{53640926-AAD7-44D8-BBD7-CCE9431645EC}">
                        <a14:shadowObscured xmlns:a14="http://schemas.microsoft.com/office/drawing/2010/main"/>
                      </a:ext>
                    </a:extLst>
                  </pic:spPr>
                </pic:pic>
              </a:graphicData>
            </a:graphic>
          </wp:inline>
        </w:drawing>
      </w:r>
    </w:p>
    <w:p w14:paraId="6BF3023C" w14:textId="2B5AFF8D" w:rsidR="00310FB8" w:rsidRDefault="00310FB8" w:rsidP="00310FB8">
      <w:pPr>
        <w:pStyle w:val="Descripcin"/>
        <w:jc w:val="center"/>
      </w:pPr>
      <w:bookmarkStart w:id="132" w:name="_Toc159175602"/>
      <w:bookmarkStart w:id="133" w:name="_Toc160577954"/>
      <w:r>
        <w:t xml:space="preserve">Anexo </w:t>
      </w:r>
      <w:fldSimple w:instr=" SEQ Anexo \* ARABIC ">
        <w:r w:rsidR="008143EC">
          <w:rPr>
            <w:noProof/>
          </w:rPr>
          <w:t>19</w:t>
        </w:r>
      </w:fldSimple>
      <w:r>
        <w:t xml:space="preserve"> - Controlador de </w:t>
      </w:r>
      <w:proofErr w:type="spellStart"/>
      <w:r w:rsidRPr="00727596">
        <w:t>getKeyByUserId</w:t>
      </w:r>
      <w:bookmarkEnd w:id="132"/>
      <w:bookmarkEnd w:id="133"/>
      <w:proofErr w:type="spellEnd"/>
    </w:p>
    <w:p w14:paraId="48D1CBCC" w14:textId="77777777" w:rsidR="00310FB8" w:rsidRDefault="00310FB8" w:rsidP="00310FB8">
      <w:pPr>
        <w:rPr>
          <w:noProof/>
        </w:rPr>
      </w:pPr>
    </w:p>
    <w:p w14:paraId="4098E5A7" w14:textId="77777777" w:rsidR="00310FB8" w:rsidRDefault="00310FB8" w:rsidP="00310FB8">
      <w:pPr>
        <w:keepNext/>
        <w:jc w:val="center"/>
      </w:pPr>
      <w:r>
        <w:rPr>
          <w:noProof/>
        </w:rPr>
        <w:lastRenderedPageBreak/>
        <w:drawing>
          <wp:inline distT="0" distB="0" distL="0" distR="0" wp14:anchorId="2D4FDDE3" wp14:editId="57F3985F">
            <wp:extent cx="5003320" cy="8971472"/>
            <wp:effectExtent l="0" t="0" r="698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rotWithShape="1">
                    <a:blip r:embed="rId151" cstate="print">
                      <a:extLst>
                        <a:ext uri="{28A0092B-C50C-407E-A947-70E740481C1C}">
                          <a14:useLocalDpi xmlns:a14="http://schemas.microsoft.com/office/drawing/2010/main" val="0"/>
                        </a:ext>
                      </a:extLst>
                    </a:blip>
                    <a:srcRect l="5227" t="2795" r="5605" b="3398"/>
                    <a:stretch/>
                  </pic:blipFill>
                  <pic:spPr bwMode="auto">
                    <a:xfrm>
                      <a:off x="0" y="0"/>
                      <a:ext cx="5003617" cy="8972004"/>
                    </a:xfrm>
                    <a:prstGeom prst="rect">
                      <a:avLst/>
                    </a:prstGeom>
                    <a:ln>
                      <a:noFill/>
                    </a:ln>
                    <a:extLst>
                      <a:ext uri="{53640926-AAD7-44D8-BBD7-CCE9431645EC}">
                        <a14:shadowObscured xmlns:a14="http://schemas.microsoft.com/office/drawing/2010/main"/>
                      </a:ext>
                    </a:extLst>
                  </pic:spPr>
                </pic:pic>
              </a:graphicData>
            </a:graphic>
          </wp:inline>
        </w:drawing>
      </w:r>
    </w:p>
    <w:p w14:paraId="6BCDD67C" w14:textId="14B9A92E" w:rsidR="00310FB8" w:rsidRDefault="00310FB8" w:rsidP="00310FB8">
      <w:pPr>
        <w:pStyle w:val="Descripcin"/>
        <w:jc w:val="center"/>
      </w:pPr>
      <w:bookmarkStart w:id="134" w:name="_Toc159175603"/>
      <w:bookmarkStart w:id="135" w:name="_Toc160577955"/>
      <w:r>
        <w:t xml:space="preserve">Anexo </w:t>
      </w:r>
      <w:fldSimple w:instr=" SEQ Anexo \* ARABIC ">
        <w:r w:rsidR="008143EC">
          <w:rPr>
            <w:noProof/>
          </w:rPr>
          <w:t>20</w:t>
        </w:r>
      </w:fldSimple>
      <w:r>
        <w:t xml:space="preserve"> - Controlador de </w:t>
      </w:r>
      <w:proofErr w:type="spellStart"/>
      <w:r w:rsidRPr="00836E02">
        <w:t>exportDataFromChannel</w:t>
      </w:r>
      <w:bookmarkEnd w:id="134"/>
      <w:bookmarkEnd w:id="135"/>
      <w:proofErr w:type="spellEnd"/>
    </w:p>
    <w:p w14:paraId="0F6F2CF0" w14:textId="77777777" w:rsidR="00310FB8" w:rsidRDefault="00310FB8" w:rsidP="00310FB8">
      <w:pPr>
        <w:rPr>
          <w:noProof/>
        </w:rPr>
      </w:pPr>
    </w:p>
    <w:p w14:paraId="556457A4" w14:textId="77777777" w:rsidR="00310FB8" w:rsidRDefault="00310FB8" w:rsidP="00310FB8">
      <w:pPr>
        <w:keepNext/>
        <w:jc w:val="center"/>
      </w:pPr>
      <w:r>
        <w:rPr>
          <w:noProof/>
        </w:rPr>
        <w:lastRenderedPageBreak/>
        <w:drawing>
          <wp:inline distT="0" distB="0" distL="0" distR="0" wp14:anchorId="28EFCA77" wp14:editId="3F5A4B72">
            <wp:extent cx="4674572" cy="102740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152" cstate="print">
                      <a:extLst>
                        <a:ext uri="{28A0092B-C50C-407E-A947-70E740481C1C}">
                          <a14:useLocalDpi xmlns:a14="http://schemas.microsoft.com/office/drawing/2010/main" val="0"/>
                        </a:ext>
                      </a:extLst>
                    </a:blip>
                    <a:srcRect l="4923" t="2236" r="5984" b="2624"/>
                    <a:stretch/>
                  </pic:blipFill>
                  <pic:spPr bwMode="auto">
                    <a:xfrm>
                      <a:off x="0" y="0"/>
                      <a:ext cx="4677641" cy="10280807"/>
                    </a:xfrm>
                    <a:prstGeom prst="rect">
                      <a:avLst/>
                    </a:prstGeom>
                    <a:ln>
                      <a:noFill/>
                    </a:ln>
                    <a:extLst>
                      <a:ext uri="{53640926-AAD7-44D8-BBD7-CCE9431645EC}">
                        <a14:shadowObscured xmlns:a14="http://schemas.microsoft.com/office/drawing/2010/main"/>
                      </a:ext>
                    </a:extLst>
                  </pic:spPr>
                </pic:pic>
              </a:graphicData>
            </a:graphic>
          </wp:inline>
        </w:drawing>
      </w:r>
    </w:p>
    <w:p w14:paraId="4E3E883D" w14:textId="75CE28CA" w:rsidR="00310FB8" w:rsidRDefault="00310FB8" w:rsidP="00310FB8">
      <w:pPr>
        <w:pStyle w:val="Descripcin"/>
        <w:jc w:val="center"/>
      </w:pPr>
      <w:bookmarkStart w:id="136" w:name="_Toc159175604"/>
      <w:bookmarkStart w:id="137" w:name="_Toc160577956"/>
      <w:r>
        <w:t xml:space="preserve">Anexo </w:t>
      </w:r>
      <w:fldSimple w:instr=" SEQ Anexo \* ARABIC ">
        <w:r w:rsidR="008143EC">
          <w:rPr>
            <w:noProof/>
          </w:rPr>
          <w:t>21</w:t>
        </w:r>
      </w:fldSimple>
      <w:r>
        <w:t xml:space="preserve"> - Controlador de </w:t>
      </w:r>
      <w:proofErr w:type="spellStart"/>
      <w:r w:rsidRPr="000D44FE">
        <w:t>getDataFromDeviceWithAgregate</w:t>
      </w:r>
      <w:bookmarkEnd w:id="136"/>
      <w:bookmarkEnd w:id="137"/>
      <w:proofErr w:type="spellEnd"/>
    </w:p>
    <w:p w14:paraId="5467270D" w14:textId="145211F0" w:rsidR="00310FB8" w:rsidRDefault="00310FB8" w:rsidP="00310FB8"/>
    <w:p w14:paraId="3B6A0C24" w14:textId="77777777" w:rsidR="00310FB8" w:rsidRDefault="00310FB8" w:rsidP="00310FB8">
      <w:pPr>
        <w:pStyle w:val="Sinespaciado"/>
        <w:keepNext/>
        <w:jc w:val="center"/>
      </w:pPr>
      <w:r>
        <w:rPr>
          <w:noProof/>
        </w:rPr>
        <w:lastRenderedPageBreak/>
        <w:drawing>
          <wp:inline distT="0" distB="0" distL="0" distR="0" wp14:anchorId="09027D27" wp14:editId="4695BE48">
            <wp:extent cx="5080958" cy="789317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153" cstate="print">
                      <a:extLst>
                        <a:ext uri="{28A0092B-C50C-407E-A947-70E740481C1C}">
                          <a14:useLocalDpi xmlns:a14="http://schemas.microsoft.com/office/drawing/2010/main" val="0"/>
                        </a:ext>
                      </a:extLst>
                    </a:blip>
                    <a:srcRect l="4765" t="3167" r="4680" b="3371"/>
                    <a:stretch/>
                  </pic:blipFill>
                  <pic:spPr bwMode="auto">
                    <a:xfrm>
                      <a:off x="0" y="0"/>
                      <a:ext cx="5081483" cy="7893985"/>
                    </a:xfrm>
                    <a:prstGeom prst="rect">
                      <a:avLst/>
                    </a:prstGeom>
                    <a:ln>
                      <a:noFill/>
                    </a:ln>
                    <a:extLst>
                      <a:ext uri="{53640926-AAD7-44D8-BBD7-CCE9431645EC}">
                        <a14:shadowObscured xmlns:a14="http://schemas.microsoft.com/office/drawing/2010/main"/>
                      </a:ext>
                    </a:extLst>
                  </pic:spPr>
                </pic:pic>
              </a:graphicData>
            </a:graphic>
          </wp:inline>
        </w:drawing>
      </w:r>
    </w:p>
    <w:p w14:paraId="2B86F377" w14:textId="16D25305" w:rsidR="00310FB8" w:rsidRDefault="00310FB8" w:rsidP="00310FB8">
      <w:pPr>
        <w:pStyle w:val="Descripcin"/>
        <w:jc w:val="center"/>
      </w:pPr>
      <w:bookmarkStart w:id="138" w:name="_Toc159175605"/>
      <w:bookmarkStart w:id="139" w:name="_Toc160577957"/>
      <w:r>
        <w:t xml:space="preserve">Anexo </w:t>
      </w:r>
      <w:fldSimple w:instr=" SEQ Anexo \* ARABIC ">
        <w:r w:rsidR="008143EC">
          <w:rPr>
            <w:noProof/>
          </w:rPr>
          <w:t>22</w:t>
        </w:r>
      </w:fldSimple>
      <w:r>
        <w:t xml:space="preserve"> - Controlador de </w:t>
      </w:r>
      <w:proofErr w:type="spellStart"/>
      <w:r w:rsidRPr="006E7CEA">
        <w:t>createGuestChannel</w:t>
      </w:r>
      <w:bookmarkEnd w:id="138"/>
      <w:bookmarkEnd w:id="139"/>
      <w:proofErr w:type="spellEnd"/>
    </w:p>
    <w:p w14:paraId="6E34BB12" w14:textId="77F98A49" w:rsidR="00A219E2" w:rsidRDefault="00A219E2" w:rsidP="00A219E2"/>
    <w:p w14:paraId="36D67547" w14:textId="77777777" w:rsidR="00A219E2" w:rsidRDefault="00A219E2" w:rsidP="00A219E2">
      <w:pPr>
        <w:pStyle w:val="Sinespaciado"/>
        <w:rPr>
          <w:noProof/>
        </w:rPr>
      </w:pPr>
    </w:p>
    <w:p w14:paraId="685FBC22" w14:textId="77777777" w:rsidR="00CB6CA3" w:rsidRDefault="00A219E2" w:rsidP="00CB6CA3">
      <w:pPr>
        <w:pStyle w:val="Sinespaciado"/>
        <w:keepNext/>
        <w:jc w:val="center"/>
      </w:pPr>
      <w:r>
        <w:rPr>
          <w:noProof/>
        </w:rPr>
        <w:lastRenderedPageBreak/>
        <w:drawing>
          <wp:inline distT="0" distB="0" distL="0" distR="0" wp14:anchorId="442C849E" wp14:editId="5764B410">
            <wp:extent cx="4010025" cy="7101429"/>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154" cstate="print">
                      <a:extLst>
                        <a:ext uri="{28A0092B-C50C-407E-A947-70E740481C1C}">
                          <a14:useLocalDpi xmlns:a14="http://schemas.microsoft.com/office/drawing/2010/main" val="0"/>
                        </a:ext>
                      </a:extLst>
                    </a:blip>
                    <a:srcRect l="5594" t="3175" r="5748" b="3651"/>
                    <a:stretch/>
                  </pic:blipFill>
                  <pic:spPr bwMode="auto">
                    <a:xfrm>
                      <a:off x="0" y="0"/>
                      <a:ext cx="4013593" cy="7107747"/>
                    </a:xfrm>
                    <a:prstGeom prst="rect">
                      <a:avLst/>
                    </a:prstGeom>
                    <a:ln>
                      <a:noFill/>
                    </a:ln>
                    <a:extLst>
                      <a:ext uri="{53640926-AAD7-44D8-BBD7-CCE9431645EC}">
                        <a14:shadowObscured xmlns:a14="http://schemas.microsoft.com/office/drawing/2010/main"/>
                      </a:ext>
                    </a:extLst>
                  </pic:spPr>
                </pic:pic>
              </a:graphicData>
            </a:graphic>
          </wp:inline>
        </w:drawing>
      </w:r>
    </w:p>
    <w:p w14:paraId="3B3B1053" w14:textId="582EA895" w:rsidR="00A219E2" w:rsidRDefault="00CB6CA3" w:rsidP="00CB6CA3">
      <w:pPr>
        <w:pStyle w:val="Descripcin"/>
        <w:jc w:val="center"/>
      </w:pPr>
      <w:bookmarkStart w:id="140" w:name="_Toc159175606"/>
      <w:bookmarkStart w:id="141" w:name="_Toc160577958"/>
      <w:r>
        <w:t xml:space="preserve">Anexo </w:t>
      </w:r>
      <w:fldSimple w:instr=" SEQ Anexo \* ARABIC ">
        <w:r w:rsidR="008143EC">
          <w:rPr>
            <w:noProof/>
          </w:rPr>
          <w:t>23</w:t>
        </w:r>
      </w:fldSimple>
      <w:r>
        <w:t xml:space="preserve"> - Archivo de configuración para Swagger</w:t>
      </w:r>
      <w:bookmarkEnd w:id="140"/>
      <w:bookmarkEnd w:id="141"/>
    </w:p>
    <w:p w14:paraId="0364FBC1" w14:textId="77777777" w:rsidR="00FF0BA0" w:rsidRDefault="00FF0BA0" w:rsidP="00FF0BA0">
      <w:pPr>
        <w:rPr>
          <w:noProof/>
        </w:rPr>
      </w:pPr>
    </w:p>
    <w:p w14:paraId="0B08465A" w14:textId="77777777" w:rsidR="00FF0BA0" w:rsidRDefault="00FF0BA0" w:rsidP="00FF0BA0">
      <w:pPr>
        <w:jc w:val="center"/>
        <w:rPr>
          <w:noProof/>
        </w:rPr>
      </w:pPr>
    </w:p>
    <w:p w14:paraId="16C7BA7A" w14:textId="77777777" w:rsidR="007852F2" w:rsidRDefault="007852F2" w:rsidP="00FF0BA0">
      <w:pPr>
        <w:jc w:val="center"/>
        <w:rPr>
          <w:noProof/>
        </w:rPr>
      </w:pPr>
    </w:p>
    <w:p w14:paraId="7D6BC1D6" w14:textId="77777777" w:rsidR="007852F2" w:rsidRDefault="00FF0BA0" w:rsidP="007852F2">
      <w:pPr>
        <w:keepNext/>
        <w:jc w:val="center"/>
      </w:pPr>
      <w:r>
        <w:rPr>
          <w:noProof/>
        </w:rPr>
        <w:lastRenderedPageBreak/>
        <w:drawing>
          <wp:inline distT="0" distB="0" distL="0" distR="0" wp14:anchorId="15CB4923" wp14:editId="24C9C4BA">
            <wp:extent cx="4023360" cy="10548518"/>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155" cstate="print">
                      <a:extLst>
                        <a:ext uri="{28A0092B-C50C-407E-A947-70E740481C1C}">
                          <a14:useLocalDpi xmlns:a14="http://schemas.microsoft.com/office/drawing/2010/main" val="0"/>
                        </a:ext>
                      </a:extLst>
                    </a:blip>
                    <a:srcRect l="6156" t="2551" r="7016" b="3096"/>
                    <a:stretch/>
                  </pic:blipFill>
                  <pic:spPr bwMode="auto">
                    <a:xfrm>
                      <a:off x="0" y="0"/>
                      <a:ext cx="4023783" cy="10549627"/>
                    </a:xfrm>
                    <a:prstGeom prst="rect">
                      <a:avLst/>
                    </a:prstGeom>
                    <a:ln>
                      <a:noFill/>
                    </a:ln>
                    <a:extLst>
                      <a:ext uri="{53640926-AAD7-44D8-BBD7-CCE9431645EC}">
                        <a14:shadowObscured xmlns:a14="http://schemas.microsoft.com/office/drawing/2010/main"/>
                      </a:ext>
                    </a:extLst>
                  </pic:spPr>
                </pic:pic>
              </a:graphicData>
            </a:graphic>
          </wp:inline>
        </w:drawing>
      </w:r>
    </w:p>
    <w:p w14:paraId="5E117889" w14:textId="514A3021" w:rsidR="00FF0BA0" w:rsidRPr="00FF0BA0" w:rsidRDefault="007852F2" w:rsidP="007852F2">
      <w:pPr>
        <w:pStyle w:val="Descripcin"/>
        <w:jc w:val="center"/>
      </w:pPr>
      <w:bookmarkStart w:id="142" w:name="_Toc159175607"/>
      <w:bookmarkStart w:id="143" w:name="_Toc160577959"/>
      <w:r>
        <w:t xml:space="preserve">Anexo </w:t>
      </w:r>
      <w:fldSimple w:instr=" SEQ Anexo \* ARABIC ">
        <w:r w:rsidR="008143EC">
          <w:rPr>
            <w:noProof/>
          </w:rPr>
          <w:t>24</w:t>
        </w:r>
      </w:fldSimple>
      <w:r>
        <w:t xml:space="preserve"> - Controlador del Cliente </w:t>
      </w:r>
      <w:proofErr w:type="spellStart"/>
      <w:r>
        <w:t>Mqtt</w:t>
      </w:r>
      <w:bookmarkEnd w:id="142"/>
      <w:bookmarkEnd w:id="143"/>
      <w:proofErr w:type="spellEnd"/>
    </w:p>
    <w:p w14:paraId="52B9789B" w14:textId="77777777" w:rsidR="000820C7" w:rsidRDefault="000820C7" w:rsidP="000820C7">
      <w:pPr>
        <w:keepNext/>
        <w:jc w:val="center"/>
      </w:pPr>
      <w:r>
        <w:rPr>
          <w:noProof/>
        </w:rPr>
        <w:lastRenderedPageBreak/>
        <w:drawing>
          <wp:inline distT="0" distB="0" distL="0" distR="0" wp14:anchorId="4CD3C8F6" wp14:editId="53417462">
            <wp:extent cx="4813300" cy="2042368"/>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56" cstate="print">
                      <a:extLst>
                        <a:ext uri="{28A0092B-C50C-407E-A947-70E740481C1C}">
                          <a14:useLocalDpi xmlns:a14="http://schemas.microsoft.com/office/drawing/2010/main" val="0"/>
                        </a:ext>
                      </a:extLst>
                    </a:blip>
                    <a:srcRect l="4300" t="9443" r="4492" b="9821"/>
                    <a:stretch/>
                  </pic:blipFill>
                  <pic:spPr bwMode="auto">
                    <a:xfrm>
                      <a:off x="0" y="0"/>
                      <a:ext cx="4819209" cy="2044875"/>
                    </a:xfrm>
                    <a:prstGeom prst="rect">
                      <a:avLst/>
                    </a:prstGeom>
                    <a:ln>
                      <a:noFill/>
                    </a:ln>
                    <a:extLst>
                      <a:ext uri="{53640926-AAD7-44D8-BBD7-CCE9431645EC}">
                        <a14:shadowObscured xmlns:a14="http://schemas.microsoft.com/office/drawing/2010/main"/>
                      </a:ext>
                    </a:extLst>
                  </pic:spPr>
                </pic:pic>
              </a:graphicData>
            </a:graphic>
          </wp:inline>
        </w:drawing>
      </w:r>
    </w:p>
    <w:p w14:paraId="4B706C33" w14:textId="3932AB84" w:rsidR="000820C7" w:rsidRDefault="000820C7" w:rsidP="000820C7">
      <w:pPr>
        <w:pStyle w:val="Descripcin"/>
        <w:jc w:val="center"/>
      </w:pPr>
      <w:bookmarkStart w:id="144" w:name="_Toc159175608"/>
      <w:bookmarkStart w:id="145" w:name="_Toc160577960"/>
      <w:r>
        <w:t xml:space="preserve">Anexo </w:t>
      </w:r>
      <w:fldSimple w:instr=" SEQ Anexo \* ARABIC ">
        <w:r w:rsidR="008143EC">
          <w:rPr>
            <w:noProof/>
          </w:rPr>
          <w:t>25</w:t>
        </w:r>
      </w:fldSimple>
      <w:r>
        <w:t xml:space="preserve"> </w:t>
      </w:r>
      <w:r w:rsidRPr="002376DB">
        <w:t>- Encabezado del sensor MQ135</w:t>
      </w:r>
      <w:bookmarkEnd w:id="144"/>
      <w:bookmarkEnd w:id="145"/>
    </w:p>
    <w:p w14:paraId="5CDCA559" w14:textId="77777777" w:rsidR="003944EC" w:rsidRPr="003944EC" w:rsidRDefault="003944EC" w:rsidP="003944EC"/>
    <w:p w14:paraId="02ABFE3F" w14:textId="77777777" w:rsidR="000820C7" w:rsidRDefault="000820C7" w:rsidP="000820C7">
      <w:pPr>
        <w:pStyle w:val="Sinespaciado"/>
        <w:keepNext/>
        <w:jc w:val="center"/>
      </w:pPr>
      <w:r>
        <w:rPr>
          <w:noProof/>
        </w:rPr>
        <w:drawing>
          <wp:inline distT="0" distB="0" distL="0" distR="0" wp14:anchorId="6896FECC" wp14:editId="202DBE23">
            <wp:extent cx="4813300" cy="2015421"/>
            <wp:effectExtent l="0" t="0" r="635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157" cstate="print">
                      <a:extLst>
                        <a:ext uri="{28A0092B-C50C-407E-A947-70E740481C1C}">
                          <a14:useLocalDpi xmlns:a14="http://schemas.microsoft.com/office/drawing/2010/main" val="0"/>
                        </a:ext>
                      </a:extLst>
                    </a:blip>
                    <a:srcRect l="4074" t="8037" r="4039" b="9157"/>
                    <a:stretch/>
                  </pic:blipFill>
                  <pic:spPr bwMode="auto">
                    <a:xfrm>
                      <a:off x="0" y="0"/>
                      <a:ext cx="4825627" cy="2020582"/>
                    </a:xfrm>
                    <a:prstGeom prst="rect">
                      <a:avLst/>
                    </a:prstGeom>
                    <a:ln>
                      <a:noFill/>
                    </a:ln>
                    <a:extLst>
                      <a:ext uri="{53640926-AAD7-44D8-BBD7-CCE9431645EC}">
                        <a14:shadowObscured xmlns:a14="http://schemas.microsoft.com/office/drawing/2010/main"/>
                      </a:ext>
                    </a:extLst>
                  </pic:spPr>
                </pic:pic>
              </a:graphicData>
            </a:graphic>
          </wp:inline>
        </w:drawing>
      </w:r>
    </w:p>
    <w:p w14:paraId="3580F901" w14:textId="66AE6A93" w:rsidR="00CA746E" w:rsidRDefault="000820C7" w:rsidP="000820C7">
      <w:pPr>
        <w:pStyle w:val="Descripcin"/>
        <w:jc w:val="center"/>
      </w:pPr>
      <w:bookmarkStart w:id="146" w:name="_Toc159175609"/>
      <w:bookmarkStart w:id="147" w:name="_Toc160577961"/>
      <w:r>
        <w:t xml:space="preserve">Anexo </w:t>
      </w:r>
      <w:fldSimple w:instr=" SEQ Anexo \* ARABIC ">
        <w:r w:rsidR="008143EC">
          <w:rPr>
            <w:noProof/>
          </w:rPr>
          <w:t>26</w:t>
        </w:r>
      </w:fldSimple>
      <w:r w:rsidRPr="006E0B96">
        <w:t xml:space="preserve"> - Encabezado del sensor GYML8511</w:t>
      </w:r>
      <w:bookmarkEnd w:id="146"/>
      <w:bookmarkEnd w:id="147"/>
    </w:p>
    <w:p w14:paraId="77F3ADEE" w14:textId="77777777" w:rsidR="003944EC" w:rsidRPr="003944EC" w:rsidRDefault="003944EC" w:rsidP="003944EC"/>
    <w:p w14:paraId="7EEF8AE7" w14:textId="77777777" w:rsidR="000820C7" w:rsidRDefault="000820C7" w:rsidP="000820C7">
      <w:pPr>
        <w:keepNext/>
        <w:jc w:val="center"/>
      </w:pPr>
      <w:r>
        <w:rPr>
          <w:noProof/>
        </w:rPr>
        <w:drawing>
          <wp:inline distT="0" distB="0" distL="0" distR="0" wp14:anchorId="5394DBC3" wp14:editId="63E388BB">
            <wp:extent cx="4895122" cy="206078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158" cstate="print">
                      <a:extLst>
                        <a:ext uri="{28A0092B-C50C-407E-A947-70E740481C1C}">
                          <a14:useLocalDpi xmlns:a14="http://schemas.microsoft.com/office/drawing/2010/main" val="0"/>
                        </a:ext>
                      </a:extLst>
                    </a:blip>
                    <a:srcRect l="3961" t="8702" r="4379" b="8870"/>
                    <a:stretch/>
                  </pic:blipFill>
                  <pic:spPr bwMode="auto">
                    <a:xfrm>
                      <a:off x="0" y="0"/>
                      <a:ext cx="4914446" cy="2068922"/>
                    </a:xfrm>
                    <a:prstGeom prst="rect">
                      <a:avLst/>
                    </a:prstGeom>
                    <a:ln>
                      <a:noFill/>
                    </a:ln>
                    <a:extLst>
                      <a:ext uri="{53640926-AAD7-44D8-BBD7-CCE9431645EC}">
                        <a14:shadowObscured xmlns:a14="http://schemas.microsoft.com/office/drawing/2010/main"/>
                      </a:ext>
                    </a:extLst>
                  </pic:spPr>
                </pic:pic>
              </a:graphicData>
            </a:graphic>
          </wp:inline>
        </w:drawing>
      </w:r>
    </w:p>
    <w:p w14:paraId="54CD56D0" w14:textId="5D0C4788" w:rsidR="003944EC" w:rsidRDefault="000820C7" w:rsidP="003944EC">
      <w:pPr>
        <w:pStyle w:val="Descripcin"/>
        <w:jc w:val="center"/>
      </w:pPr>
      <w:bookmarkStart w:id="148" w:name="_Toc159175610"/>
      <w:bookmarkStart w:id="149" w:name="_Toc160577962"/>
      <w:r>
        <w:t xml:space="preserve">Anexo </w:t>
      </w:r>
      <w:fldSimple w:instr=" SEQ Anexo \* ARABIC ">
        <w:r w:rsidR="008143EC">
          <w:rPr>
            <w:noProof/>
          </w:rPr>
          <w:t>27</w:t>
        </w:r>
      </w:fldSimple>
      <w:r>
        <w:t xml:space="preserve"> </w:t>
      </w:r>
      <w:r w:rsidRPr="00823F33">
        <w:t xml:space="preserve">- Encabezado del sensor </w:t>
      </w:r>
      <w:r>
        <w:t>DHT</w:t>
      </w:r>
      <w:r w:rsidR="000275FF">
        <w:t>22</w:t>
      </w:r>
      <w:bookmarkEnd w:id="148"/>
      <w:bookmarkEnd w:id="149"/>
    </w:p>
    <w:p w14:paraId="27508D79" w14:textId="77777777" w:rsidR="003944EC" w:rsidRDefault="003944EC" w:rsidP="003944EC">
      <w:pPr>
        <w:pStyle w:val="Sinespaciado"/>
        <w:rPr>
          <w:noProof/>
        </w:rPr>
      </w:pPr>
    </w:p>
    <w:p w14:paraId="6FB95CFB" w14:textId="77777777" w:rsidR="003944EC" w:rsidRDefault="003944EC" w:rsidP="003944EC">
      <w:pPr>
        <w:pStyle w:val="Sinespaciado"/>
        <w:keepNext/>
        <w:jc w:val="center"/>
      </w:pPr>
      <w:r>
        <w:rPr>
          <w:noProof/>
        </w:rPr>
        <w:drawing>
          <wp:inline distT="0" distB="0" distL="0" distR="0" wp14:anchorId="4C202BFF" wp14:editId="4B0ECEA0">
            <wp:extent cx="2590280" cy="2499023"/>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rotWithShape="1">
                    <a:blip r:embed="rId159" cstate="print">
                      <a:extLst>
                        <a:ext uri="{28A0092B-C50C-407E-A947-70E740481C1C}">
                          <a14:useLocalDpi xmlns:a14="http://schemas.microsoft.com/office/drawing/2010/main" val="0"/>
                        </a:ext>
                      </a:extLst>
                    </a:blip>
                    <a:srcRect l="8148" t="8458" r="8340" b="9049"/>
                    <a:stretch/>
                  </pic:blipFill>
                  <pic:spPr bwMode="auto">
                    <a:xfrm>
                      <a:off x="0" y="0"/>
                      <a:ext cx="2598521" cy="2506974"/>
                    </a:xfrm>
                    <a:prstGeom prst="rect">
                      <a:avLst/>
                    </a:prstGeom>
                    <a:ln>
                      <a:noFill/>
                    </a:ln>
                    <a:extLst>
                      <a:ext uri="{53640926-AAD7-44D8-BBD7-CCE9431645EC}">
                        <a14:shadowObscured xmlns:a14="http://schemas.microsoft.com/office/drawing/2010/main"/>
                      </a:ext>
                    </a:extLst>
                  </pic:spPr>
                </pic:pic>
              </a:graphicData>
            </a:graphic>
          </wp:inline>
        </w:drawing>
      </w:r>
    </w:p>
    <w:p w14:paraId="5977C4A2" w14:textId="11E37D8B" w:rsidR="003944EC" w:rsidRPr="003944EC" w:rsidRDefault="003944EC" w:rsidP="003944EC">
      <w:pPr>
        <w:pStyle w:val="Descripcin"/>
        <w:jc w:val="center"/>
      </w:pPr>
      <w:bookmarkStart w:id="150" w:name="_Toc159175611"/>
      <w:bookmarkStart w:id="151" w:name="_Toc160577963"/>
      <w:r>
        <w:t xml:space="preserve">Anexo </w:t>
      </w:r>
      <w:fldSimple w:instr=" SEQ Anexo \* ARABIC ">
        <w:r w:rsidR="008143EC">
          <w:rPr>
            <w:noProof/>
          </w:rPr>
          <w:t>28</w:t>
        </w:r>
      </w:fldSimple>
      <w:r>
        <w:t xml:space="preserve"> - Soporte de tipos de sensores MQ</w:t>
      </w:r>
      <w:bookmarkEnd w:id="150"/>
      <w:bookmarkEnd w:id="151"/>
    </w:p>
    <w:p w14:paraId="683ACF21" w14:textId="702C2B86" w:rsidR="00CA746E" w:rsidRPr="00CA746E" w:rsidRDefault="00CA746E" w:rsidP="00CA746E">
      <w:pPr>
        <w:tabs>
          <w:tab w:val="left" w:pos="7947"/>
        </w:tabs>
      </w:pPr>
    </w:p>
    <w:sectPr w:rsidR="00CA746E" w:rsidRPr="00CA746E" w:rsidSect="0050545E">
      <w:footerReference w:type="default" r:id="rId160"/>
      <w:pgSz w:w="12240" w:h="20160" w:code="5"/>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B74E7" w14:textId="77777777" w:rsidR="00E61F03" w:rsidRDefault="00E61F03" w:rsidP="00730231">
      <w:pPr>
        <w:spacing w:after="0" w:line="240" w:lineRule="auto"/>
      </w:pPr>
      <w:r>
        <w:separator/>
      </w:r>
    </w:p>
  </w:endnote>
  <w:endnote w:type="continuationSeparator" w:id="0">
    <w:p w14:paraId="16CC0144" w14:textId="77777777" w:rsidR="00E61F03" w:rsidRDefault="00E61F03" w:rsidP="00730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ora">
    <w:altName w:val="Calibri"/>
    <w:charset w:val="00"/>
    <w:family w:val="auto"/>
    <w:pitch w:val="variable"/>
    <w:sig w:usb0="A00002FF" w:usb1="5000204B" w:usb2="00000000" w:usb3="00000000" w:csb0="00000097" w:csb1="00000000"/>
  </w:font>
  <w:font w:name="Roboto">
    <w:altName w:val="Arial"/>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405D26DC" w14:textId="77777777" w:rsidTr="006E527B">
      <w:tc>
        <w:tcPr>
          <w:tcW w:w="5284" w:type="dxa"/>
        </w:tcPr>
        <w:p w14:paraId="4291DDF8" w14:textId="2E711830"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70FD52D9"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2EDAE3B" w14:textId="0CCC92E7"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 xml:space="preserve">  Resumen</w:t>
          </w:r>
        </w:p>
        <w:p w14:paraId="278E14F7"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0C71429" w14:textId="4BEBCC99" w:rsidR="00982162" w:rsidRPr="001401C4" w:rsidRDefault="00982162" w:rsidP="00D4547F">
          <w:pPr>
            <w:pStyle w:val="Piedepgina"/>
            <w:rPr>
              <w:color w:val="000000" w:themeColor="text1"/>
            </w:rPr>
          </w:pPr>
        </w:p>
      </w:tc>
    </w:tr>
  </w:tbl>
  <w:p w14:paraId="0C5D693C" w14:textId="3B7FCEF0" w:rsidR="00982162" w:rsidRDefault="00982162">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12B1F7F4" w14:textId="77777777" w:rsidTr="006E527B">
      <w:tc>
        <w:tcPr>
          <w:tcW w:w="5284" w:type="dxa"/>
        </w:tcPr>
        <w:p w14:paraId="61E921FB" w14:textId="77777777"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47C978F8"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7329352" w14:textId="77777777"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Bibliografía</w:t>
          </w:r>
        </w:p>
        <w:p w14:paraId="0A4A605F"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1740209"/>
            <w:docPartObj>
              <w:docPartGallery w:val="Page Numbers (Bottom of Page)"/>
              <w:docPartUnique/>
            </w:docPartObj>
          </w:sdtPr>
          <w:sdtEndPr/>
          <w:sdtContent>
            <w:p w14:paraId="625FDD19" w14:textId="77777777" w:rsidR="00982162" w:rsidRPr="001401C4" w:rsidRDefault="00982162"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0820662" w14:textId="77777777" w:rsidR="00982162" w:rsidRDefault="00982162">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4B1D3346" w14:textId="77777777" w:rsidTr="006E527B">
      <w:tc>
        <w:tcPr>
          <w:tcW w:w="5284" w:type="dxa"/>
        </w:tcPr>
        <w:p w14:paraId="631DF7F3" w14:textId="77777777"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0FBE10CD"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0997550E" w14:textId="78C8F44B"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Índice de Tablas</w:t>
          </w:r>
        </w:p>
        <w:p w14:paraId="0DA69FA1"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228449021"/>
            <w:docPartObj>
              <w:docPartGallery w:val="Page Numbers (Bottom of Page)"/>
              <w:docPartUnique/>
            </w:docPartObj>
          </w:sdtPr>
          <w:sdtEndPr/>
          <w:sdtContent>
            <w:p w14:paraId="4C46970A" w14:textId="77777777" w:rsidR="00982162" w:rsidRPr="001401C4" w:rsidRDefault="00982162"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3A44D9B3" w14:textId="77777777" w:rsidR="00982162" w:rsidRDefault="00982162">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29DF7735" w14:textId="77777777" w:rsidTr="006E527B">
      <w:tc>
        <w:tcPr>
          <w:tcW w:w="5284" w:type="dxa"/>
        </w:tcPr>
        <w:p w14:paraId="7CC5DEA8" w14:textId="77777777"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4DFBC5E5"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EE3CD90" w14:textId="25EC60A5"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Índice de Figuras</w:t>
          </w:r>
        </w:p>
        <w:p w14:paraId="1451F252"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2010787581"/>
            <w:docPartObj>
              <w:docPartGallery w:val="Page Numbers (Bottom of Page)"/>
              <w:docPartUnique/>
            </w:docPartObj>
          </w:sdtPr>
          <w:sdtEndPr/>
          <w:sdtContent>
            <w:p w14:paraId="26C9E192" w14:textId="77777777" w:rsidR="00982162" w:rsidRPr="001401C4" w:rsidRDefault="00982162"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7CECE592" w14:textId="77777777" w:rsidR="00982162" w:rsidRDefault="00982162">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25D7D657" w14:textId="77777777" w:rsidTr="006E527B">
      <w:tc>
        <w:tcPr>
          <w:tcW w:w="5284" w:type="dxa"/>
        </w:tcPr>
        <w:p w14:paraId="4366E902" w14:textId="77777777"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5E05BD67"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CFCFD2D" w14:textId="1D28F81B" w:rsidR="00982162" w:rsidRPr="00730231" w:rsidRDefault="00982162" w:rsidP="007838A8">
          <w:pPr>
            <w:pStyle w:val="NormalWeb"/>
            <w:spacing w:before="0" w:beforeAutospacing="0" w:after="0" w:afterAutospacing="0"/>
            <w:jc w:val="right"/>
            <w:rPr>
              <w:rFonts w:ascii="Roboto" w:hAnsi="Roboto"/>
              <w:sz w:val="20"/>
              <w:szCs w:val="20"/>
            </w:rPr>
          </w:pPr>
          <w:r>
            <w:rPr>
              <w:rFonts w:ascii="Roboto" w:hAnsi="Roboto"/>
              <w:sz w:val="20"/>
              <w:szCs w:val="20"/>
            </w:rPr>
            <w:t>Anexos</w:t>
          </w:r>
        </w:p>
        <w:p w14:paraId="3BDE4163"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00185104"/>
            <w:docPartObj>
              <w:docPartGallery w:val="Page Numbers (Bottom of Page)"/>
              <w:docPartUnique/>
            </w:docPartObj>
          </w:sdtPr>
          <w:sdtEndPr/>
          <w:sdtContent>
            <w:p w14:paraId="587F471C" w14:textId="77777777" w:rsidR="00982162" w:rsidRPr="001401C4" w:rsidRDefault="00982162"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44680EC" w14:textId="77777777" w:rsidR="00982162" w:rsidRDefault="0098216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713EF248" w14:textId="77777777" w:rsidTr="006E527B">
      <w:tc>
        <w:tcPr>
          <w:tcW w:w="5284" w:type="dxa"/>
        </w:tcPr>
        <w:p w14:paraId="7B5631D5" w14:textId="77777777"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34C2B8BB"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2D35BD9E" w14:textId="77777777"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Agradecimientos</w:t>
          </w:r>
        </w:p>
        <w:p w14:paraId="01B82E85"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1DD48CF" w14:textId="64411DC2" w:rsidR="00982162" w:rsidRPr="001401C4" w:rsidRDefault="00982162" w:rsidP="00730231">
          <w:pPr>
            <w:pStyle w:val="Piedepgina"/>
            <w:jc w:val="right"/>
            <w:rPr>
              <w:color w:val="000000" w:themeColor="text1"/>
            </w:rPr>
          </w:pPr>
        </w:p>
      </w:tc>
    </w:tr>
  </w:tbl>
  <w:p w14:paraId="16E1B722" w14:textId="77777777" w:rsidR="00982162" w:rsidRDefault="0098216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4D41E581" w14:textId="77777777" w:rsidTr="006E527B">
      <w:tc>
        <w:tcPr>
          <w:tcW w:w="5284" w:type="dxa"/>
        </w:tcPr>
        <w:p w14:paraId="180D6565" w14:textId="58B5EDB3"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54F7836B"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67994C3" w14:textId="33617081"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Tabla de contenido</w:t>
          </w:r>
        </w:p>
        <w:p w14:paraId="714CBE1A"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2825CD4E" w14:textId="50FD7AD2" w:rsidR="00982162" w:rsidRPr="001401C4" w:rsidRDefault="00982162" w:rsidP="00730231">
          <w:pPr>
            <w:pStyle w:val="Piedepgina"/>
            <w:jc w:val="right"/>
            <w:rPr>
              <w:color w:val="000000" w:themeColor="text1"/>
            </w:rPr>
          </w:pPr>
        </w:p>
      </w:tc>
    </w:tr>
  </w:tbl>
  <w:p w14:paraId="740E5A3B" w14:textId="77777777" w:rsidR="00982162" w:rsidRDefault="0098216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0D6B7D59" w14:textId="77777777" w:rsidTr="006E527B">
      <w:tc>
        <w:tcPr>
          <w:tcW w:w="5284" w:type="dxa"/>
        </w:tcPr>
        <w:p w14:paraId="505DAEAC" w14:textId="2E3E31C2"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3502E2B0"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ABF4A7C" w14:textId="3C8B6B37"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Introducción</w:t>
          </w:r>
        </w:p>
        <w:p w14:paraId="27995B01"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441888"/>
            <w:docPartObj>
              <w:docPartGallery w:val="Page Numbers (Bottom of Page)"/>
              <w:docPartUnique/>
            </w:docPartObj>
          </w:sdtPr>
          <w:sdtEndPr/>
          <w:sdtContent>
            <w:p w14:paraId="4144F4AE" w14:textId="77777777" w:rsidR="00982162" w:rsidRPr="001401C4" w:rsidRDefault="00982162"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FB47368" w14:textId="77777777" w:rsidR="00982162" w:rsidRDefault="0098216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4FB11B51" w14:textId="77777777" w:rsidTr="006E527B">
      <w:tc>
        <w:tcPr>
          <w:tcW w:w="5284" w:type="dxa"/>
        </w:tcPr>
        <w:p w14:paraId="6EE92BF9" w14:textId="34E7365B"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0248D3A4"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EEBE882" w14:textId="7610CAD8"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Marco Teórico</w:t>
          </w:r>
        </w:p>
        <w:p w14:paraId="7B43AA54"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0888394"/>
            <w:docPartObj>
              <w:docPartGallery w:val="Page Numbers (Bottom of Page)"/>
              <w:docPartUnique/>
            </w:docPartObj>
          </w:sdtPr>
          <w:sdtEndPr/>
          <w:sdtContent>
            <w:p w14:paraId="6DEA46F5" w14:textId="77777777" w:rsidR="00982162" w:rsidRPr="001401C4" w:rsidRDefault="00982162"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871C512" w14:textId="77777777" w:rsidR="00982162" w:rsidRDefault="00982162">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64A2E25F" w14:textId="77777777" w:rsidTr="006E527B">
      <w:tc>
        <w:tcPr>
          <w:tcW w:w="5284" w:type="dxa"/>
        </w:tcPr>
        <w:p w14:paraId="50B27C92" w14:textId="77777777"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6A61CBBF"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4D24F01" w14:textId="4C613353"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Arquitectura Final</w:t>
          </w:r>
        </w:p>
        <w:p w14:paraId="532DB36D"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358969415"/>
            <w:docPartObj>
              <w:docPartGallery w:val="Page Numbers (Bottom of Page)"/>
              <w:docPartUnique/>
            </w:docPartObj>
          </w:sdtPr>
          <w:sdtEndPr/>
          <w:sdtContent>
            <w:p w14:paraId="1B49432D" w14:textId="77777777" w:rsidR="00982162" w:rsidRPr="001401C4" w:rsidRDefault="00982162"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7D34C39" w14:textId="77777777" w:rsidR="00982162" w:rsidRDefault="00982162">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2DC3DC0E" w14:textId="77777777" w:rsidTr="00E66C06">
      <w:tc>
        <w:tcPr>
          <w:tcW w:w="5284" w:type="dxa"/>
        </w:tcPr>
        <w:p w14:paraId="1CC4B616" w14:textId="77777777"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418A2CD4"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Pr>
        <w:p w14:paraId="6CE69BC0" w14:textId="28414C62"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Desarrollo de la Arquitectura</w:t>
          </w:r>
        </w:p>
        <w:p w14:paraId="65F213AD"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Pr>
        <w:sdt>
          <w:sdtPr>
            <w:rPr>
              <w:color w:val="000000" w:themeColor="text1"/>
            </w:rPr>
            <w:id w:val="-244492275"/>
            <w:docPartObj>
              <w:docPartGallery w:val="Page Numbers (Bottom of Page)"/>
              <w:docPartUnique/>
            </w:docPartObj>
          </w:sdtPr>
          <w:sdtEndPr/>
          <w:sdtContent>
            <w:p w14:paraId="12E9C8AA" w14:textId="77777777" w:rsidR="00982162" w:rsidRPr="001401C4" w:rsidRDefault="00982162"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4DDDC4B3" w14:textId="77777777" w:rsidR="00982162" w:rsidRDefault="00982162">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086A920E" w14:textId="77777777" w:rsidTr="006E527B">
      <w:tc>
        <w:tcPr>
          <w:tcW w:w="5284" w:type="dxa"/>
        </w:tcPr>
        <w:p w14:paraId="4C5A12D5" w14:textId="77777777"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369153F0"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004E00DF" w14:textId="77777777"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Pruebas de Funcionamiento</w:t>
          </w:r>
        </w:p>
        <w:p w14:paraId="4B8426F4"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561720052"/>
            <w:docPartObj>
              <w:docPartGallery w:val="Page Numbers (Bottom of Page)"/>
              <w:docPartUnique/>
            </w:docPartObj>
          </w:sdtPr>
          <w:sdtEndPr/>
          <w:sdtContent>
            <w:p w14:paraId="27D74479" w14:textId="77777777" w:rsidR="00982162" w:rsidRPr="001401C4" w:rsidRDefault="00982162"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7B71CA1F" w14:textId="77777777" w:rsidR="00982162" w:rsidRDefault="00982162">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82162" w:rsidRPr="001401C4" w14:paraId="36242AD5" w14:textId="77777777" w:rsidTr="006E527B">
      <w:tc>
        <w:tcPr>
          <w:tcW w:w="5284" w:type="dxa"/>
        </w:tcPr>
        <w:p w14:paraId="25BE3F6D" w14:textId="77777777" w:rsidR="00982162" w:rsidRPr="001401C4" w:rsidRDefault="00982162" w:rsidP="00730231">
          <w:pPr>
            <w:pStyle w:val="NormalWeb"/>
            <w:spacing w:before="0" w:beforeAutospacing="0" w:after="0" w:afterAutospacing="0"/>
          </w:pPr>
          <w:r w:rsidRPr="001401C4">
            <w:rPr>
              <w:rFonts w:ascii="Roboto" w:hAnsi="Roboto"/>
              <w:sz w:val="20"/>
              <w:szCs w:val="20"/>
            </w:rPr>
            <w:t>Universidad de La Serena </w:t>
          </w:r>
        </w:p>
        <w:p w14:paraId="0E940CE5" w14:textId="77777777" w:rsidR="00982162" w:rsidRPr="001401C4" w:rsidRDefault="00982162"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0BF6DEE" w14:textId="48DCDEC7" w:rsidR="00982162" w:rsidRPr="00730231" w:rsidRDefault="00982162" w:rsidP="00730231">
          <w:pPr>
            <w:pStyle w:val="NormalWeb"/>
            <w:spacing w:before="0" w:beforeAutospacing="0" w:after="0" w:afterAutospacing="0"/>
            <w:jc w:val="right"/>
            <w:rPr>
              <w:rFonts w:ascii="Roboto" w:hAnsi="Roboto"/>
              <w:sz w:val="20"/>
              <w:szCs w:val="20"/>
            </w:rPr>
          </w:pPr>
          <w:r>
            <w:rPr>
              <w:rFonts w:ascii="Roboto" w:hAnsi="Roboto"/>
              <w:sz w:val="20"/>
              <w:szCs w:val="20"/>
            </w:rPr>
            <w:t>Conclusiones</w:t>
          </w:r>
        </w:p>
        <w:p w14:paraId="2AE91AE7" w14:textId="77777777" w:rsidR="00982162" w:rsidRPr="001401C4" w:rsidRDefault="00982162"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725141"/>
            <w:docPartObj>
              <w:docPartGallery w:val="Page Numbers (Bottom of Page)"/>
              <w:docPartUnique/>
            </w:docPartObj>
          </w:sdtPr>
          <w:sdtEndPr/>
          <w:sdtContent>
            <w:p w14:paraId="4BB9E8C8" w14:textId="77777777" w:rsidR="00982162" w:rsidRPr="001401C4" w:rsidRDefault="00982162"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248BEF9E" w14:textId="77777777" w:rsidR="00982162" w:rsidRDefault="0098216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C8D02" w14:textId="77777777" w:rsidR="00E61F03" w:rsidRDefault="00E61F03" w:rsidP="00730231">
      <w:pPr>
        <w:spacing w:after="0" w:line="240" w:lineRule="auto"/>
      </w:pPr>
      <w:r>
        <w:separator/>
      </w:r>
    </w:p>
  </w:footnote>
  <w:footnote w:type="continuationSeparator" w:id="0">
    <w:p w14:paraId="23D502EF" w14:textId="77777777" w:rsidR="00E61F03" w:rsidRDefault="00E61F03" w:rsidP="00730231">
      <w:pPr>
        <w:spacing w:after="0" w:line="240" w:lineRule="auto"/>
      </w:pPr>
      <w:r>
        <w:continuationSeparator/>
      </w:r>
    </w:p>
  </w:footnote>
  <w:footnote w:id="1">
    <w:p w14:paraId="7178B09E" w14:textId="02381840" w:rsidR="00982162" w:rsidRPr="00DD2314" w:rsidRDefault="00982162">
      <w:pPr>
        <w:pStyle w:val="Textonotapie"/>
        <w:rPr>
          <w:rStyle w:val="Hipervnculo"/>
        </w:rPr>
      </w:pPr>
      <w:r>
        <w:rPr>
          <w:rStyle w:val="Refdenotaalpie"/>
        </w:rPr>
        <w:footnoteRef/>
      </w:r>
      <w:r w:rsidRPr="007C5A54">
        <w:rPr>
          <w:lang w:val="en-US"/>
        </w:rPr>
        <w:t xml:space="preserve"> </w:t>
      </w:r>
      <w:proofErr w:type="spellStart"/>
      <w:r w:rsidRPr="00A0554C">
        <w:rPr>
          <w:lang w:val="en-US"/>
        </w:rPr>
        <w:t>ThingSpeak</w:t>
      </w:r>
      <w:proofErr w:type="spellEnd"/>
      <w:r w:rsidRPr="00A0554C">
        <w:rPr>
          <w:lang w:val="en-US"/>
        </w:rPr>
        <w:t>, "</w:t>
      </w:r>
      <w:proofErr w:type="spellStart"/>
      <w:r w:rsidRPr="00A0554C">
        <w:rPr>
          <w:lang w:val="en-US"/>
        </w:rPr>
        <w:t>ThingSpeak</w:t>
      </w:r>
      <w:proofErr w:type="spellEnd"/>
      <w:r w:rsidRPr="00A0554C">
        <w:rPr>
          <w:lang w:val="en-US"/>
        </w:rPr>
        <w:t xml:space="preserve">: Plataforma de </w:t>
      </w:r>
      <w:proofErr w:type="spellStart"/>
      <w:r w:rsidRPr="00A0554C">
        <w:rPr>
          <w:lang w:val="en-US"/>
        </w:rPr>
        <w:t>Análisis</w:t>
      </w:r>
      <w:proofErr w:type="spellEnd"/>
      <w:r w:rsidRPr="00A0554C">
        <w:rPr>
          <w:lang w:val="en-US"/>
        </w:rPr>
        <w:t xml:space="preserve"> IoT", MathWorks. </w:t>
      </w:r>
      <w:r w:rsidRPr="00DD2314">
        <w:t xml:space="preserve">URL: </w:t>
      </w:r>
      <w:hyperlink r:id="rId1" w:history="1">
        <w:r w:rsidRPr="00DD2314">
          <w:rPr>
            <w:rStyle w:val="Hipervnculo"/>
          </w:rPr>
          <w:t>https://la.mathworks.com/products/thingspeak.html</w:t>
        </w:r>
      </w:hyperlink>
    </w:p>
    <w:p w14:paraId="3D071310" w14:textId="77777777" w:rsidR="00982162" w:rsidRPr="00DD2314" w:rsidRDefault="00982162">
      <w:pPr>
        <w:pStyle w:val="Textonotapie"/>
      </w:pPr>
    </w:p>
  </w:footnote>
  <w:footnote w:id="2">
    <w:p w14:paraId="19EFCDCB" w14:textId="4F2078B2" w:rsidR="00982162" w:rsidRDefault="00982162">
      <w:pPr>
        <w:pStyle w:val="Textonotapie"/>
      </w:pPr>
      <w:r>
        <w:rPr>
          <w:rStyle w:val="Refdenotaalpie"/>
        </w:rPr>
        <w:footnoteRef/>
      </w:r>
      <w:r w:rsidRPr="006E527B">
        <w:t xml:space="preserve"> Big Data: </w:t>
      </w:r>
      <w:r>
        <w:t>G</w:t>
      </w:r>
      <w:r w:rsidRPr="006E527B">
        <w:t>randes volúmenes de datos, difíciles o imposibles de procesar a través de métodos tradicionales, que sirven para obtener ideas y tomar mejores decisiones de negocios.</w:t>
      </w:r>
    </w:p>
    <w:p w14:paraId="70A9FCDB" w14:textId="77777777" w:rsidR="00982162" w:rsidRPr="006E527B" w:rsidRDefault="00982162">
      <w:pPr>
        <w:pStyle w:val="Textonotapie"/>
      </w:pPr>
    </w:p>
  </w:footnote>
  <w:footnote w:id="3">
    <w:p w14:paraId="0E31FF72" w14:textId="076205F6" w:rsidR="00BE4F6C" w:rsidRPr="00BE4F6C" w:rsidRDefault="00BE4F6C">
      <w:pPr>
        <w:pStyle w:val="Textonotapie"/>
        <w:rPr>
          <w:lang w:val="en-US"/>
        </w:rPr>
      </w:pPr>
      <w:r>
        <w:rPr>
          <w:rStyle w:val="Refdenotaalpie"/>
        </w:rPr>
        <w:footnoteRef/>
      </w:r>
      <w:r w:rsidRPr="00BE4F6C">
        <w:rPr>
          <w:lang w:val="en-US"/>
        </w:rPr>
        <w:t xml:space="preserve"> </w:t>
      </w:r>
      <w:proofErr w:type="spellStart"/>
      <w:r w:rsidRPr="004C3071">
        <w:rPr>
          <w:lang w:val="en-US"/>
        </w:rPr>
        <w:t>ThingSpeak</w:t>
      </w:r>
      <w:proofErr w:type="spellEnd"/>
      <w:r w:rsidRPr="004C3071">
        <w:rPr>
          <w:lang w:val="en-US"/>
        </w:rPr>
        <w:t>, “</w:t>
      </w:r>
      <w:r>
        <w:rPr>
          <w:lang w:val="en-US"/>
        </w:rPr>
        <w:t xml:space="preserve">Home </w:t>
      </w:r>
      <w:r>
        <w:rPr>
          <w:lang w:val="en-US"/>
        </w:rPr>
        <w:t>P</w:t>
      </w:r>
      <w:r>
        <w:rPr>
          <w:lang w:val="en-US"/>
        </w:rPr>
        <w:t>age</w:t>
      </w:r>
      <w:r w:rsidRPr="004C3071">
        <w:rPr>
          <w:lang w:val="en-US"/>
        </w:rPr>
        <w:t>”, URL:</w:t>
      </w:r>
      <w:r>
        <w:rPr>
          <w:lang w:val="en-US"/>
        </w:rPr>
        <w:t xml:space="preserve"> </w:t>
      </w:r>
      <w:hyperlink r:id="rId2" w:history="1">
        <w:r w:rsidRPr="00BE4F6C">
          <w:rPr>
            <w:rStyle w:val="Hipervnculo"/>
            <w:lang w:val="en-US"/>
          </w:rPr>
          <w:t xml:space="preserve">IoT Analytics - </w:t>
        </w:r>
        <w:proofErr w:type="spellStart"/>
        <w:r w:rsidRPr="00BE4F6C">
          <w:rPr>
            <w:rStyle w:val="Hipervnculo"/>
            <w:lang w:val="en-US"/>
          </w:rPr>
          <w:t>ThingSpeak</w:t>
        </w:r>
        <w:proofErr w:type="spellEnd"/>
        <w:r w:rsidRPr="00BE4F6C">
          <w:rPr>
            <w:rStyle w:val="Hipervnculo"/>
            <w:lang w:val="en-US"/>
          </w:rPr>
          <w:t xml:space="preserve"> Internet of Things</w:t>
        </w:r>
      </w:hyperlink>
    </w:p>
  </w:footnote>
  <w:footnote w:id="4">
    <w:p w14:paraId="204EE880" w14:textId="7569D73F" w:rsidR="00BE4F6C" w:rsidRDefault="00BE4F6C">
      <w:pPr>
        <w:pStyle w:val="Textonotapie"/>
      </w:pPr>
      <w:r>
        <w:rPr>
          <w:rStyle w:val="Refdenotaalpie"/>
        </w:rPr>
        <w:footnoteRef/>
      </w:r>
      <w:r w:rsidRPr="00BE4F6C">
        <w:t xml:space="preserve"> </w:t>
      </w:r>
      <w:proofErr w:type="spellStart"/>
      <w:r w:rsidRPr="00BE4F6C">
        <w:t>Ubidots</w:t>
      </w:r>
      <w:proofErr w:type="spellEnd"/>
      <w:r w:rsidRPr="00BE4F6C">
        <w:t>, “</w:t>
      </w:r>
      <w:r>
        <w:t>Home</w:t>
      </w:r>
      <w:r w:rsidRPr="00BE4F6C">
        <w:t xml:space="preserve"> Pa</w:t>
      </w:r>
      <w:r>
        <w:t>ge</w:t>
      </w:r>
      <w:r w:rsidRPr="00BE4F6C">
        <w:t xml:space="preserve">”, URL: </w:t>
      </w:r>
      <w:hyperlink r:id="rId3" w:history="1">
        <w:proofErr w:type="spellStart"/>
        <w:r>
          <w:rPr>
            <w:rStyle w:val="Hipervnculo"/>
          </w:rPr>
          <w:t>Ubidots</w:t>
        </w:r>
        <w:proofErr w:type="spellEnd"/>
        <w:r>
          <w:rPr>
            <w:rStyle w:val="Hipervnculo"/>
          </w:rPr>
          <w:t xml:space="preserve"> - Sencillo pero potente </w:t>
        </w:r>
        <w:proofErr w:type="spellStart"/>
        <w:r>
          <w:rPr>
            <w:rStyle w:val="Hipervnculo"/>
          </w:rPr>
          <w:t>IoT</w:t>
        </w:r>
        <w:proofErr w:type="spellEnd"/>
        <w:r>
          <w:rPr>
            <w:rStyle w:val="Hipervnculo"/>
          </w:rPr>
          <w:t xml:space="preserve"> industrial</w:t>
        </w:r>
      </w:hyperlink>
    </w:p>
    <w:p w14:paraId="7873892A" w14:textId="77777777" w:rsidR="00BE4F6C" w:rsidRPr="00BE4F6C" w:rsidRDefault="00BE4F6C">
      <w:pPr>
        <w:pStyle w:val="Textonotapie"/>
      </w:pPr>
    </w:p>
  </w:footnote>
  <w:footnote w:id="5">
    <w:p w14:paraId="62696445" w14:textId="6F02B907" w:rsidR="00BE4F6C" w:rsidRPr="00BE4F6C" w:rsidRDefault="00BE4F6C">
      <w:pPr>
        <w:pStyle w:val="Textonotapie"/>
        <w:rPr>
          <w:lang w:val="en-US"/>
        </w:rPr>
      </w:pPr>
      <w:r>
        <w:rPr>
          <w:rStyle w:val="Refdenotaalpie"/>
        </w:rPr>
        <w:footnoteRef/>
      </w:r>
      <w:r w:rsidRPr="00BE4F6C">
        <w:rPr>
          <w:lang w:val="en-US"/>
        </w:rPr>
        <w:t xml:space="preserve"> </w:t>
      </w:r>
      <w:r w:rsidRPr="00B4474C">
        <w:rPr>
          <w:lang w:val="en-US"/>
        </w:rPr>
        <w:t>Blynk, “</w:t>
      </w:r>
      <w:r>
        <w:rPr>
          <w:lang w:val="en-US"/>
        </w:rPr>
        <w:t>Home</w:t>
      </w:r>
      <w:r w:rsidRPr="00B4474C">
        <w:rPr>
          <w:lang w:val="en-US"/>
        </w:rPr>
        <w:t xml:space="preserve"> </w:t>
      </w:r>
      <w:r>
        <w:rPr>
          <w:lang w:val="en-US"/>
        </w:rPr>
        <w:t>Page</w:t>
      </w:r>
      <w:r w:rsidRPr="00B4474C">
        <w:rPr>
          <w:lang w:val="en-US"/>
        </w:rPr>
        <w:t xml:space="preserve">”, URL: </w:t>
      </w:r>
      <w:hyperlink r:id="rId4" w:history="1">
        <w:r w:rsidRPr="00BE4F6C">
          <w:rPr>
            <w:rStyle w:val="Hipervnculo"/>
            <w:lang w:val="en-US"/>
          </w:rPr>
          <w:t>Blynk: a low-code IoT software platform for businesses and developers</w:t>
        </w:r>
      </w:hyperlink>
    </w:p>
  </w:footnote>
  <w:footnote w:id="6">
    <w:p w14:paraId="6CE45357" w14:textId="487CD7B2" w:rsidR="00BE4F6C" w:rsidRDefault="00BE4F6C">
      <w:pPr>
        <w:pStyle w:val="Textonotapie"/>
        <w:rPr>
          <w:rStyle w:val="Hipervnculo"/>
          <w:lang w:val="en-US"/>
        </w:rPr>
      </w:pPr>
      <w:r>
        <w:rPr>
          <w:rStyle w:val="Refdenotaalpie"/>
        </w:rPr>
        <w:footnoteRef/>
      </w:r>
      <w:r w:rsidRPr="00BE4F6C">
        <w:rPr>
          <w:lang w:val="en-US"/>
        </w:rPr>
        <w:t xml:space="preserve"> </w:t>
      </w:r>
      <w:proofErr w:type="spellStart"/>
      <w:r w:rsidRPr="00E41D7F">
        <w:rPr>
          <w:lang w:val="en-US"/>
        </w:rPr>
        <w:t>Losant</w:t>
      </w:r>
      <w:proofErr w:type="spellEnd"/>
      <w:r w:rsidRPr="00E41D7F">
        <w:rPr>
          <w:lang w:val="en-US"/>
        </w:rPr>
        <w:t>, “</w:t>
      </w:r>
      <w:r>
        <w:rPr>
          <w:lang w:val="en-US"/>
        </w:rPr>
        <w:t>Home</w:t>
      </w:r>
      <w:r w:rsidRPr="00E41D7F">
        <w:rPr>
          <w:lang w:val="en-US"/>
        </w:rPr>
        <w:t xml:space="preserve"> </w:t>
      </w:r>
      <w:r>
        <w:rPr>
          <w:lang w:val="en-US"/>
        </w:rPr>
        <w:t>Page</w:t>
      </w:r>
      <w:r w:rsidRPr="00E41D7F">
        <w:rPr>
          <w:lang w:val="en-US"/>
        </w:rPr>
        <w:t xml:space="preserve">”, URL:  </w:t>
      </w:r>
      <w:hyperlink r:id="rId5" w:history="1">
        <w:proofErr w:type="spellStart"/>
        <w:r w:rsidRPr="00BE4F6C">
          <w:rPr>
            <w:rStyle w:val="Hipervnculo"/>
            <w:lang w:val="en-US"/>
          </w:rPr>
          <w:t>Losant</w:t>
        </w:r>
        <w:proofErr w:type="spellEnd"/>
        <w:r w:rsidRPr="00BE4F6C">
          <w:rPr>
            <w:rStyle w:val="Hipervnculo"/>
            <w:lang w:val="en-US"/>
          </w:rPr>
          <w:t xml:space="preserve"> Enterprise IoT Platform</w:t>
        </w:r>
      </w:hyperlink>
    </w:p>
    <w:p w14:paraId="6236FE10" w14:textId="77777777" w:rsidR="00BE4F6C" w:rsidRPr="00BE4F6C" w:rsidRDefault="00BE4F6C">
      <w:pPr>
        <w:pStyle w:val="Textonotapie"/>
        <w:rPr>
          <w:lang w:val="en-US"/>
        </w:rPr>
      </w:pPr>
    </w:p>
  </w:footnote>
  <w:footnote w:id="7">
    <w:p w14:paraId="0A3031C0" w14:textId="77777777" w:rsidR="00982162" w:rsidRDefault="00982162" w:rsidP="00151B8D">
      <w:pPr>
        <w:pStyle w:val="Textonotapie"/>
      </w:pPr>
      <w:r>
        <w:rPr>
          <w:rStyle w:val="Refdenotaalpie"/>
        </w:rPr>
        <w:footnoteRef/>
      </w:r>
      <w:r>
        <w:t xml:space="preserve"> ATMEL: c</w:t>
      </w:r>
      <w:r w:rsidRPr="009E3549">
        <w:t>ompañía de semiconductores</w:t>
      </w:r>
    </w:p>
    <w:p w14:paraId="75F14F5D" w14:textId="77777777" w:rsidR="00982162" w:rsidRDefault="00982162" w:rsidP="00151B8D">
      <w:pPr>
        <w:pStyle w:val="Textonotapie"/>
      </w:pPr>
    </w:p>
  </w:footnote>
  <w:footnote w:id="8">
    <w:p w14:paraId="2C6FE18B" w14:textId="7C2BDBA4" w:rsidR="00982162" w:rsidRDefault="00982162">
      <w:pPr>
        <w:pStyle w:val="Textonotapie"/>
      </w:pPr>
      <w:r>
        <w:rPr>
          <w:rStyle w:val="Refdenotaalpie"/>
        </w:rPr>
        <w:footnoteRef/>
      </w:r>
      <w:r>
        <w:t xml:space="preserve"> ERM: </w:t>
      </w:r>
      <w:r w:rsidRPr="006041FA">
        <w:t>Gestión de las Relaciones con el Empleado</w:t>
      </w:r>
      <w:r>
        <w:t>.</w:t>
      </w:r>
    </w:p>
  </w:footnote>
  <w:footnote w:id="9">
    <w:p w14:paraId="1B54AE39" w14:textId="75A38343" w:rsidR="00982162" w:rsidRDefault="00982162">
      <w:pPr>
        <w:pStyle w:val="Textonotapie"/>
      </w:pPr>
      <w:r>
        <w:rPr>
          <w:rStyle w:val="Refdenotaalpie"/>
        </w:rPr>
        <w:footnoteRef/>
      </w:r>
      <w:r>
        <w:t xml:space="preserve"> CRM: </w:t>
      </w:r>
      <w:r w:rsidRPr="006041FA">
        <w:t>Gestión de las relaciones con los clientes</w:t>
      </w:r>
      <w:r>
        <w:t xml:space="preserve">. </w:t>
      </w:r>
    </w:p>
    <w:p w14:paraId="04D98D72" w14:textId="77777777" w:rsidR="00982162" w:rsidRDefault="00982162">
      <w:pPr>
        <w:pStyle w:val="Textonotapie"/>
      </w:pPr>
    </w:p>
  </w:footnote>
  <w:footnote w:id="10">
    <w:p w14:paraId="2DBD8AC4" w14:textId="15439F5F" w:rsidR="00975CCD" w:rsidRDefault="00975CCD">
      <w:pPr>
        <w:pStyle w:val="Textonotapie"/>
      </w:pPr>
      <w:r>
        <w:rPr>
          <w:rStyle w:val="Refdenotaalpie"/>
        </w:rPr>
        <w:footnoteRef/>
      </w:r>
      <w:r>
        <w:t xml:space="preserve"> </w:t>
      </w:r>
      <w:proofErr w:type="spellStart"/>
      <w:r>
        <w:t>Login</w:t>
      </w:r>
      <w:proofErr w:type="spellEnd"/>
      <w:r>
        <w:t xml:space="preserve">: </w:t>
      </w:r>
      <w:r w:rsidRPr="00975CCD">
        <w:t>proceso de autenticación mediante el cual un usuario accede a un servicio o sistema a través de un nombre de usuario y contraseña</w:t>
      </w:r>
      <w:r>
        <w:t>.</w:t>
      </w:r>
    </w:p>
  </w:footnote>
  <w:footnote w:id="11">
    <w:p w14:paraId="67929E46" w14:textId="5CDF6DFE" w:rsidR="00982162" w:rsidRPr="0067459C" w:rsidRDefault="00982162">
      <w:pPr>
        <w:pStyle w:val="Textonotapie"/>
      </w:pPr>
      <w:r>
        <w:rPr>
          <w:rStyle w:val="Refdenotaalpie"/>
        </w:rPr>
        <w:footnoteRef/>
      </w:r>
      <w:r w:rsidRPr="0067459C">
        <w:t xml:space="preserve"> </w:t>
      </w:r>
      <w:proofErr w:type="spellStart"/>
      <w:r w:rsidRPr="00E00A47">
        <w:t>Stateless</w:t>
      </w:r>
      <w:proofErr w:type="spellEnd"/>
      <w:r w:rsidRPr="0067459C">
        <w:t>: no tienen una dependencia de almacenamiento del lado del servidor para los estados del cliente</w:t>
      </w:r>
      <w:r>
        <w:t>.</w:t>
      </w:r>
    </w:p>
  </w:footnote>
  <w:footnote w:id="12">
    <w:p w14:paraId="007877CA" w14:textId="1326149B" w:rsidR="00982162" w:rsidRPr="0067459C" w:rsidRDefault="00982162">
      <w:pPr>
        <w:pStyle w:val="Textonotapie"/>
        <w:rPr>
          <w:color w:val="0563C1" w:themeColor="hyperlink"/>
          <w:u w:val="single"/>
          <w:lang w:val="en-US"/>
        </w:rPr>
      </w:pPr>
      <w:r>
        <w:rPr>
          <w:rStyle w:val="Refdenotaalpie"/>
        </w:rPr>
        <w:footnoteRef/>
      </w:r>
      <w:r w:rsidRPr="00051322">
        <w:rPr>
          <w:lang w:val="en-US"/>
        </w:rPr>
        <w:t xml:space="preserve"> </w:t>
      </w:r>
      <w:r>
        <w:rPr>
          <w:lang w:val="en-US"/>
        </w:rPr>
        <w:t xml:space="preserve">Cloud Native: </w:t>
      </w:r>
      <w:hyperlink r:id="rId6" w:history="1">
        <w:r w:rsidRPr="00F54E82">
          <w:rPr>
            <w:rStyle w:val="Hipervnculo"/>
            <w:lang w:val="en-US"/>
          </w:rPr>
          <w:t>Cloud Native | IBM</w:t>
        </w:r>
      </w:hyperlink>
    </w:p>
  </w:footnote>
  <w:footnote w:id="13">
    <w:p w14:paraId="3088BF50" w14:textId="7F6A9846" w:rsidR="00982162" w:rsidRPr="009C471F" w:rsidRDefault="00982162">
      <w:pPr>
        <w:pStyle w:val="Textonotapie"/>
        <w:rPr>
          <w:rStyle w:val="Hipervnculo"/>
        </w:rPr>
      </w:pPr>
      <w:r>
        <w:rPr>
          <w:rStyle w:val="Refdenotaalpie"/>
        </w:rPr>
        <w:footnoteRef/>
      </w:r>
      <w:r w:rsidRPr="00051322">
        <w:rPr>
          <w:lang w:val="en-US"/>
        </w:rPr>
        <w:t xml:space="preserve"> </w:t>
      </w:r>
      <w:proofErr w:type="spellStart"/>
      <w:r w:rsidRPr="00051322">
        <w:rPr>
          <w:lang w:val="en-US"/>
        </w:rPr>
        <w:t>Multicloud</w:t>
      </w:r>
      <w:proofErr w:type="spellEnd"/>
      <w:r w:rsidRPr="00051322">
        <w:rPr>
          <w:lang w:val="en-US"/>
        </w:rPr>
        <w:t xml:space="preserve">: </w:t>
      </w:r>
      <w:hyperlink r:id="rId7" w:history="1">
        <w:r w:rsidRPr="00051322">
          <w:rPr>
            <w:rStyle w:val="Hipervnculo"/>
            <w:lang w:val="en-US"/>
          </w:rPr>
          <w:t xml:space="preserve">What is </w:t>
        </w:r>
        <w:proofErr w:type="spellStart"/>
        <w:r w:rsidRPr="00051322">
          <w:rPr>
            <w:rStyle w:val="Hipervnculo"/>
            <w:lang w:val="en-US"/>
          </w:rPr>
          <w:t>Multicl</w:t>
        </w:r>
        <w:r w:rsidRPr="00051322">
          <w:rPr>
            <w:rStyle w:val="Hipervnculo"/>
            <w:lang w:val="en-US"/>
          </w:rPr>
          <w:t>o</w:t>
        </w:r>
        <w:r w:rsidRPr="00051322">
          <w:rPr>
            <w:rStyle w:val="Hipervnculo"/>
            <w:lang w:val="en-US"/>
          </w:rPr>
          <w:t>ud</w:t>
        </w:r>
        <w:proofErr w:type="spellEnd"/>
        <w:r w:rsidRPr="00051322">
          <w:rPr>
            <w:rStyle w:val="Hipervnculo"/>
            <w:lang w:val="en-US"/>
          </w:rPr>
          <w:t xml:space="preserve">? </w:t>
        </w:r>
        <w:r w:rsidRPr="009C471F">
          <w:rPr>
            <w:rStyle w:val="Hipervnculo"/>
          </w:rPr>
          <w:t>| IBM</w:t>
        </w:r>
      </w:hyperlink>
    </w:p>
    <w:p w14:paraId="6F866D90" w14:textId="77777777" w:rsidR="00982162" w:rsidRPr="009C471F" w:rsidRDefault="00982162">
      <w:pPr>
        <w:pStyle w:val="Textonotapie"/>
      </w:pPr>
    </w:p>
    <w:p w14:paraId="6CF882A7" w14:textId="77777777" w:rsidR="00982162" w:rsidRPr="009C471F" w:rsidRDefault="00982162">
      <w:pPr>
        <w:pStyle w:val="Textonotapie"/>
      </w:pPr>
    </w:p>
  </w:footnote>
  <w:footnote w:id="14">
    <w:p w14:paraId="066D7C80" w14:textId="61A02645" w:rsidR="005A25F6" w:rsidRDefault="005A25F6">
      <w:pPr>
        <w:pStyle w:val="Textonotapie"/>
      </w:pPr>
      <w:r>
        <w:rPr>
          <w:rStyle w:val="Refdenotaalpie"/>
        </w:rPr>
        <w:footnoteRef/>
      </w:r>
      <w:r>
        <w:t xml:space="preserve"> CRUD: </w:t>
      </w:r>
      <w:r w:rsidRPr="005A25F6">
        <w:t>(</w:t>
      </w:r>
      <w:proofErr w:type="spellStart"/>
      <w:r w:rsidRPr="005A25F6">
        <w:t>Create</w:t>
      </w:r>
      <w:proofErr w:type="spellEnd"/>
      <w:r w:rsidRPr="005A25F6">
        <w:t xml:space="preserve">, </w:t>
      </w:r>
      <w:proofErr w:type="spellStart"/>
      <w:r w:rsidRPr="005A25F6">
        <w:t>Read</w:t>
      </w:r>
      <w:proofErr w:type="spellEnd"/>
      <w:r w:rsidRPr="005A25F6">
        <w:t xml:space="preserve">, </w:t>
      </w:r>
      <w:proofErr w:type="spellStart"/>
      <w:r w:rsidRPr="005A25F6">
        <w:t>Update</w:t>
      </w:r>
      <w:proofErr w:type="spellEnd"/>
      <w:r w:rsidRPr="005A25F6">
        <w:t xml:space="preserve">, </w:t>
      </w:r>
      <w:proofErr w:type="spellStart"/>
      <w:r w:rsidRPr="005A25F6">
        <w:t>Delete</w:t>
      </w:r>
      <w:proofErr w:type="spellEnd"/>
      <w:r w:rsidRPr="005A25F6">
        <w:t>) es un acrónimo para las maneras en las que se puede operar sobre información almacenada. Es un nemónico para las cuatro funciones del almacenamiento persistente.</w:t>
      </w:r>
    </w:p>
    <w:p w14:paraId="2CDA02C4" w14:textId="77777777" w:rsidR="005A25F6" w:rsidRDefault="005A25F6">
      <w:pPr>
        <w:pStyle w:val="Textonotapie"/>
      </w:pPr>
    </w:p>
  </w:footnote>
  <w:footnote w:id="15">
    <w:p w14:paraId="3FDB5BAF" w14:textId="7F52B4BA" w:rsidR="00982162" w:rsidRPr="00203B00" w:rsidRDefault="00982162">
      <w:pPr>
        <w:pStyle w:val="Textonotapie"/>
        <w:rPr>
          <w:lang w:val="en-US"/>
        </w:rPr>
      </w:pPr>
      <w:r>
        <w:rPr>
          <w:rStyle w:val="Refdenotaalpie"/>
        </w:rPr>
        <w:footnoteRef/>
      </w:r>
      <w:r w:rsidRPr="00203B00">
        <w:rPr>
          <w:lang w:val="en-US"/>
        </w:rPr>
        <w:t xml:space="preserve"> Papa Parse: </w:t>
      </w:r>
      <w:hyperlink r:id="rId8" w:history="1">
        <w:r w:rsidRPr="00203B00">
          <w:rPr>
            <w:rStyle w:val="Hipervnculo"/>
            <w:lang w:val="en-US"/>
          </w:rPr>
          <w:t>Papa Parse - Powerful CSV Parser for JavaScript</w:t>
        </w:r>
      </w:hyperlink>
    </w:p>
    <w:p w14:paraId="22EC4CEA" w14:textId="77777777" w:rsidR="00982162" w:rsidRPr="00203B00" w:rsidRDefault="00982162">
      <w:pPr>
        <w:pStyle w:val="Textonotapie"/>
        <w:rPr>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283"/>
    <w:multiLevelType w:val="hybridMultilevel"/>
    <w:tmpl w:val="C8423B10"/>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 w15:restartNumberingAfterBreak="0">
    <w:nsid w:val="03644884"/>
    <w:multiLevelType w:val="hybridMultilevel"/>
    <w:tmpl w:val="5E5A1A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6966613"/>
    <w:multiLevelType w:val="hybridMultilevel"/>
    <w:tmpl w:val="54A0E4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6E476BF"/>
    <w:multiLevelType w:val="hybridMultilevel"/>
    <w:tmpl w:val="90BC0E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ACE442E"/>
    <w:multiLevelType w:val="hybridMultilevel"/>
    <w:tmpl w:val="9C968EA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0E701C84"/>
    <w:multiLevelType w:val="hybridMultilevel"/>
    <w:tmpl w:val="322ADB28"/>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6" w15:restartNumberingAfterBreak="0">
    <w:nsid w:val="111D2E64"/>
    <w:multiLevelType w:val="hybridMultilevel"/>
    <w:tmpl w:val="6B04E8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1826299"/>
    <w:multiLevelType w:val="hybridMultilevel"/>
    <w:tmpl w:val="9F1C9CF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144978B0"/>
    <w:multiLevelType w:val="hybridMultilevel"/>
    <w:tmpl w:val="72327A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9476C4"/>
    <w:multiLevelType w:val="hybridMultilevel"/>
    <w:tmpl w:val="F2C88BE6"/>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16FF78C5"/>
    <w:multiLevelType w:val="hybridMultilevel"/>
    <w:tmpl w:val="D76CE1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78C7D16"/>
    <w:multiLevelType w:val="hybridMultilevel"/>
    <w:tmpl w:val="13F86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A57257D"/>
    <w:multiLevelType w:val="hybridMultilevel"/>
    <w:tmpl w:val="C51069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A6D6F57"/>
    <w:multiLevelType w:val="hybridMultilevel"/>
    <w:tmpl w:val="4860EF0A"/>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14" w15:restartNumberingAfterBreak="0">
    <w:nsid w:val="1E931EC2"/>
    <w:multiLevelType w:val="hybridMultilevel"/>
    <w:tmpl w:val="6368F8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13072FC"/>
    <w:multiLevelType w:val="hybridMultilevel"/>
    <w:tmpl w:val="4A4EE84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1CB16A3"/>
    <w:multiLevelType w:val="hybridMultilevel"/>
    <w:tmpl w:val="F75AD5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26DC7D70"/>
    <w:multiLevelType w:val="hybridMultilevel"/>
    <w:tmpl w:val="17FED638"/>
    <w:lvl w:ilvl="0" w:tplc="340A0001">
      <w:start w:val="1"/>
      <w:numFmt w:val="bullet"/>
      <w:lvlText w:val=""/>
      <w:lvlJc w:val="left"/>
      <w:pPr>
        <w:ind w:left="1440" w:hanging="360"/>
      </w:pPr>
      <w:rPr>
        <w:rFonts w:ascii="Symbol" w:hAnsi="Symbo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8" w15:restartNumberingAfterBreak="0">
    <w:nsid w:val="2AEE2961"/>
    <w:multiLevelType w:val="hybridMultilevel"/>
    <w:tmpl w:val="4CCC8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C127C51"/>
    <w:multiLevelType w:val="hybridMultilevel"/>
    <w:tmpl w:val="071E86A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2F1876AC"/>
    <w:multiLevelType w:val="hybridMultilevel"/>
    <w:tmpl w:val="09205A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2F22654"/>
    <w:multiLevelType w:val="hybridMultilevel"/>
    <w:tmpl w:val="1960F5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59F4674"/>
    <w:multiLevelType w:val="hybridMultilevel"/>
    <w:tmpl w:val="2A0EB6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6F17F93"/>
    <w:multiLevelType w:val="hybridMultilevel"/>
    <w:tmpl w:val="05DE7C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370C7DC8"/>
    <w:multiLevelType w:val="hybridMultilevel"/>
    <w:tmpl w:val="881E8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7265B05"/>
    <w:multiLevelType w:val="hybridMultilevel"/>
    <w:tmpl w:val="164CE4F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38BA6F7D"/>
    <w:multiLevelType w:val="hybridMultilevel"/>
    <w:tmpl w:val="EE88631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392749B7"/>
    <w:multiLevelType w:val="multilevel"/>
    <w:tmpl w:val="06E0FB80"/>
    <w:styleLink w:val="ListaTesis"/>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E174AFF"/>
    <w:multiLevelType w:val="hybridMultilevel"/>
    <w:tmpl w:val="AF0872C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40541FBB"/>
    <w:multiLevelType w:val="hybridMultilevel"/>
    <w:tmpl w:val="E338595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0" w15:restartNumberingAfterBreak="0">
    <w:nsid w:val="446D5105"/>
    <w:multiLevelType w:val="hybridMultilevel"/>
    <w:tmpl w:val="CEB4725A"/>
    <w:lvl w:ilvl="0" w:tplc="564AD200">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45FE57BC"/>
    <w:multiLevelType w:val="hybridMultilevel"/>
    <w:tmpl w:val="5E066264"/>
    <w:lvl w:ilvl="0" w:tplc="340A000F">
      <w:start w:val="1"/>
      <w:numFmt w:val="decimal"/>
      <w:lvlText w:val="%1."/>
      <w:lvlJc w:val="left"/>
      <w:pPr>
        <w:ind w:left="720" w:hanging="360"/>
      </w:pPr>
      <w:rPr>
        <w:rFonts w:hint="default"/>
      </w:rPr>
    </w:lvl>
    <w:lvl w:ilvl="1" w:tplc="B7EED05A">
      <w:numFmt w:val="bullet"/>
      <w:lvlText w:val="•"/>
      <w:lvlJc w:val="left"/>
      <w:pPr>
        <w:ind w:left="1440" w:hanging="360"/>
      </w:pPr>
      <w:rPr>
        <w:rFonts w:ascii="Calibri" w:eastAsiaTheme="minorHAnsi" w:hAnsi="Calibri" w:cs="Calibri"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4E2E0DFB"/>
    <w:multiLevelType w:val="hybridMultilevel"/>
    <w:tmpl w:val="07362654"/>
    <w:lvl w:ilvl="0" w:tplc="340A0001">
      <w:start w:val="1"/>
      <w:numFmt w:val="bullet"/>
      <w:lvlText w:val=""/>
      <w:lvlJc w:val="left"/>
      <w:pPr>
        <w:ind w:left="720" w:hanging="360"/>
      </w:pPr>
      <w:rPr>
        <w:rFonts w:ascii="Symbol" w:hAnsi="Symbol" w:hint="default"/>
      </w:rPr>
    </w:lvl>
    <w:lvl w:ilvl="1" w:tplc="340A0001">
      <w:start w:val="1"/>
      <w:numFmt w:val="bullet"/>
      <w:lvlText w:val=""/>
      <w:lvlJc w:val="left"/>
      <w:pPr>
        <w:ind w:left="1440" w:hanging="360"/>
      </w:pPr>
      <w:rPr>
        <w:rFonts w:ascii="Symbol" w:hAnsi="Symbo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4F2C05BA"/>
    <w:multiLevelType w:val="hybridMultilevel"/>
    <w:tmpl w:val="E87C5C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13D6774"/>
    <w:multiLevelType w:val="hybridMultilevel"/>
    <w:tmpl w:val="4CACD1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23159F0"/>
    <w:multiLevelType w:val="hybridMultilevel"/>
    <w:tmpl w:val="E160D2E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41A3D9C"/>
    <w:multiLevelType w:val="hybridMultilevel"/>
    <w:tmpl w:val="A0CC216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54A15D35"/>
    <w:multiLevelType w:val="hybridMultilevel"/>
    <w:tmpl w:val="D49871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58422277"/>
    <w:multiLevelType w:val="multilevel"/>
    <w:tmpl w:val="340A001F"/>
    <w:styleLink w:val="Estilo1"/>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FDC463F"/>
    <w:multiLevelType w:val="hybridMultilevel"/>
    <w:tmpl w:val="7D2470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5FEA4C19"/>
    <w:multiLevelType w:val="hybridMultilevel"/>
    <w:tmpl w:val="24A2D408"/>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60376199"/>
    <w:multiLevelType w:val="hybridMultilevel"/>
    <w:tmpl w:val="EDB49FA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60CF3193"/>
    <w:multiLevelType w:val="hybridMultilevel"/>
    <w:tmpl w:val="D6D2B56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633B0CB9"/>
    <w:multiLevelType w:val="hybridMultilevel"/>
    <w:tmpl w:val="5C64C5DE"/>
    <w:lvl w:ilvl="0" w:tplc="83385F8C">
      <w:start w:val="1"/>
      <w:numFmt w:val="lowerLetter"/>
      <w:lvlText w:val="%1."/>
      <w:lvlJc w:val="left"/>
      <w:pPr>
        <w:ind w:left="1068" w:hanging="360"/>
      </w:pPr>
      <w:rPr>
        <w:b/>
        <w:bCs w:val="0"/>
      </w:r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44" w15:restartNumberingAfterBreak="0">
    <w:nsid w:val="63CD0B31"/>
    <w:multiLevelType w:val="hybridMultilevel"/>
    <w:tmpl w:val="7430CFC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66307D6F"/>
    <w:multiLevelType w:val="hybridMultilevel"/>
    <w:tmpl w:val="6C28B37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15:restartNumberingAfterBreak="0">
    <w:nsid w:val="675448D0"/>
    <w:multiLevelType w:val="hybridMultilevel"/>
    <w:tmpl w:val="0D3AB7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696F042B"/>
    <w:multiLevelType w:val="hybridMultilevel"/>
    <w:tmpl w:val="4BE611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6A213782"/>
    <w:multiLevelType w:val="hybridMultilevel"/>
    <w:tmpl w:val="6CE8669E"/>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49" w15:restartNumberingAfterBreak="0">
    <w:nsid w:val="6D007AE1"/>
    <w:multiLevelType w:val="hybridMultilevel"/>
    <w:tmpl w:val="97A89342"/>
    <w:lvl w:ilvl="0" w:tplc="340A000B">
      <w:start w:val="1"/>
      <w:numFmt w:val="bullet"/>
      <w:lvlText w:val=""/>
      <w:lvlJc w:val="left"/>
      <w:pPr>
        <w:ind w:left="720" w:hanging="360"/>
      </w:pPr>
      <w:rPr>
        <w:rFonts w:ascii="Wingdings" w:hAnsi="Wingding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0" w15:restartNumberingAfterBreak="0">
    <w:nsid w:val="70F25585"/>
    <w:multiLevelType w:val="hybridMultilevel"/>
    <w:tmpl w:val="F68E5BE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1" w15:restartNumberingAfterBreak="0">
    <w:nsid w:val="74941A40"/>
    <w:multiLevelType w:val="hybridMultilevel"/>
    <w:tmpl w:val="DEEA409E"/>
    <w:lvl w:ilvl="0" w:tplc="340A0001">
      <w:start w:val="1"/>
      <w:numFmt w:val="bullet"/>
      <w:lvlText w:val=""/>
      <w:lvlJc w:val="left"/>
      <w:pPr>
        <w:ind w:left="1430" w:hanging="360"/>
      </w:pPr>
      <w:rPr>
        <w:rFonts w:ascii="Symbol" w:hAnsi="Symbol" w:hint="default"/>
      </w:rPr>
    </w:lvl>
    <w:lvl w:ilvl="1" w:tplc="340A000F">
      <w:start w:val="1"/>
      <w:numFmt w:val="decimal"/>
      <w:lvlText w:val="%2."/>
      <w:lvlJc w:val="left"/>
      <w:pPr>
        <w:ind w:left="2150" w:hanging="360"/>
      </w:pPr>
      <w:rPr>
        <w:rFonts w:hint="default"/>
      </w:rPr>
    </w:lvl>
    <w:lvl w:ilvl="2" w:tplc="340A0005" w:tentative="1">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52" w15:restartNumberingAfterBreak="0">
    <w:nsid w:val="781F0DEF"/>
    <w:multiLevelType w:val="hybridMultilevel"/>
    <w:tmpl w:val="A0B2669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15:restartNumberingAfterBreak="0">
    <w:nsid w:val="783E29D5"/>
    <w:multiLevelType w:val="hybridMultilevel"/>
    <w:tmpl w:val="164A7D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79DF2D2E"/>
    <w:multiLevelType w:val="hybridMultilevel"/>
    <w:tmpl w:val="3D101A92"/>
    <w:lvl w:ilvl="0" w:tplc="340A0001">
      <w:start w:val="1"/>
      <w:numFmt w:val="bullet"/>
      <w:lvlText w:val=""/>
      <w:lvlJc w:val="left"/>
      <w:pPr>
        <w:ind w:left="1068" w:hanging="360"/>
      </w:pPr>
      <w:rPr>
        <w:rFonts w:ascii="Symbol" w:hAnsi="Symbol" w:hint="default"/>
      </w:rPr>
    </w:lvl>
    <w:lvl w:ilvl="1" w:tplc="340A0003">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55" w15:restartNumberingAfterBreak="0">
    <w:nsid w:val="7BDD26C2"/>
    <w:multiLevelType w:val="hybridMultilevel"/>
    <w:tmpl w:val="F2C88BE6"/>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6" w15:restartNumberingAfterBreak="0">
    <w:nsid w:val="7CAE0196"/>
    <w:multiLevelType w:val="hybridMultilevel"/>
    <w:tmpl w:val="324A8E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7D6F583E"/>
    <w:multiLevelType w:val="hybridMultilevel"/>
    <w:tmpl w:val="A4D02D2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15:restartNumberingAfterBreak="0">
    <w:nsid w:val="7E740660"/>
    <w:multiLevelType w:val="multilevel"/>
    <w:tmpl w:val="E4067B18"/>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i w:val="0"/>
        <w:iCs/>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8"/>
  </w:num>
  <w:num w:numId="2">
    <w:abstractNumId w:val="29"/>
  </w:num>
  <w:num w:numId="3">
    <w:abstractNumId w:val="48"/>
  </w:num>
  <w:num w:numId="4">
    <w:abstractNumId w:val="13"/>
  </w:num>
  <w:num w:numId="5">
    <w:abstractNumId w:val="5"/>
  </w:num>
  <w:num w:numId="6">
    <w:abstractNumId w:val="31"/>
  </w:num>
  <w:num w:numId="7">
    <w:abstractNumId w:val="27"/>
  </w:num>
  <w:num w:numId="8">
    <w:abstractNumId w:val="57"/>
  </w:num>
  <w:num w:numId="9">
    <w:abstractNumId w:val="41"/>
  </w:num>
  <w:num w:numId="10">
    <w:abstractNumId w:val="19"/>
  </w:num>
  <w:num w:numId="11">
    <w:abstractNumId w:val="39"/>
  </w:num>
  <w:num w:numId="12">
    <w:abstractNumId w:val="7"/>
  </w:num>
  <w:num w:numId="13">
    <w:abstractNumId w:val="32"/>
  </w:num>
  <w:num w:numId="14">
    <w:abstractNumId w:val="49"/>
  </w:num>
  <w:num w:numId="15">
    <w:abstractNumId w:val="58"/>
  </w:num>
  <w:num w:numId="16">
    <w:abstractNumId w:val="36"/>
  </w:num>
  <w:num w:numId="17">
    <w:abstractNumId w:val="6"/>
  </w:num>
  <w:num w:numId="18">
    <w:abstractNumId w:val="15"/>
  </w:num>
  <w:num w:numId="19">
    <w:abstractNumId w:val="50"/>
  </w:num>
  <w:num w:numId="20">
    <w:abstractNumId w:val="33"/>
  </w:num>
  <w:num w:numId="21">
    <w:abstractNumId w:val="10"/>
  </w:num>
  <w:num w:numId="22">
    <w:abstractNumId w:val="56"/>
  </w:num>
  <w:num w:numId="23">
    <w:abstractNumId w:val="0"/>
  </w:num>
  <w:num w:numId="24">
    <w:abstractNumId w:val="43"/>
  </w:num>
  <w:num w:numId="25">
    <w:abstractNumId w:val="16"/>
  </w:num>
  <w:num w:numId="26">
    <w:abstractNumId w:val="54"/>
  </w:num>
  <w:num w:numId="27">
    <w:abstractNumId w:val="37"/>
  </w:num>
  <w:num w:numId="28">
    <w:abstractNumId w:val="53"/>
  </w:num>
  <w:num w:numId="29">
    <w:abstractNumId w:val="2"/>
  </w:num>
  <w:num w:numId="30">
    <w:abstractNumId w:val="21"/>
  </w:num>
  <w:num w:numId="31">
    <w:abstractNumId w:val="18"/>
  </w:num>
  <w:num w:numId="32">
    <w:abstractNumId w:val="8"/>
  </w:num>
  <w:num w:numId="33">
    <w:abstractNumId w:val="3"/>
  </w:num>
  <w:num w:numId="34">
    <w:abstractNumId w:val="11"/>
  </w:num>
  <w:num w:numId="35">
    <w:abstractNumId w:val="34"/>
  </w:num>
  <w:num w:numId="36">
    <w:abstractNumId w:val="52"/>
  </w:num>
  <w:num w:numId="37">
    <w:abstractNumId w:val="4"/>
  </w:num>
  <w:num w:numId="38">
    <w:abstractNumId w:val="30"/>
  </w:num>
  <w:num w:numId="39">
    <w:abstractNumId w:val="46"/>
  </w:num>
  <w:num w:numId="40">
    <w:abstractNumId w:val="25"/>
  </w:num>
  <w:num w:numId="41">
    <w:abstractNumId w:val="20"/>
  </w:num>
  <w:num w:numId="42">
    <w:abstractNumId w:val="24"/>
  </w:num>
  <w:num w:numId="43">
    <w:abstractNumId w:val="22"/>
  </w:num>
  <w:num w:numId="44">
    <w:abstractNumId w:val="23"/>
  </w:num>
  <w:num w:numId="45">
    <w:abstractNumId w:val="35"/>
  </w:num>
  <w:num w:numId="46">
    <w:abstractNumId w:val="47"/>
  </w:num>
  <w:num w:numId="47">
    <w:abstractNumId w:val="1"/>
  </w:num>
  <w:num w:numId="48">
    <w:abstractNumId w:val="14"/>
  </w:num>
  <w:num w:numId="49">
    <w:abstractNumId w:val="45"/>
  </w:num>
  <w:num w:numId="50">
    <w:abstractNumId w:val="12"/>
  </w:num>
  <w:num w:numId="51">
    <w:abstractNumId w:val="28"/>
  </w:num>
  <w:num w:numId="52">
    <w:abstractNumId w:val="26"/>
  </w:num>
  <w:num w:numId="53">
    <w:abstractNumId w:val="42"/>
  </w:num>
  <w:num w:numId="54">
    <w:abstractNumId w:val="44"/>
  </w:num>
  <w:num w:numId="55">
    <w:abstractNumId w:val="40"/>
  </w:num>
  <w:num w:numId="56">
    <w:abstractNumId w:val="17"/>
  </w:num>
  <w:num w:numId="57">
    <w:abstractNumId w:val="51"/>
  </w:num>
  <w:num w:numId="58">
    <w:abstractNumId w:val="55"/>
  </w:num>
  <w:num w:numId="59">
    <w:abstractNumId w:val="9"/>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y Rodriguez">
    <w15:presenceInfo w15:providerId="None" w15:userId="Antony Rodrig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231"/>
    <w:rsid w:val="00005A4D"/>
    <w:rsid w:val="000076C2"/>
    <w:rsid w:val="00010568"/>
    <w:rsid w:val="00011325"/>
    <w:rsid w:val="0001407D"/>
    <w:rsid w:val="00015AF7"/>
    <w:rsid w:val="000163E0"/>
    <w:rsid w:val="00022410"/>
    <w:rsid w:val="000275FF"/>
    <w:rsid w:val="00035A69"/>
    <w:rsid w:val="0003625E"/>
    <w:rsid w:val="0003683B"/>
    <w:rsid w:val="000375D8"/>
    <w:rsid w:val="00040435"/>
    <w:rsid w:val="0004409D"/>
    <w:rsid w:val="00044D6D"/>
    <w:rsid w:val="00044EB4"/>
    <w:rsid w:val="00045732"/>
    <w:rsid w:val="00045757"/>
    <w:rsid w:val="00045C3B"/>
    <w:rsid w:val="00045EBF"/>
    <w:rsid w:val="00046745"/>
    <w:rsid w:val="00051322"/>
    <w:rsid w:val="0005240F"/>
    <w:rsid w:val="00054D62"/>
    <w:rsid w:val="00064D8A"/>
    <w:rsid w:val="000706D3"/>
    <w:rsid w:val="00070A11"/>
    <w:rsid w:val="000719BA"/>
    <w:rsid w:val="000820C7"/>
    <w:rsid w:val="000852F9"/>
    <w:rsid w:val="0009468B"/>
    <w:rsid w:val="000A5EBC"/>
    <w:rsid w:val="000A732A"/>
    <w:rsid w:val="000A7EC3"/>
    <w:rsid w:val="000B01B7"/>
    <w:rsid w:val="000B125D"/>
    <w:rsid w:val="000B4E57"/>
    <w:rsid w:val="000B500A"/>
    <w:rsid w:val="000B66E9"/>
    <w:rsid w:val="000C301A"/>
    <w:rsid w:val="000C5ED7"/>
    <w:rsid w:val="000C604A"/>
    <w:rsid w:val="000D1B64"/>
    <w:rsid w:val="000D1DD6"/>
    <w:rsid w:val="000D3F6A"/>
    <w:rsid w:val="000E3337"/>
    <w:rsid w:val="000E38E1"/>
    <w:rsid w:val="000E4C60"/>
    <w:rsid w:val="000E73EA"/>
    <w:rsid w:val="000F0543"/>
    <w:rsid w:val="0010190A"/>
    <w:rsid w:val="00103533"/>
    <w:rsid w:val="00115E91"/>
    <w:rsid w:val="00116BC4"/>
    <w:rsid w:val="001301FF"/>
    <w:rsid w:val="00132D77"/>
    <w:rsid w:val="00133E33"/>
    <w:rsid w:val="00142004"/>
    <w:rsid w:val="00151B8D"/>
    <w:rsid w:val="00164C1B"/>
    <w:rsid w:val="00164CB2"/>
    <w:rsid w:val="00173D10"/>
    <w:rsid w:val="00180685"/>
    <w:rsid w:val="00181875"/>
    <w:rsid w:val="00183DCA"/>
    <w:rsid w:val="00185A86"/>
    <w:rsid w:val="001863ED"/>
    <w:rsid w:val="00186837"/>
    <w:rsid w:val="00195773"/>
    <w:rsid w:val="001959F7"/>
    <w:rsid w:val="001A13A8"/>
    <w:rsid w:val="001A2F98"/>
    <w:rsid w:val="001B066D"/>
    <w:rsid w:val="001B26CA"/>
    <w:rsid w:val="001B2D6A"/>
    <w:rsid w:val="001B74AD"/>
    <w:rsid w:val="001B74CD"/>
    <w:rsid w:val="001B7E5A"/>
    <w:rsid w:val="001C10C3"/>
    <w:rsid w:val="001C1C95"/>
    <w:rsid w:val="001C57CD"/>
    <w:rsid w:val="001C616C"/>
    <w:rsid w:val="001D03D4"/>
    <w:rsid w:val="001D519C"/>
    <w:rsid w:val="001D7FEB"/>
    <w:rsid w:val="001E2232"/>
    <w:rsid w:val="001E5C36"/>
    <w:rsid w:val="001E75D0"/>
    <w:rsid w:val="001F7635"/>
    <w:rsid w:val="00200BB0"/>
    <w:rsid w:val="00203B00"/>
    <w:rsid w:val="0021280B"/>
    <w:rsid w:val="00217104"/>
    <w:rsid w:val="0021799B"/>
    <w:rsid w:val="00232ACA"/>
    <w:rsid w:val="00237A99"/>
    <w:rsid w:val="002433ED"/>
    <w:rsid w:val="00247515"/>
    <w:rsid w:val="00252AD8"/>
    <w:rsid w:val="00256F30"/>
    <w:rsid w:val="00261118"/>
    <w:rsid w:val="00261A15"/>
    <w:rsid w:val="00270190"/>
    <w:rsid w:val="0027038D"/>
    <w:rsid w:val="0027408E"/>
    <w:rsid w:val="00277DF5"/>
    <w:rsid w:val="00282FAB"/>
    <w:rsid w:val="00290E51"/>
    <w:rsid w:val="00295353"/>
    <w:rsid w:val="002959F6"/>
    <w:rsid w:val="0029720D"/>
    <w:rsid w:val="00297F52"/>
    <w:rsid w:val="00297FBC"/>
    <w:rsid w:val="002A6F88"/>
    <w:rsid w:val="002C08B6"/>
    <w:rsid w:val="002C2FCF"/>
    <w:rsid w:val="002E13C3"/>
    <w:rsid w:val="002E1F3D"/>
    <w:rsid w:val="002F75CD"/>
    <w:rsid w:val="002F7907"/>
    <w:rsid w:val="00300012"/>
    <w:rsid w:val="00301601"/>
    <w:rsid w:val="0030731E"/>
    <w:rsid w:val="0030795C"/>
    <w:rsid w:val="00310FB8"/>
    <w:rsid w:val="00312018"/>
    <w:rsid w:val="00312F14"/>
    <w:rsid w:val="00314151"/>
    <w:rsid w:val="003228BD"/>
    <w:rsid w:val="00322A19"/>
    <w:rsid w:val="00323946"/>
    <w:rsid w:val="00331EFD"/>
    <w:rsid w:val="00350184"/>
    <w:rsid w:val="00352654"/>
    <w:rsid w:val="00361915"/>
    <w:rsid w:val="00364B5D"/>
    <w:rsid w:val="00391517"/>
    <w:rsid w:val="00391D3A"/>
    <w:rsid w:val="00393F1A"/>
    <w:rsid w:val="003944EC"/>
    <w:rsid w:val="003A0D3D"/>
    <w:rsid w:val="003A0F99"/>
    <w:rsid w:val="003A2E7E"/>
    <w:rsid w:val="003B1089"/>
    <w:rsid w:val="003B185D"/>
    <w:rsid w:val="003B4E26"/>
    <w:rsid w:val="003B5580"/>
    <w:rsid w:val="003D17BC"/>
    <w:rsid w:val="003D2268"/>
    <w:rsid w:val="003E03DB"/>
    <w:rsid w:val="003F552F"/>
    <w:rsid w:val="003F754D"/>
    <w:rsid w:val="0040186D"/>
    <w:rsid w:val="00404BC3"/>
    <w:rsid w:val="00405FA4"/>
    <w:rsid w:val="00412BBC"/>
    <w:rsid w:val="00414DD4"/>
    <w:rsid w:val="0042630F"/>
    <w:rsid w:val="004268A9"/>
    <w:rsid w:val="00426FEF"/>
    <w:rsid w:val="00430770"/>
    <w:rsid w:val="00433BFE"/>
    <w:rsid w:val="00444007"/>
    <w:rsid w:val="00444ED8"/>
    <w:rsid w:val="00445F31"/>
    <w:rsid w:val="004471C9"/>
    <w:rsid w:val="004540E5"/>
    <w:rsid w:val="00455068"/>
    <w:rsid w:val="0045770D"/>
    <w:rsid w:val="00462993"/>
    <w:rsid w:val="0046653E"/>
    <w:rsid w:val="00466AEB"/>
    <w:rsid w:val="00467DB1"/>
    <w:rsid w:val="00471ECB"/>
    <w:rsid w:val="00476407"/>
    <w:rsid w:val="0048162E"/>
    <w:rsid w:val="00485503"/>
    <w:rsid w:val="00493090"/>
    <w:rsid w:val="004A1271"/>
    <w:rsid w:val="004A50FA"/>
    <w:rsid w:val="004A73F9"/>
    <w:rsid w:val="004B26EA"/>
    <w:rsid w:val="004B3534"/>
    <w:rsid w:val="004B46D4"/>
    <w:rsid w:val="004C0A7A"/>
    <w:rsid w:val="004C1545"/>
    <w:rsid w:val="004C3071"/>
    <w:rsid w:val="004C50D4"/>
    <w:rsid w:val="004C5898"/>
    <w:rsid w:val="004C6C5A"/>
    <w:rsid w:val="004D57C2"/>
    <w:rsid w:val="004D6BE0"/>
    <w:rsid w:val="004E640F"/>
    <w:rsid w:val="004E69C7"/>
    <w:rsid w:val="004F7739"/>
    <w:rsid w:val="005023D1"/>
    <w:rsid w:val="0050545E"/>
    <w:rsid w:val="00507C44"/>
    <w:rsid w:val="00512B74"/>
    <w:rsid w:val="00514933"/>
    <w:rsid w:val="00521CFB"/>
    <w:rsid w:val="0052520A"/>
    <w:rsid w:val="005326AE"/>
    <w:rsid w:val="005354CA"/>
    <w:rsid w:val="00536593"/>
    <w:rsid w:val="005418EE"/>
    <w:rsid w:val="00546E71"/>
    <w:rsid w:val="00550780"/>
    <w:rsid w:val="00555701"/>
    <w:rsid w:val="0056020B"/>
    <w:rsid w:val="00561BEB"/>
    <w:rsid w:val="00566D89"/>
    <w:rsid w:val="00571248"/>
    <w:rsid w:val="0057305F"/>
    <w:rsid w:val="0057324F"/>
    <w:rsid w:val="00574497"/>
    <w:rsid w:val="0058193E"/>
    <w:rsid w:val="0059594C"/>
    <w:rsid w:val="005A25F6"/>
    <w:rsid w:val="005A6A4B"/>
    <w:rsid w:val="005A74C7"/>
    <w:rsid w:val="005B18A0"/>
    <w:rsid w:val="005B2861"/>
    <w:rsid w:val="005C096D"/>
    <w:rsid w:val="005C0AA0"/>
    <w:rsid w:val="005C279F"/>
    <w:rsid w:val="005C7CBB"/>
    <w:rsid w:val="005D143E"/>
    <w:rsid w:val="005D33B0"/>
    <w:rsid w:val="005E04C0"/>
    <w:rsid w:val="005E6EB1"/>
    <w:rsid w:val="005F31DB"/>
    <w:rsid w:val="005F52C8"/>
    <w:rsid w:val="00601FD9"/>
    <w:rsid w:val="00603AA1"/>
    <w:rsid w:val="00603B0A"/>
    <w:rsid w:val="00603CCC"/>
    <w:rsid w:val="006041FA"/>
    <w:rsid w:val="00606EC1"/>
    <w:rsid w:val="006166C3"/>
    <w:rsid w:val="00635508"/>
    <w:rsid w:val="00636179"/>
    <w:rsid w:val="00636964"/>
    <w:rsid w:val="00646916"/>
    <w:rsid w:val="00650870"/>
    <w:rsid w:val="0065156F"/>
    <w:rsid w:val="00651DF6"/>
    <w:rsid w:val="006526A4"/>
    <w:rsid w:val="006568F6"/>
    <w:rsid w:val="00657327"/>
    <w:rsid w:val="00660270"/>
    <w:rsid w:val="00660E0E"/>
    <w:rsid w:val="006646CE"/>
    <w:rsid w:val="00667D0C"/>
    <w:rsid w:val="0067459C"/>
    <w:rsid w:val="00683384"/>
    <w:rsid w:val="006A08E4"/>
    <w:rsid w:val="006A11CE"/>
    <w:rsid w:val="006B06F2"/>
    <w:rsid w:val="006C06C3"/>
    <w:rsid w:val="006C42A4"/>
    <w:rsid w:val="006C62B3"/>
    <w:rsid w:val="006C721D"/>
    <w:rsid w:val="006D1404"/>
    <w:rsid w:val="006D3E8B"/>
    <w:rsid w:val="006D5A9B"/>
    <w:rsid w:val="006E527B"/>
    <w:rsid w:val="006E5309"/>
    <w:rsid w:val="006F1090"/>
    <w:rsid w:val="006F2792"/>
    <w:rsid w:val="006F3687"/>
    <w:rsid w:val="006F7292"/>
    <w:rsid w:val="006F75CC"/>
    <w:rsid w:val="00700722"/>
    <w:rsid w:val="007010B9"/>
    <w:rsid w:val="00707091"/>
    <w:rsid w:val="00710DD8"/>
    <w:rsid w:val="0071366D"/>
    <w:rsid w:val="00715153"/>
    <w:rsid w:val="00721155"/>
    <w:rsid w:val="007237BB"/>
    <w:rsid w:val="00730231"/>
    <w:rsid w:val="0073490A"/>
    <w:rsid w:val="007360DF"/>
    <w:rsid w:val="00745298"/>
    <w:rsid w:val="00746370"/>
    <w:rsid w:val="0074704F"/>
    <w:rsid w:val="00753052"/>
    <w:rsid w:val="00755FA7"/>
    <w:rsid w:val="00756248"/>
    <w:rsid w:val="00756CC9"/>
    <w:rsid w:val="00765C6C"/>
    <w:rsid w:val="00776E3E"/>
    <w:rsid w:val="007771DC"/>
    <w:rsid w:val="007838A8"/>
    <w:rsid w:val="007852F2"/>
    <w:rsid w:val="00797701"/>
    <w:rsid w:val="007A7235"/>
    <w:rsid w:val="007B02E4"/>
    <w:rsid w:val="007B1AA7"/>
    <w:rsid w:val="007B5DDF"/>
    <w:rsid w:val="007C0DB3"/>
    <w:rsid w:val="007C381C"/>
    <w:rsid w:val="007C3BB2"/>
    <w:rsid w:val="007C5A54"/>
    <w:rsid w:val="007C7C76"/>
    <w:rsid w:val="007D03EE"/>
    <w:rsid w:val="007D1282"/>
    <w:rsid w:val="007D678F"/>
    <w:rsid w:val="007D682D"/>
    <w:rsid w:val="007D6B24"/>
    <w:rsid w:val="007E58F4"/>
    <w:rsid w:val="007F76B7"/>
    <w:rsid w:val="00801238"/>
    <w:rsid w:val="00801655"/>
    <w:rsid w:val="00801AAC"/>
    <w:rsid w:val="0080686B"/>
    <w:rsid w:val="00812ACC"/>
    <w:rsid w:val="008143EC"/>
    <w:rsid w:val="008176B6"/>
    <w:rsid w:val="0082169C"/>
    <w:rsid w:val="00826658"/>
    <w:rsid w:val="008326C1"/>
    <w:rsid w:val="00832EAA"/>
    <w:rsid w:val="0083636D"/>
    <w:rsid w:val="00842C81"/>
    <w:rsid w:val="008433BD"/>
    <w:rsid w:val="00844406"/>
    <w:rsid w:val="0084490C"/>
    <w:rsid w:val="008469A6"/>
    <w:rsid w:val="00851934"/>
    <w:rsid w:val="00852B43"/>
    <w:rsid w:val="00854347"/>
    <w:rsid w:val="008614D1"/>
    <w:rsid w:val="008629F2"/>
    <w:rsid w:val="00866602"/>
    <w:rsid w:val="0087407F"/>
    <w:rsid w:val="00875863"/>
    <w:rsid w:val="00877411"/>
    <w:rsid w:val="008829F8"/>
    <w:rsid w:val="00893CAB"/>
    <w:rsid w:val="00893F29"/>
    <w:rsid w:val="008A0008"/>
    <w:rsid w:val="008B17BA"/>
    <w:rsid w:val="008B38C7"/>
    <w:rsid w:val="008B3EFC"/>
    <w:rsid w:val="008C48EB"/>
    <w:rsid w:val="008C58AE"/>
    <w:rsid w:val="008C6881"/>
    <w:rsid w:val="008E4D45"/>
    <w:rsid w:val="008E5766"/>
    <w:rsid w:val="008E7E80"/>
    <w:rsid w:val="008F008F"/>
    <w:rsid w:val="00903648"/>
    <w:rsid w:val="00904CFE"/>
    <w:rsid w:val="009056B9"/>
    <w:rsid w:val="0091047A"/>
    <w:rsid w:val="009135E8"/>
    <w:rsid w:val="0091434F"/>
    <w:rsid w:val="00916494"/>
    <w:rsid w:val="00930538"/>
    <w:rsid w:val="00930827"/>
    <w:rsid w:val="00936A68"/>
    <w:rsid w:val="00937F8B"/>
    <w:rsid w:val="00940BE6"/>
    <w:rsid w:val="00952473"/>
    <w:rsid w:val="00952518"/>
    <w:rsid w:val="009539A2"/>
    <w:rsid w:val="009650F2"/>
    <w:rsid w:val="00965713"/>
    <w:rsid w:val="0096698F"/>
    <w:rsid w:val="00972060"/>
    <w:rsid w:val="00975CCD"/>
    <w:rsid w:val="00982162"/>
    <w:rsid w:val="00985850"/>
    <w:rsid w:val="009879C4"/>
    <w:rsid w:val="009919C8"/>
    <w:rsid w:val="009943A5"/>
    <w:rsid w:val="009952DB"/>
    <w:rsid w:val="009A0695"/>
    <w:rsid w:val="009A65B6"/>
    <w:rsid w:val="009B2EC1"/>
    <w:rsid w:val="009C471F"/>
    <w:rsid w:val="009C7160"/>
    <w:rsid w:val="009E3549"/>
    <w:rsid w:val="009E3C4F"/>
    <w:rsid w:val="009E74ED"/>
    <w:rsid w:val="009F2FD6"/>
    <w:rsid w:val="009F382E"/>
    <w:rsid w:val="00A0554C"/>
    <w:rsid w:val="00A072EF"/>
    <w:rsid w:val="00A07B8A"/>
    <w:rsid w:val="00A11912"/>
    <w:rsid w:val="00A1691B"/>
    <w:rsid w:val="00A219E2"/>
    <w:rsid w:val="00A3001A"/>
    <w:rsid w:val="00A32185"/>
    <w:rsid w:val="00A35C05"/>
    <w:rsid w:val="00A364C9"/>
    <w:rsid w:val="00A36790"/>
    <w:rsid w:val="00A43B81"/>
    <w:rsid w:val="00A4644F"/>
    <w:rsid w:val="00A47158"/>
    <w:rsid w:val="00A51EFF"/>
    <w:rsid w:val="00A534A9"/>
    <w:rsid w:val="00A6769A"/>
    <w:rsid w:val="00A72373"/>
    <w:rsid w:val="00A73606"/>
    <w:rsid w:val="00A832B1"/>
    <w:rsid w:val="00A90E2B"/>
    <w:rsid w:val="00A91FEB"/>
    <w:rsid w:val="00AA58B8"/>
    <w:rsid w:val="00AA7B97"/>
    <w:rsid w:val="00AB0567"/>
    <w:rsid w:val="00AB42CA"/>
    <w:rsid w:val="00AB71EA"/>
    <w:rsid w:val="00AC45E5"/>
    <w:rsid w:val="00AC51CF"/>
    <w:rsid w:val="00AD6B85"/>
    <w:rsid w:val="00AE1B5C"/>
    <w:rsid w:val="00AE30F8"/>
    <w:rsid w:val="00AE32E7"/>
    <w:rsid w:val="00AE4D9E"/>
    <w:rsid w:val="00AE574A"/>
    <w:rsid w:val="00AF35BA"/>
    <w:rsid w:val="00AF7F65"/>
    <w:rsid w:val="00B000FE"/>
    <w:rsid w:val="00B01343"/>
    <w:rsid w:val="00B01A6C"/>
    <w:rsid w:val="00B0474F"/>
    <w:rsid w:val="00B052B2"/>
    <w:rsid w:val="00B144F2"/>
    <w:rsid w:val="00B14DA1"/>
    <w:rsid w:val="00B16674"/>
    <w:rsid w:val="00B22DC0"/>
    <w:rsid w:val="00B340E9"/>
    <w:rsid w:val="00B34710"/>
    <w:rsid w:val="00B356FB"/>
    <w:rsid w:val="00B35E08"/>
    <w:rsid w:val="00B41843"/>
    <w:rsid w:val="00B4276A"/>
    <w:rsid w:val="00B4474C"/>
    <w:rsid w:val="00B47099"/>
    <w:rsid w:val="00B56361"/>
    <w:rsid w:val="00B56639"/>
    <w:rsid w:val="00B60FCD"/>
    <w:rsid w:val="00B61C2D"/>
    <w:rsid w:val="00B63F76"/>
    <w:rsid w:val="00B664A8"/>
    <w:rsid w:val="00B71670"/>
    <w:rsid w:val="00B75FC0"/>
    <w:rsid w:val="00B825D6"/>
    <w:rsid w:val="00BA1493"/>
    <w:rsid w:val="00BA1A82"/>
    <w:rsid w:val="00BA3CB7"/>
    <w:rsid w:val="00BA63FE"/>
    <w:rsid w:val="00BA6A30"/>
    <w:rsid w:val="00BB3E36"/>
    <w:rsid w:val="00BC54B0"/>
    <w:rsid w:val="00BC6009"/>
    <w:rsid w:val="00BC7400"/>
    <w:rsid w:val="00BD761F"/>
    <w:rsid w:val="00BE1746"/>
    <w:rsid w:val="00BE4F6C"/>
    <w:rsid w:val="00BF348B"/>
    <w:rsid w:val="00BF3C15"/>
    <w:rsid w:val="00BF4B2C"/>
    <w:rsid w:val="00BF7AE9"/>
    <w:rsid w:val="00C02DA1"/>
    <w:rsid w:val="00C149C0"/>
    <w:rsid w:val="00C161A3"/>
    <w:rsid w:val="00C2348E"/>
    <w:rsid w:val="00C263AD"/>
    <w:rsid w:val="00C26511"/>
    <w:rsid w:val="00C26CC7"/>
    <w:rsid w:val="00C33D54"/>
    <w:rsid w:val="00C36E7D"/>
    <w:rsid w:val="00C44787"/>
    <w:rsid w:val="00C45FA8"/>
    <w:rsid w:val="00C57F19"/>
    <w:rsid w:val="00C6758D"/>
    <w:rsid w:val="00C74EA9"/>
    <w:rsid w:val="00C80889"/>
    <w:rsid w:val="00C93AF4"/>
    <w:rsid w:val="00C96242"/>
    <w:rsid w:val="00C96620"/>
    <w:rsid w:val="00CA0628"/>
    <w:rsid w:val="00CA36F7"/>
    <w:rsid w:val="00CA4EC0"/>
    <w:rsid w:val="00CA746E"/>
    <w:rsid w:val="00CB077C"/>
    <w:rsid w:val="00CB1303"/>
    <w:rsid w:val="00CB6CA3"/>
    <w:rsid w:val="00CC29E2"/>
    <w:rsid w:val="00CC4A78"/>
    <w:rsid w:val="00CC7498"/>
    <w:rsid w:val="00CC7B5B"/>
    <w:rsid w:val="00CD3101"/>
    <w:rsid w:val="00CD5951"/>
    <w:rsid w:val="00CE4227"/>
    <w:rsid w:val="00CE563E"/>
    <w:rsid w:val="00CF2E43"/>
    <w:rsid w:val="00CF3AB0"/>
    <w:rsid w:val="00CF5CB6"/>
    <w:rsid w:val="00D02530"/>
    <w:rsid w:val="00D0258E"/>
    <w:rsid w:val="00D04E51"/>
    <w:rsid w:val="00D07C88"/>
    <w:rsid w:val="00D10B56"/>
    <w:rsid w:val="00D12F46"/>
    <w:rsid w:val="00D14E10"/>
    <w:rsid w:val="00D16A8B"/>
    <w:rsid w:val="00D205A1"/>
    <w:rsid w:val="00D353AE"/>
    <w:rsid w:val="00D356BC"/>
    <w:rsid w:val="00D4030F"/>
    <w:rsid w:val="00D40C71"/>
    <w:rsid w:val="00D439F2"/>
    <w:rsid w:val="00D4547F"/>
    <w:rsid w:val="00D474D6"/>
    <w:rsid w:val="00D610CF"/>
    <w:rsid w:val="00D621E5"/>
    <w:rsid w:val="00D64584"/>
    <w:rsid w:val="00D660D7"/>
    <w:rsid w:val="00D71EAD"/>
    <w:rsid w:val="00D861A8"/>
    <w:rsid w:val="00D92EE9"/>
    <w:rsid w:val="00DA4F36"/>
    <w:rsid w:val="00DA5619"/>
    <w:rsid w:val="00DB4977"/>
    <w:rsid w:val="00DC198D"/>
    <w:rsid w:val="00DC2E16"/>
    <w:rsid w:val="00DC61D8"/>
    <w:rsid w:val="00DD2314"/>
    <w:rsid w:val="00DD25E2"/>
    <w:rsid w:val="00DD7B02"/>
    <w:rsid w:val="00DE1AE2"/>
    <w:rsid w:val="00DE758F"/>
    <w:rsid w:val="00DE77AF"/>
    <w:rsid w:val="00DF2A8A"/>
    <w:rsid w:val="00DF5541"/>
    <w:rsid w:val="00E00346"/>
    <w:rsid w:val="00E00A47"/>
    <w:rsid w:val="00E0514F"/>
    <w:rsid w:val="00E05EBE"/>
    <w:rsid w:val="00E076F9"/>
    <w:rsid w:val="00E1220B"/>
    <w:rsid w:val="00E20D96"/>
    <w:rsid w:val="00E22882"/>
    <w:rsid w:val="00E338AF"/>
    <w:rsid w:val="00E36303"/>
    <w:rsid w:val="00E379DD"/>
    <w:rsid w:val="00E401CB"/>
    <w:rsid w:val="00E41D7F"/>
    <w:rsid w:val="00E42CF3"/>
    <w:rsid w:val="00E60152"/>
    <w:rsid w:val="00E6103B"/>
    <w:rsid w:val="00E61913"/>
    <w:rsid w:val="00E61F03"/>
    <w:rsid w:val="00E621A6"/>
    <w:rsid w:val="00E62B75"/>
    <w:rsid w:val="00E6641E"/>
    <w:rsid w:val="00E66C06"/>
    <w:rsid w:val="00E6736A"/>
    <w:rsid w:val="00E861D0"/>
    <w:rsid w:val="00E878B7"/>
    <w:rsid w:val="00E907D9"/>
    <w:rsid w:val="00E95249"/>
    <w:rsid w:val="00EA4ACC"/>
    <w:rsid w:val="00EA7048"/>
    <w:rsid w:val="00EB2208"/>
    <w:rsid w:val="00EB3172"/>
    <w:rsid w:val="00EB3DFC"/>
    <w:rsid w:val="00EB66A6"/>
    <w:rsid w:val="00EB72C0"/>
    <w:rsid w:val="00EC38F0"/>
    <w:rsid w:val="00EC787C"/>
    <w:rsid w:val="00ED3347"/>
    <w:rsid w:val="00ED7531"/>
    <w:rsid w:val="00EF7091"/>
    <w:rsid w:val="00F027DD"/>
    <w:rsid w:val="00F120DF"/>
    <w:rsid w:val="00F16731"/>
    <w:rsid w:val="00F23E07"/>
    <w:rsid w:val="00F24721"/>
    <w:rsid w:val="00F24B48"/>
    <w:rsid w:val="00F27C40"/>
    <w:rsid w:val="00F35074"/>
    <w:rsid w:val="00F41E24"/>
    <w:rsid w:val="00F437DF"/>
    <w:rsid w:val="00F43932"/>
    <w:rsid w:val="00F50979"/>
    <w:rsid w:val="00F54E82"/>
    <w:rsid w:val="00F56110"/>
    <w:rsid w:val="00F56CDF"/>
    <w:rsid w:val="00F60AA8"/>
    <w:rsid w:val="00F63069"/>
    <w:rsid w:val="00F65068"/>
    <w:rsid w:val="00F67211"/>
    <w:rsid w:val="00F71E5E"/>
    <w:rsid w:val="00F8383B"/>
    <w:rsid w:val="00F83FB3"/>
    <w:rsid w:val="00F910F9"/>
    <w:rsid w:val="00F940EB"/>
    <w:rsid w:val="00F96E70"/>
    <w:rsid w:val="00FA2CE0"/>
    <w:rsid w:val="00FA42DA"/>
    <w:rsid w:val="00FA450F"/>
    <w:rsid w:val="00FA451D"/>
    <w:rsid w:val="00FC53E1"/>
    <w:rsid w:val="00FC594B"/>
    <w:rsid w:val="00FD0F20"/>
    <w:rsid w:val="00FE2C88"/>
    <w:rsid w:val="00FF0BA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DC5BE"/>
  <w15:chartTrackingRefBased/>
  <w15:docId w15:val="{53B7F50D-AE51-47A0-91BE-DEA5E1925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Sinespaciado"/>
    <w:qFormat/>
    <w:rsid w:val="009135E8"/>
  </w:style>
  <w:style w:type="paragraph" w:styleId="Ttulo1">
    <w:name w:val="heading 1"/>
    <w:basedOn w:val="Normal"/>
    <w:next w:val="Sinespaciado"/>
    <w:link w:val="Ttulo1Car"/>
    <w:uiPriority w:val="9"/>
    <w:qFormat/>
    <w:rsid w:val="00937F8B"/>
    <w:pPr>
      <w:keepNext/>
      <w:keepLines/>
      <w:numPr>
        <w:numId w:val="15"/>
      </w:numPr>
      <w:spacing w:before="240" w:after="240"/>
      <w:outlineLvl w:val="0"/>
    </w:pPr>
    <w:rPr>
      <w:rFonts w:ascii="Lora" w:eastAsiaTheme="majorEastAsia" w:hAnsi="Lora" w:cstheme="majorBidi"/>
      <w:b/>
      <w:sz w:val="32"/>
      <w:szCs w:val="32"/>
    </w:rPr>
  </w:style>
  <w:style w:type="paragraph" w:styleId="Ttulo2">
    <w:name w:val="heading 2"/>
    <w:basedOn w:val="Normal"/>
    <w:next w:val="Sinespaciado"/>
    <w:link w:val="Ttulo2Car"/>
    <w:uiPriority w:val="9"/>
    <w:unhideWhenUsed/>
    <w:qFormat/>
    <w:rsid w:val="00937F8B"/>
    <w:pPr>
      <w:keepNext/>
      <w:keepLines/>
      <w:numPr>
        <w:ilvl w:val="1"/>
        <w:numId w:val="15"/>
      </w:numPr>
      <w:spacing w:before="280" w:after="240"/>
      <w:outlineLvl w:val="1"/>
    </w:pPr>
    <w:rPr>
      <w:rFonts w:ascii="Roboto" w:eastAsiaTheme="majorEastAsia" w:hAnsi="Roboto" w:cstheme="majorBidi"/>
      <w:b/>
      <w:color w:val="000000" w:themeColor="text1"/>
      <w:sz w:val="28"/>
      <w:szCs w:val="26"/>
    </w:rPr>
  </w:style>
  <w:style w:type="paragraph" w:styleId="Ttulo3">
    <w:name w:val="heading 3"/>
    <w:basedOn w:val="Normal"/>
    <w:next w:val="Normal"/>
    <w:link w:val="Ttulo3Car"/>
    <w:uiPriority w:val="9"/>
    <w:unhideWhenUsed/>
    <w:qFormat/>
    <w:rsid w:val="00937F8B"/>
    <w:pPr>
      <w:keepNext/>
      <w:keepLines/>
      <w:numPr>
        <w:ilvl w:val="2"/>
        <w:numId w:val="15"/>
      </w:numPr>
      <w:spacing w:before="360" w:after="120"/>
      <w:outlineLvl w:val="2"/>
    </w:pPr>
    <w:rPr>
      <w:rFonts w:ascii="Roboto" w:eastAsiaTheme="majorEastAsia" w:hAnsi="Roboto" w:cstheme="majorBidi"/>
      <w:b/>
      <w:sz w:val="24"/>
      <w:szCs w:val="24"/>
    </w:rPr>
  </w:style>
  <w:style w:type="paragraph" w:styleId="Ttulo4">
    <w:name w:val="heading 4"/>
    <w:basedOn w:val="Normal"/>
    <w:next w:val="Normal"/>
    <w:link w:val="Ttulo4Car"/>
    <w:uiPriority w:val="9"/>
    <w:unhideWhenUsed/>
    <w:qFormat/>
    <w:rsid w:val="00937F8B"/>
    <w:pPr>
      <w:keepNext/>
      <w:keepLines/>
      <w:numPr>
        <w:ilvl w:val="3"/>
        <w:numId w:val="15"/>
      </w:numPr>
      <w:spacing w:before="40" w:after="12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F027DD"/>
    <w:pPr>
      <w:keepNext/>
      <w:keepLines/>
      <w:numPr>
        <w:ilvl w:val="4"/>
        <w:numId w:val="15"/>
      </w:numPr>
      <w:spacing w:before="40" w:after="0"/>
      <w:outlineLvl w:val="4"/>
    </w:pPr>
    <w:rPr>
      <w:rFonts w:eastAsiaTheme="majorEastAsia" w:cstheme="majorBidi"/>
      <w:b/>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30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30231"/>
    <w:rPr>
      <w:rFonts w:ascii="Lora" w:eastAsiaTheme="majorEastAsia" w:hAnsi="Lora" w:cstheme="majorBidi"/>
      <w:b/>
      <w:sz w:val="32"/>
      <w:szCs w:val="32"/>
    </w:rPr>
  </w:style>
  <w:style w:type="paragraph" w:styleId="Encabezado">
    <w:name w:val="header"/>
    <w:basedOn w:val="Normal"/>
    <w:link w:val="EncabezadoCar"/>
    <w:uiPriority w:val="99"/>
    <w:unhideWhenUsed/>
    <w:rsid w:val="007302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0231"/>
  </w:style>
  <w:style w:type="paragraph" w:styleId="Piedepgina">
    <w:name w:val="footer"/>
    <w:basedOn w:val="Normal"/>
    <w:link w:val="PiedepginaCar"/>
    <w:uiPriority w:val="99"/>
    <w:unhideWhenUsed/>
    <w:rsid w:val="007302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0231"/>
  </w:style>
  <w:style w:type="paragraph" w:styleId="Sinespaciado">
    <w:name w:val="No Spacing"/>
    <w:uiPriority w:val="1"/>
    <w:qFormat/>
    <w:rsid w:val="006526A4"/>
    <w:pPr>
      <w:spacing w:after="0" w:line="240" w:lineRule="auto"/>
    </w:pPr>
  </w:style>
  <w:style w:type="paragraph" w:styleId="NormalWeb">
    <w:name w:val="Normal (Web)"/>
    <w:basedOn w:val="Normal"/>
    <w:uiPriority w:val="99"/>
    <w:unhideWhenUsed/>
    <w:rsid w:val="00730231"/>
    <w:pPr>
      <w:spacing w:before="100" w:beforeAutospacing="1" w:after="100" w:afterAutospacing="1" w:line="240" w:lineRule="auto"/>
    </w:pPr>
    <w:rPr>
      <w:rFonts w:ascii="Times New Roman" w:eastAsia="Times New Roman" w:hAnsi="Times New Roman" w:cs="Times New Roman"/>
      <w:color w:val="000000" w:themeColor="text1"/>
      <w:sz w:val="24"/>
      <w:szCs w:val="24"/>
      <w:lang w:eastAsia="es-CL"/>
    </w:rPr>
  </w:style>
  <w:style w:type="paragraph" w:styleId="TtuloTDC">
    <w:name w:val="TOC Heading"/>
    <w:basedOn w:val="Ttulo1"/>
    <w:next w:val="Normal"/>
    <w:uiPriority w:val="39"/>
    <w:unhideWhenUsed/>
    <w:qFormat/>
    <w:rsid w:val="00BF348B"/>
    <w:pPr>
      <w:spacing w:after="0"/>
      <w:outlineLvl w:val="9"/>
    </w:pPr>
    <w:rPr>
      <w:rFonts w:asciiTheme="majorHAnsi" w:hAnsiTheme="majorHAnsi"/>
      <w:b w:val="0"/>
      <w:color w:val="2F5496" w:themeColor="accent1" w:themeShade="BF"/>
      <w:lang w:eastAsia="es-CL"/>
    </w:rPr>
  </w:style>
  <w:style w:type="paragraph" w:styleId="TDC1">
    <w:name w:val="toc 1"/>
    <w:basedOn w:val="Normal"/>
    <w:next w:val="Normal"/>
    <w:autoRedefine/>
    <w:uiPriority w:val="39"/>
    <w:unhideWhenUsed/>
    <w:rsid w:val="00BF348B"/>
    <w:pPr>
      <w:spacing w:after="100"/>
    </w:pPr>
  </w:style>
  <w:style w:type="character" w:styleId="Hipervnculo">
    <w:name w:val="Hyperlink"/>
    <w:basedOn w:val="Fuentedeprrafopredeter"/>
    <w:uiPriority w:val="99"/>
    <w:unhideWhenUsed/>
    <w:rsid w:val="00BF348B"/>
    <w:rPr>
      <w:color w:val="0563C1" w:themeColor="hyperlink"/>
      <w:u w:val="single"/>
    </w:rPr>
  </w:style>
  <w:style w:type="paragraph" w:styleId="Prrafodelista">
    <w:name w:val="List Paragraph"/>
    <w:basedOn w:val="Normal"/>
    <w:uiPriority w:val="34"/>
    <w:qFormat/>
    <w:rsid w:val="00AE32E7"/>
    <w:pPr>
      <w:ind w:left="720"/>
      <w:contextualSpacing/>
    </w:pPr>
  </w:style>
  <w:style w:type="character" w:customStyle="1" w:styleId="Ttulo2Car">
    <w:name w:val="Título 2 Car"/>
    <w:basedOn w:val="Fuentedeprrafopredeter"/>
    <w:link w:val="Ttulo2"/>
    <w:uiPriority w:val="9"/>
    <w:rsid w:val="00940BE6"/>
    <w:rPr>
      <w:rFonts w:ascii="Roboto" w:eastAsiaTheme="majorEastAsia" w:hAnsi="Roboto" w:cstheme="majorBidi"/>
      <w:b/>
      <w:color w:val="000000" w:themeColor="text1"/>
      <w:sz w:val="28"/>
      <w:szCs w:val="26"/>
    </w:rPr>
  </w:style>
  <w:style w:type="paragraph" w:styleId="TDC2">
    <w:name w:val="toc 2"/>
    <w:basedOn w:val="Normal"/>
    <w:next w:val="Normal"/>
    <w:autoRedefine/>
    <w:uiPriority w:val="39"/>
    <w:unhideWhenUsed/>
    <w:rsid w:val="00D16A8B"/>
    <w:pPr>
      <w:spacing w:after="100"/>
      <w:ind w:left="220"/>
    </w:pPr>
  </w:style>
  <w:style w:type="paragraph" w:styleId="Textonotaalfinal">
    <w:name w:val="endnote text"/>
    <w:basedOn w:val="Normal"/>
    <w:link w:val="TextonotaalfinalCar"/>
    <w:uiPriority w:val="99"/>
    <w:semiHidden/>
    <w:unhideWhenUsed/>
    <w:rsid w:val="00BE174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E1746"/>
    <w:rPr>
      <w:sz w:val="20"/>
      <w:szCs w:val="20"/>
    </w:rPr>
  </w:style>
  <w:style w:type="character" w:styleId="Refdenotaalfinal">
    <w:name w:val="endnote reference"/>
    <w:basedOn w:val="Fuentedeprrafopredeter"/>
    <w:uiPriority w:val="99"/>
    <w:semiHidden/>
    <w:unhideWhenUsed/>
    <w:rsid w:val="00BE1746"/>
    <w:rPr>
      <w:vertAlign w:val="superscript"/>
    </w:rPr>
  </w:style>
  <w:style w:type="paragraph" w:styleId="Textonotapie">
    <w:name w:val="footnote text"/>
    <w:basedOn w:val="Normal"/>
    <w:link w:val="TextonotapieCar"/>
    <w:uiPriority w:val="99"/>
    <w:semiHidden/>
    <w:unhideWhenUsed/>
    <w:rsid w:val="00BE17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E1746"/>
    <w:rPr>
      <w:sz w:val="20"/>
      <w:szCs w:val="20"/>
    </w:rPr>
  </w:style>
  <w:style w:type="character" w:styleId="Refdenotaalpie">
    <w:name w:val="footnote reference"/>
    <w:basedOn w:val="Fuentedeprrafopredeter"/>
    <w:uiPriority w:val="99"/>
    <w:semiHidden/>
    <w:unhideWhenUsed/>
    <w:rsid w:val="00BE1746"/>
    <w:rPr>
      <w:vertAlign w:val="superscript"/>
    </w:rPr>
  </w:style>
  <w:style w:type="numbering" w:customStyle="1" w:styleId="Estilo1">
    <w:name w:val="Estilo1"/>
    <w:uiPriority w:val="99"/>
    <w:rsid w:val="00F27C40"/>
    <w:pPr>
      <w:numPr>
        <w:numId w:val="1"/>
      </w:numPr>
    </w:pPr>
  </w:style>
  <w:style w:type="character" w:styleId="Hipervnculovisitado">
    <w:name w:val="FollowedHyperlink"/>
    <w:basedOn w:val="Fuentedeprrafopredeter"/>
    <w:uiPriority w:val="99"/>
    <w:semiHidden/>
    <w:unhideWhenUsed/>
    <w:rsid w:val="00A0554C"/>
    <w:rPr>
      <w:color w:val="954F72" w:themeColor="followedHyperlink"/>
      <w:u w:val="single"/>
    </w:rPr>
  </w:style>
  <w:style w:type="character" w:styleId="Mencinsinresolver">
    <w:name w:val="Unresolved Mention"/>
    <w:basedOn w:val="Fuentedeprrafopredeter"/>
    <w:uiPriority w:val="99"/>
    <w:semiHidden/>
    <w:unhideWhenUsed/>
    <w:rsid w:val="00A0554C"/>
    <w:rPr>
      <w:color w:val="605E5C"/>
      <w:shd w:val="clear" w:color="auto" w:fill="E1DFDD"/>
    </w:rPr>
  </w:style>
  <w:style w:type="character" w:customStyle="1" w:styleId="Ttulo4Car">
    <w:name w:val="Título 4 Car"/>
    <w:basedOn w:val="Fuentedeprrafopredeter"/>
    <w:link w:val="Ttulo4"/>
    <w:uiPriority w:val="9"/>
    <w:rsid w:val="00801238"/>
    <w:rPr>
      <w:rFonts w:eastAsiaTheme="majorEastAsia" w:cstheme="majorBidi"/>
      <w:b/>
      <w:iCs/>
      <w:sz w:val="24"/>
    </w:rPr>
  </w:style>
  <w:style w:type="character" w:customStyle="1" w:styleId="Ttulo3Car">
    <w:name w:val="Título 3 Car"/>
    <w:basedOn w:val="Fuentedeprrafopredeter"/>
    <w:link w:val="Ttulo3"/>
    <w:uiPriority w:val="9"/>
    <w:rsid w:val="00940BE6"/>
    <w:rPr>
      <w:rFonts w:ascii="Roboto" w:eastAsiaTheme="majorEastAsia" w:hAnsi="Roboto" w:cstheme="majorBidi"/>
      <w:b/>
      <w:sz w:val="24"/>
      <w:szCs w:val="24"/>
    </w:rPr>
  </w:style>
  <w:style w:type="character" w:styleId="Textoennegrita">
    <w:name w:val="Strong"/>
    <w:basedOn w:val="Fuentedeprrafopredeter"/>
    <w:uiPriority w:val="22"/>
    <w:qFormat/>
    <w:rsid w:val="00715153"/>
    <w:rPr>
      <w:b/>
      <w:bCs/>
    </w:rPr>
  </w:style>
  <w:style w:type="paragraph" w:styleId="TDC3">
    <w:name w:val="toc 3"/>
    <w:basedOn w:val="Normal"/>
    <w:next w:val="Normal"/>
    <w:autoRedefine/>
    <w:uiPriority w:val="39"/>
    <w:unhideWhenUsed/>
    <w:rsid w:val="004D6BE0"/>
    <w:pPr>
      <w:spacing w:after="100"/>
      <w:ind w:left="440"/>
    </w:pPr>
  </w:style>
  <w:style w:type="character" w:styleId="nfasissutil">
    <w:name w:val="Subtle Emphasis"/>
    <w:basedOn w:val="Fuentedeprrafopredeter"/>
    <w:uiPriority w:val="19"/>
    <w:qFormat/>
    <w:rsid w:val="00282FAB"/>
    <w:rPr>
      <w:i/>
      <w:iCs/>
      <w:color w:val="404040" w:themeColor="text1" w:themeTint="BF"/>
    </w:rPr>
  </w:style>
  <w:style w:type="paragraph" w:styleId="Subttulo">
    <w:name w:val="Subtitle"/>
    <w:basedOn w:val="Normal"/>
    <w:next w:val="Normal"/>
    <w:link w:val="SubttuloCar"/>
    <w:uiPriority w:val="11"/>
    <w:qFormat/>
    <w:rsid w:val="00CF5CB6"/>
    <w:pPr>
      <w:numPr>
        <w:ilvl w:val="1"/>
      </w:numPr>
      <w:spacing w:after="120"/>
    </w:pPr>
    <w:rPr>
      <w:rFonts w:eastAsiaTheme="minorEastAsia"/>
      <w:b/>
      <w:color w:val="000000" w:themeColor="text1"/>
    </w:rPr>
  </w:style>
  <w:style w:type="character" w:customStyle="1" w:styleId="SubttuloCar">
    <w:name w:val="Subtítulo Car"/>
    <w:basedOn w:val="Fuentedeprrafopredeter"/>
    <w:link w:val="Subttulo"/>
    <w:uiPriority w:val="11"/>
    <w:rsid w:val="00CF5CB6"/>
    <w:rPr>
      <w:rFonts w:eastAsiaTheme="minorEastAsia"/>
      <w:b/>
      <w:color w:val="000000" w:themeColor="text1"/>
    </w:rPr>
  </w:style>
  <w:style w:type="character" w:styleId="Refdecomentario">
    <w:name w:val="annotation reference"/>
    <w:basedOn w:val="Fuentedeprrafopredeter"/>
    <w:uiPriority w:val="99"/>
    <w:semiHidden/>
    <w:unhideWhenUsed/>
    <w:rsid w:val="00F24721"/>
    <w:rPr>
      <w:sz w:val="16"/>
      <w:szCs w:val="16"/>
    </w:rPr>
  </w:style>
  <w:style w:type="paragraph" w:styleId="Textocomentario">
    <w:name w:val="annotation text"/>
    <w:basedOn w:val="Normal"/>
    <w:link w:val="TextocomentarioCar"/>
    <w:uiPriority w:val="99"/>
    <w:semiHidden/>
    <w:unhideWhenUsed/>
    <w:rsid w:val="00F2472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4721"/>
    <w:rPr>
      <w:sz w:val="20"/>
      <w:szCs w:val="20"/>
    </w:rPr>
  </w:style>
  <w:style w:type="paragraph" w:styleId="Asuntodelcomentario">
    <w:name w:val="annotation subject"/>
    <w:basedOn w:val="Textocomentario"/>
    <w:next w:val="Textocomentario"/>
    <w:link w:val="AsuntodelcomentarioCar"/>
    <w:uiPriority w:val="99"/>
    <w:semiHidden/>
    <w:unhideWhenUsed/>
    <w:rsid w:val="00F24721"/>
    <w:rPr>
      <w:b/>
      <w:bCs/>
    </w:rPr>
  </w:style>
  <w:style w:type="character" w:customStyle="1" w:styleId="AsuntodelcomentarioCar">
    <w:name w:val="Asunto del comentario Car"/>
    <w:basedOn w:val="TextocomentarioCar"/>
    <w:link w:val="Asuntodelcomentario"/>
    <w:uiPriority w:val="99"/>
    <w:semiHidden/>
    <w:rsid w:val="00F24721"/>
    <w:rPr>
      <w:b/>
      <w:bCs/>
      <w:sz w:val="20"/>
      <w:szCs w:val="20"/>
    </w:rPr>
  </w:style>
  <w:style w:type="numbering" w:customStyle="1" w:styleId="ListaTesis">
    <w:name w:val="Lista Tesis"/>
    <w:uiPriority w:val="99"/>
    <w:rsid w:val="00937F8B"/>
    <w:pPr>
      <w:numPr>
        <w:numId w:val="7"/>
      </w:numPr>
    </w:pPr>
  </w:style>
  <w:style w:type="paragraph" w:styleId="Ttulo">
    <w:name w:val="Title"/>
    <w:basedOn w:val="Subtitulo1"/>
    <w:next w:val="Normal"/>
    <w:link w:val="TtuloCar"/>
    <w:uiPriority w:val="10"/>
    <w:qFormat/>
    <w:rsid w:val="00561BEB"/>
    <w:pPr>
      <w:spacing w:before="240" w:after="240" w:line="240" w:lineRule="auto"/>
      <w:contextualSpacing/>
    </w:pPr>
    <w:rPr>
      <w:rFonts w:ascii="Lora" w:eastAsiaTheme="majorEastAsia" w:hAnsi="Lora" w:cstheme="majorBidi"/>
      <w:spacing w:val="-10"/>
      <w:kern w:val="28"/>
      <w:sz w:val="32"/>
      <w:szCs w:val="56"/>
    </w:rPr>
  </w:style>
  <w:style w:type="character" w:customStyle="1" w:styleId="TtuloCar">
    <w:name w:val="Título Car"/>
    <w:basedOn w:val="Fuentedeprrafopredeter"/>
    <w:link w:val="Ttulo"/>
    <w:uiPriority w:val="10"/>
    <w:rsid w:val="00C26CC7"/>
    <w:rPr>
      <w:rFonts w:ascii="Lora" w:eastAsiaTheme="majorEastAsia" w:hAnsi="Lora" w:cstheme="majorBidi"/>
      <w:b/>
      <w:color w:val="000000" w:themeColor="text1"/>
      <w:spacing w:val="-10"/>
      <w:kern w:val="28"/>
      <w:sz w:val="32"/>
      <w:szCs w:val="56"/>
    </w:rPr>
  </w:style>
  <w:style w:type="paragraph" w:customStyle="1" w:styleId="Titulosinnumeracion">
    <w:name w:val="Titulo sin numeracion"/>
    <w:basedOn w:val="Ttulo1"/>
    <w:link w:val="TitulosinnumeracionCar"/>
    <w:qFormat/>
    <w:rsid w:val="00940BE6"/>
  </w:style>
  <w:style w:type="character" w:styleId="nfasis">
    <w:name w:val="Emphasis"/>
    <w:basedOn w:val="Fuentedeprrafopredeter"/>
    <w:uiPriority w:val="20"/>
    <w:qFormat/>
    <w:rsid w:val="00940BE6"/>
    <w:rPr>
      <w:i/>
      <w:iCs/>
    </w:rPr>
  </w:style>
  <w:style w:type="character" w:customStyle="1" w:styleId="TitulosinnumeracionCar">
    <w:name w:val="Titulo sin numeracion Car"/>
    <w:basedOn w:val="Ttulo1Car"/>
    <w:link w:val="Titulosinnumeracion"/>
    <w:rsid w:val="00940BE6"/>
    <w:rPr>
      <w:rFonts w:ascii="Lora" w:eastAsiaTheme="majorEastAsia" w:hAnsi="Lora" w:cstheme="majorBidi"/>
      <w:b/>
      <w:sz w:val="32"/>
      <w:szCs w:val="32"/>
    </w:rPr>
  </w:style>
  <w:style w:type="character" w:styleId="nfasisintenso">
    <w:name w:val="Intense Emphasis"/>
    <w:basedOn w:val="Fuentedeprrafopredeter"/>
    <w:uiPriority w:val="21"/>
    <w:qFormat/>
    <w:rsid w:val="00940BE6"/>
    <w:rPr>
      <w:i/>
      <w:iCs/>
      <w:color w:val="4472C4" w:themeColor="accent1"/>
    </w:rPr>
  </w:style>
  <w:style w:type="paragraph" w:customStyle="1" w:styleId="Subtitulo1">
    <w:name w:val="Subtitulo 1"/>
    <w:basedOn w:val="Subttulo"/>
    <w:link w:val="Subtitulo1Car"/>
    <w:qFormat/>
    <w:rsid w:val="009539A2"/>
    <w:pPr>
      <w:spacing w:before="360"/>
    </w:pPr>
    <w:rPr>
      <w:sz w:val="28"/>
      <w:shd w:val="clear" w:color="auto" w:fill="FFFFFF"/>
    </w:rPr>
  </w:style>
  <w:style w:type="paragraph" w:customStyle="1" w:styleId="Subtitulo2">
    <w:name w:val="Subtitulo 2"/>
    <w:basedOn w:val="Subtitulo1"/>
    <w:next w:val="Normal"/>
    <w:link w:val="Subtitulo2Car"/>
    <w:qFormat/>
    <w:rsid w:val="00CF5CB6"/>
    <w:pPr>
      <w:numPr>
        <w:ilvl w:val="0"/>
      </w:numPr>
    </w:pPr>
    <w:rPr>
      <w:sz w:val="24"/>
    </w:rPr>
  </w:style>
  <w:style w:type="character" w:customStyle="1" w:styleId="Subtitulo1Car">
    <w:name w:val="Subtitulo 1 Car"/>
    <w:basedOn w:val="SubttuloCar"/>
    <w:link w:val="Subtitulo1"/>
    <w:rsid w:val="009539A2"/>
    <w:rPr>
      <w:rFonts w:eastAsiaTheme="minorEastAsia"/>
      <w:b/>
      <w:color w:val="000000" w:themeColor="text1"/>
      <w:sz w:val="28"/>
    </w:rPr>
  </w:style>
  <w:style w:type="character" w:customStyle="1" w:styleId="Subtitulo2Car">
    <w:name w:val="Subtitulo 2 Car"/>
    <w:basedOn w:val="Subtitulo1Car"/>
    <w:link w:val="Subtitulo2"/>
    <w:rsid w:val="00CF5CB6"/>
    <w:rPr>
      <w:rFonts w:eastAsiaTheme="minorEastAsia"/>
      <w:b/>
      <w:color w:val="000000" w:themeColor="text1"/>
      <w:sz w:val="24"/>
    </w:rPr>
  </w:style>
  <w:style w:type="paragraph" w:styleId="Descripcin">
    <w:name w:val="caption"/>
    <w:basedOn w:val="Normal"/>
    <w:next w:val="Normal"/>
    <w:uiPriority w:val="35"/>
    <w:unhideWhenUsed/>
    <w:qFormat/>
    <w:rsid w:val="0027038D"/>
    <w:pPr>
      <w:spacing w:after="200" w:line="240" w:lineRule="auto"/>
    </w:pPr>
    <w:rPr>
      <w:i/>
      <w:iCs/>
      <w:color w:val="44546A" w:themeColor="text2"/>
      <w:sz w:val="18"/>
      <w:szCs w:val="18"/>
    </w:rPr>
  </w:style>
  <w:style w:type="character" w:customStyle="1" w:styleId="notion-enable-hover">
    <w:name w:val="notion-enable-hover"/>
    <w:basedOn w:val="Fuentedeprrafopredeter"/>
    <w:rsid w:val="004A1271"/>
  </w:style>
  <w:style w:type="character" w:customStyle="1" w:styleId="Ttulo5Car">
    <w:name w:val="Título 5 Car"/>
    <w:basedOn w:val="Fuentedeprrafopredeter"/>
    <w:link w:val="Ttulo5"/>
    <w:uiPriority w:val="9"/>
    <w:rsid w:val="00F027DD"/>
    <w:rPr>
      <w:rFonts w:eastAsiaTheme="majorEastAsia" w:cstheme="majorBidi"/>
      <w:b/>
      <w:color w:val="000000" w:themeColor="text1"/>
    </w:rPr>
  </w:style>
  <w:style w:type="paragraph" w:styleId="HTMLconformatoprevio">
    <w:name w:val="HTML Preformatted"/>
    <w:basedOn w:val="Normal"/>
    <w:link w:val="HTMLconformatoprevioCar"/>
    <w:uiPriority w:val="99"/>
    <w:unhideWhenUsed/>
    <w:rsid w:val="001E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1E5C36"/>
    <w:rPr>
      <w:rFonts w:ascii="Courier New" w:eastAsia="Times New Roman" w:hAnsi="Courier New" w:cs="Courier New"/>
      <w:sz w:val="20"/>
      <w:szCs w:val="20"/>
      <w:lang w:eastAsia="es-CL"/>
    </w:rPr>
  </w:style>
  <w:style w:type="character" w:customStyle="1" w:styleId="url">
    <w:name w:val="url"/>
    <w:basedOn w:val="Fuentedeprrafopredeter"/>
    <w:rsid w:val="00B56361"/>
  </w:style>
  <w:style w:type="paragraph" w:styleId="Tabladeilustraciones">
    <w:name w:val="table of figures"/>
    <w:basedOn w:val="Normal"/>
    <w:next w:val="Normal"/>
    <w:uiPriority w:val="99"/>
    <w:unhideWhenUsed/>
    <w:rsid w:val="001D7FEB"/>
    <w:pPr>
      <w:spacing w:after="0"/>
    </w:pPr>
  </w:style>
  <w:style w:type="paragraph" w:styleId="Textodeglobo">
    <w:name w:val="Balloon Text"/>
    <w:basedOn w:val="Normal"/>
    <w:link w:val="TextodegloboCar"/>
    <w:uiPriority w:val="99"/>
    <w:semiHidden/>
    <w:unhideWhenUsed/>
    <w:rsid w:val="00404B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04BC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6854">
      <w:bodyDiv w:val="1"/>
      <w:marLeft w:val="0"/>
      <w:marRight w:val="0"/>
      <w:marTop w:val="0"/>
      <w:marBottom w:val="0"/>
      <w:divBdr>
        <w:top w:val="none" w:sz="0" w:space="0" w:color="auto"/>
        <w:left w:val="none" w:sz="0" w:space="0" w:color="auto"/>
        <w:bottom w:val="none" w:sz="0" w:space="0" w:color="auto"/>
        <w:right w:val="none" w:sz="0" w:space="0" w:color="auto"/>
      </w:divBdr>
      <w:divsChild>
        <w:div w:id="448664667">
          <w:marLeft w:val="0"/>
          <w:marRight w:val="0"/>
          <w:marTop w:val="0"/>
          <w:marBottom w:val="0"/>
          <w:divBdr>
            <w:top w:val="none" w:sz="0" w:space="0" w:color="auto"/>
            <w:left w:val="none" w:sz="0" w:space="0" w:color="auto"/>
            <w:bottom w:val="none" w:sz="0" w:space="0" w:color="auto"/>
            <w:right w:val="none" w:sz="0" w:space="0" w:color="auto"/>
          </w:divBdr>
          <w:divsChild>
            <w:div w:id="3301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0304">
      <w:bodyDiv w:val="1"/>
      <w:marLeft w:val="0"/>
      <w:marRight w:val="0"/>
      <w:marTop w:val="0"/>
      <w:marBottom w:val="0"/>
      <w:divBdr>
        <w:top w:val="none" w:sz="0" w:space="0" w:color="auto"/>
        <w:left w:val="none" w:sz="0" w:space="0" w:color="auto"/>
        <w:bottom w:val="none" w:sz="0" w:space="0" w:color="auto"/>
        <w:right w:val="none" w:sz="0" w:space="0" w:color="auto"/>
      </w:divBdr>
    </w:div>
    <w:div w:id="70395046">
      <w:bodyDiv w:val="1"/>
      <w:marLeft w:val="0"/>
      <w:marRight w:val="0"/>
      <w:marTop w:val="0"/>
      <w:marBottom w:val="0"/>
      <w:divBdr>
        <w:top w:val="none" w:sz="0" w:space="0" w:color="auto"/>
        <w:left w:val="none" w:sz="0" w:space="0" w:color="auto"/>
        <w:bottom w:val="none" w:sz="0" w:space="0" w:color="auto"/>
        <w:right w:val="none" w:sz="0" w:space="0" w:color="auto"/>
      </w:divBdr>
      <w:divsChild>
        <w:div w:id="67653271">
          <w:marLeft w:val="0"/>
          <w:marRight w:val="0"/>
          <w:marTop w:val="0"/>
          <w:marBottom w:val="0"/>
          <w:divBdr>
            <w:top w:val="none" w:sz="0" w:space="0" w:color="auto"/>
            <w:left w:val="none" w:sz="0" w:space="0" w:color="auto"/>
            <w:bottom w:val="none" w:sz="0" w:space="0" w:color="auto"/>
            <w:right w:val="none" w:sz="0" w:space="0" w:color="auto"/>
          </w:divBdr>
          <w:divsChild>
            <w:div w:id="11651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7260">
      <w:bodyDiv w:val="1"/>
      <w:marLeft w:val="0"/>
      <w:marRight w:val="0"/>
      <w:marTop w:val="0"/>
      <w:marBottom w:val="0"/>
      <w:divBdr>
        <w:top w:val="none" w:sz="0" w:space="0" w:color="auto"/>
        <w:left w:val="none" w:sz="0" w:space="0" w:color="auto"/>
        <w:bottom w:val="none" w:sz="0" w:space="0" w:color="auto"/>
        <w:right w:val="none" w:sz="0" w:space="0" w:color="auto"/>
      </w:divBdr>
      <w:divsChild>
        <w:div w:id="865219985">
          <w:marLeft w:val="-720"/>
          <w:marRight w:val="0"/>
          <w:marTop w:val="0"/>
          <w:marBottom w:val="0"/>
          <w:divBdr>
            <w:top w:val="none" w:sz="0" w:space="0" w:color="auto"/>
            <w:left w:val="none" w:sz="0" w:space="0" w:color="auto"/>
            <w:bottom w:val="none" w:sz="0" w:space="0" w:color="auto"/>
            <w:right w:val="none" w:sz="0" w:space="0" w:color="auto"/>
          </w:divBdr>
        </w:div>
      </w:divsChild>
    </w:div>
    <w:div w:id="91825839">
      <w:bodyDiv w:val="1"/>
      <w:marLeft w:val="0"/>
      <w:marRight w:val="0"/>
      <w:marTop w:val="0"/>
      <w:marBottom w:val="0"/>
      <w:divBdr>
        <w:top w:val="none" w:sz="0" w:space="0" w:color="auto"/>
        <w:left w:val="none" w:sz="0" w:space="0" w:color="auto"/>
        <w:bottom w:val="none" w:sz="0" w:space="0" w:color="auto"/>
        <w:right w:val="none" w:sz="0" w:space="0" w:color="auto"/>
      </w:divBdr>
    </w:div>
    <w:div w:id="101921460">
      <w:bodyDiv w:val="1"/>
      <w:marLeft w:val="0"/>
      <w:marRight w:val="0"/>
      <w:marTop w:val="0"/>
      <w:marBottom w:val="0"/>
      <w:divBdr>
        <w:top w:val="none" w:sz="0" w:space="0" w:color="auto"/>
        <w:left w:val="none" w:sz="0" w:space="0" w:color="auto"/>
        <w:bottom w:val="none" w:sz="0" w:space="0" w:color="auto"/>
        <w:right w:val="none" w:sz="0" w:space="0" w:color="auto"/>
      </w:divBdr>
      <w:divsChild>
        <w:div w:id="2067143986">
          <w:marLeft w:val="0"/>
          <w:marRight w:val="0"/>
          <w:marTop w:val="0"/>
          <w:marBottom w:val="0"/>
          <w:divBdr>
            <w:top w:val="none" w:sz="0" w:space="0" w:color="auto"/>
            <w:left w:val="none" w:sz="0" w:space="0" w:color="auto"/>
            <w:bottom w:val="none" w:sz="0" w:space="0" w:color="auto"/>
            <w:right w:val="none" w:sz="0" w:space="0" w:color="auto"/>
          </w:divBdr>
          <w:divsChild>
            <w:div w:id="11492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2645">
      <w:bodyDiv w:val="1"/>
      <w:marLeft w:val="0"/>
      <w:marRight w:val="0"/>
      <w:marTop w:val="0"/>
      <w:marBottom w:val="0"/>
      <w:divBdr>
        <w:top w:val="none" w:sz="0" w:space="0" w:color="auto"/>
        <w:left w:val="none" w:sz="0" w:space="0" w:color="auto"/>
        <w:bottom w:val="none" w:sz="0" w:space="0" w:color="auto"/>
        <w:right w:val="none" w:sz="0" w:space="0" w:color="auto"/>
      </w:divBdr>
      <w:divsChild>
        <w:div w:id="349455808">
          <w:marLeft w:val="-720"/>
          <w:marRight w:val="0"/>
          <w:marTop w:val="0"/>
          <w:marBottom w:val="0"/>
          <w:divBdr>
            <w:top w:val="none" w:sz="0" w:space="0" w:color="auto"/>
            <w:left w:val="none" w:sz="0" w:space="0" w:color="auto"/>
            <w:bottom w:val="none" w:sz="0" w:space="0" w:color="auto"/>
            <w:right w:val="none" w:sz="0" w:space="0" w:color="auto"/>
          </w:divBdr>
        </w:div>
      </w:divsChild>
    </w:div>
    <w:div w:id="110327630">
      <w:bodyDiv w:val="1"/>
      <w:marLeft w:val="0"/>
      <w:marRight w:val="0"/>
      <w:marTop w:val="0"/>
      <w:marBottom w:val="0"/>
      <w:divBdr>
        <w:top w:val="none" w:sz="0" w:space="0" w:color="auto"/>
        <w:left w:val="none" w:sz="0" w:space="0" w:color="auto"/>
        <w:bottom w:val="none" w:sz="0" w:space="0" w:color="auto"/>
        <w:right w:val="none" w:sz="0" w:space="0" w:color="auto"/>
      </w:divBdr>
      <w:divsChild>
        <w:div w:id="1852254324">
          <w:marLeft w:val="0"/>
          <w:marRight w:val="0"/>
          <w:marTop w:val="0"/>
          <w:marBottom w:val="0"/>
          <w:divBdr>
            <w:top w:val="none" w:sz="0" w:space="0" w:color="auto"/>
            <w:left w:val="none" w:sz="0" w:space="0" w:color="auto"/>
            <w:bottom w:val="none" w:sz="0" w:space="0" w:color="auto"/>
            <w:right w:val="none" w:sz="0" w:space="0" w:color="auto"/>
          </w:divBdr>
          <w:divsChild>
            <w:div w:id="63926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4523">
      <w:bodyDiv w:val="1"/>
      <w:marLeft w:val="0"/>
      <w:marRight w:val="0"/>
      <w:marTop w:val="0"/>
      <w:marBottom w:val="0"/>
      <w:divBdr>
        <w:top w:val="none" w:sz="0" w:space="0" w:color="auto"/>
        <w:left w:val="none" w:sz="0" w:space="0" w:color="auto"/>
        <w:bottom w:val="none" w:sz="0" w:space="0" w:color="auto"/>
        <w:right w:val="none" w:sz="0" w:space="0" w:color="auto"/>
      </w:divBdr>
    </w:div>
    <w:div w:id="114642029">
      <w:bodyDiv w:val="1"/>
      <w:marLeft w:val="0"/>
      <w:marRight w:val="0"/>
      <w:marTop w:val="0"/>
      <w:marBottom w:val="0"/>
      <w:divBdr>
        <w:top w:val="none" w:sz="0" w:space="0" w:color="auto"/>
        <w:left w:val="none" w:sz="0" w:space="0" w:color="auto"/>
        <w:bottom w:val="none" w:sz="0" w:space="0" w:color="auto"/>
        <w:right w:val="none" w:sz="0" w:space="0" w:color="auto"/>
      </w:divBdr>
      <w:divsChild>
        <w:div w:id="488332288">
          <w:marLeft w:val="-720"/>
          <w:marRight w:val="0"/>
          <w:marTop w:val="0"/>
          <w:marBottom w:val="0"/>
          <w:divBdr>
            <w:top w:val="none" w:sz="0" w:space="0" w:color="auto"/>
            <w:left w:val="none" w:sz="0" w:space="0" w:color="auto"/>
            <w:bottom w:val="none" w:sz="0" w:space="0" w:color="auto"/>
            <w:right w:val="none" w:sz="0" w:space="0" w:color="auto"/>
          </w:divBdr>
        </w:div>
      </w:divsChild>
    </w:div>
    <w:div w:id="123080883">
      <w:bodyDiv w:val="1"/>
      <w:marLeft w:val="0"/>
      <w:marRight w:val="0"/>
      <w:marTop w:val="0"/>
      <w:marBottom w:val="0"/>
      <w:divBdr>
        <w:top w:val="none" w:sz="0" w:space="0" w:color="auto"/>
        <w:left w:val="none" w:sz="0" w:space="0" w:color="auto"/>
        <w:bottom w:val="none" w:sz="0" w:space="0" w:color="auto"/>
        <w:right w:val="none" w:sz="0" w:space="0" w:color="auto"/>
      </w:divBdr>
    </w:div>
    <w:div w:id="127357080">
      <w:bodyDiv w:val="1"/>
      <w:marLeft w:val="0"/>
      <w:marRight w:val="0"/>
      <w:marTop w:val="0"/>
      <w:marBottom w:val="0"/>
      <w:divBdr>
        <w:top w:val="none" w:sz="0" w:space="0" w:color="auto"/>
        <w:left w:val="none" w:sz="0" w:space="0" w:color="auto"/>
        <w:bottom w:val="none" w:sz="0" w:space="0" w:color="auto"/>
        <w:right w:val="none" w:sz="0" w:space="0" w:color="auto"/>
      </w:divBdr>
      <w:divsChild>
        <w:div w:id="299502823">
          <w:marLeft w:val="-720"/>
          <w:marRight w:val="0"/>
          <w:marTop w:val="0"/>
          <w:marBottom w:val="0"/>
          <w:divBdr>
            <w:top w:val="none" w:sz="0" w:space="0" w:color="auto"/>
            <w:left w:val="none" w:sz="0" w:space="0" w:color="auto"/>
            <w:bottom w:val="none" w:sz="0" w:space="0" w:color="auto"/>
            <w:right w:val="none" w:sz="0" w:space="0" w:color="auto"/>
          </w:divBdr>
        </w:div>
      </w:divsChild>
    </w:div>
    <w:div w:id="133838028">
      <w:bodyDiv w:val="1"/>
      <w:marLeft w:val="0"/>
      <w:marRight w:val="0"/>
      <w:marTop w:val="0"/>
      <w:marBottom w:val="0"/>
      <w:divBdr>
        <w:top w:val="none" w:sz="0" w:space="0" w:color="auto"/>
        <w:left w:val="none" w:sz="0" w:space="0" w:color="auto"/>
        <w:bottom w:val="none" w:sz="0" w:space="0" w:color="auto"/>
        <w:right w:val="none" w:sz="0" w:space="0" w:color="auto"/>
      </w:divBdr>
      <w:divsChild>
        <w:div w:id="237834111">
          <w:marLeft w:val="0"/>
          <w:marRight w:val="0"/>
          <w:marTop w:val="0"/>
          <w:marBottom w:val="0"/>
          <w:divBdr>
            <w:top w:val="none" w:sz="0" w:space="0" w:color="auto"/>
            <w:left w:val="none" w:sz="0" w:space="0" w:color="auto"/>
            <w:bottom w:val="none" w:sz="0" w:space="0" w:color="auto"/>
            <w:right w:val="none" w:sz="0" w:space="0" w:color="auto"/>
          </w:divBdr>
          <w:divsChild>
            <w:div w:id="16128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455">
      <w:bodyDiv w:val="1"/>
      <w:marLeft w:val="0"/>
      <w:marRight w:val="0"/>
      <w:marTop w:val="0"/>
      <w:marBottom w:val="0"/>
      <w:divBdr>
        <w:top w:val="none" w:sz="0" w:space="0" w:color="auto"/>
        <w:left w:val="none" w:sz="0" w:space="0" w:color="auto"/>
        <w:bottom w:val="none" w:sz="0" w:space="0" w:color="auto"/>
        <w:right w:val="none" w:sz="0" w:space="0" w:color="auto"/>
      </w:divBdr>
      <w:divsChild>
        <w:div w:id="1155803189">
          <w:marLeft w:val="-720"/>
          <w:marRight w:val="0"/>
          <w:marTop w:val="0"/>
          <w:marBottom w:val="0"/>
          <w:divBdr>
            <w:top w:val="none" w:sz="0" w:space="0" w:color="auto"/>
            <w:left w:val="none" w:sz="0" w:space="0" w:color="auto"/>
            <w:bottom w:val="none" w:sz="0" w:space="0" w:color="auto"/>
            <w:right w:val="none" w:sz="0" w:space="0" w:color="auto"/>
          </w:divBdr>
        </w:div>
      </w:divsChild>
    </w:div>
    <w:div w:id="150566757">
      <w:bodyDiv w:val="1"/>
      <w:marLeft w:val="0"/>
      <w:marRight w:val="0"/>
      <w:marTop w:val="0"/>
      <w:marBottom w:val="0"/>
      <w:divBdr>
        <w:top w:val="none" w:sz="0" w:space="0" w:color="auto"/>
        <w:left w:val="none" w:sz="0" w:space="0" w:color="auto"/>
        <w:bottom w:val="none" w:sz="0" w:space="0" w:color="auto"/>
        <w:right w:val="none" w:sz="0" w:space="0" w:color="auto"/>
      </w:divBdr>
      <w:divsChild>
        <w:div w:id="1513646755">
          <w:marLeft w:val="0"/>
          <w:marRight w:val="0"/>
          <w:marTop w:val="0"/>
          <w:marBottom w:val="0"/>
          <w:divBdr>
            <w:top w:val="none" w:sz="0" w:space="0" w:color="auto"/>
            <w:left w:val="none" w:sz="0" w:space="0" w:color="auto"/>
            <w:bottom w:val="none" w:sz="0" w:space="0" w:color="auto"/>
            <w:right w:val="none" w:sz="0" w:space="0" w:color="auto"/>
          </w:divBdr>
          <w:divsChild>
            <w:div w:id="4248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7307">
      <w:bodyDiv w:val="1"/>
      <w:marLeft w:val="0"/>
      <w:marRight w:val="0"/>
      <w:marTop w:val="0"/>
      <w:marBottom w:val="0"/>
      <w:divBdr>
        <w:top w:val="none" w:sz="0" w:space="0" w:color="auto"/>
        <w:left w:val="none" w:sz="0" w:space="0" w:color="auto"/>
        <w:bottom w:val="none" w:sz="0" w:space="0" w:color="auto"/>
        <w:right w:val="none" w:sz="0" w:space="0" w:color="auto"/>
      </w:divBdr>
    </w:div>
    <w:div w:id="157579842">
      <w:bodyDiv w:val="1"/>
      <w:marLeft w:val="0"/>
      <w:marRight w:val="0"/>
      <w:marTop w:val="0"/>
      <w:marBottom w:val="0"/>
      <w:divBdr>
        <w:top w:val="none" w:sz="0" w:space="0" w:color="auto"/>
        <w:left w:val="none" w:sz="0" w:space="0" w:color="auto"/>
        <w:bottom w:val="none" w:sz="0" w:space="0" w:color="auto"/>
        <w:right w:val="none" w:sz="0" w:space="0" w:color="auto"/>
      </w:divBdr>
      <w:divsChild>
        <w:div w:id="1494952216">
          <w:marLeft w:val="0"/>
          <w:marRight w:val="0"/>
          <w:marTop w:val="0"/>
          <w:marBottom w:val="0"/>
          <w:divBdr>
            <w:top w:val="none" w:sz="0" w:space="0" w:color="auto"/>
            <w:left w:val="none" w:sz="0" w:space="0" w:color="auto"/>
            <w:bottom w:val="none" w:sz="0" w:space="0" w:color="auto"/>
            <w:right w:val="none" w:sz="0" w:space="0" w:color="auto"/>
          </w:divBdr>
          <w:divsChild>
            <w:div w:id="7436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2783">
      <w:bodyDiv w:val="1"/>
      <w:marLeft w:val="0"/>
      <w:marRight w:val="0"/>
      <w:marTop w:val="0"/>
      <w:marBottom w:val="0"/>
      <w:divBdr>
        <w:top w:val="none" w:sz="0" w:space="0" w:color="auto"/>
        <w:left w:val="none" w:sz="0" w:space="0" w:color="auto"/>
        <w:bottom w:val="none" w:sz="0" w:space="0" w:color="auto"/>
        <w:right w:val="none" w:sz="0" w:space="0" w:color="auto"/>
      </w:divBdr>
      <w:divsChild>
        <w:div w:id="700402350">
          <w:marLeft w:val="-720"/>
          <w:marRight w:val="0"/>
          <w:marTop w:val="0"/>
          <w:marBottom w:val="0"/>
          <w:divBdr>
            <w:top w:val="none" w:sz="0" w:space="0" w:color="auto"/>
            <w:left w:val="none" w:sz="0" w:space="0" w:color="auto"/>
            <w:bottom w:val="none" w:sz="0" w:space="0" w:color="auto"/>
            <w:right w:val="none" w:sz="0" w:space="0" w:color="auto"/>
          </w:divBdr>
        </w:div>
      </w:divsChild>
    </w:div>
    <w:div w:id="173811785">
      <w:bodyDiv w:val="1"/>
      <w:marLeft w:val="0"/>
      <w:marRight w:val="0"/>
      <w:marTop w:val="0"/>
      <w:marBottom w:val="0"/>
      <w:divBdr>
        <w:top w:val="none" w:sz="0" w:space="0" w:color="auto"/>
        <w:left w:val="none" w:sz="0" w:space="0" w:color="auto"/>
        <w:bottom w:val="none" w:sz="0" w:space="0" w:color="auto"/>
        <w:right w:val="none" w:sz="0" w:space="0" w:color="auto"/>
      </w:divBdr>
    </w:div>
    <w:div w:id="176627440">
      <w:bodyDiv w:val="1"/>
      <w:marLeft w:val="0"/>
      <w:marRight w:val="0"/>
      <w:marTop w:val="0"/>
      <w:marBottom w:val="0"/>
      <w:divBdr>
        <w:top w:val="none" w:sz="0" w:space="0" w:color="auto"/>
        <w:left w:val="none" w:sz="0" w:space="0" w:color="auto"/>
        <w:bottom w:val="none" w:sz="0" w:space="0" w:color="auto"/>
        <w:right w:val="none" w:sz="0" w:space="0" w:color="auto"/>
      </w:divBdr>
    </w:div>
    <w:div w:id="180359964">
      <w:bodyDiv w:val="1"/>
      <w:marLeft w:val="0"/>
      <w:marRight w:val="0"/>
      <w:marTop w:val="0"/>
      <w:marBottom w:val="0"/>
      <w:divBdr>
        <w:top w:val="none" w:sz="0" w:space="0" w:color="auto"/>
        <w:left w:val="none" w:sz="0" w:space="0" w:color="auto"/>
        <w:bottom w:val="none" w:sz="0" w:space="0" w:color="auto"/>
        <w:right w:val="none" w:sz="0" w:space="0" w:color="auto"/>
      </w:divBdr>
    </w:div>
    <w:div w:id="181746811">
      <w:bodyDiv w:val="1"/>
      <w:marLeft w:val="0"/>
      <w:marRight w:val="0"/>
      <w:marTop w:val="0"/>
      <w:marBottom w:val="0"/>
      <w:divBdr>
        <w:top w:val="none" w:sz="0" w:space="0" w:color="auto"/>
        <w:left w:val="none" w:sz="0" w:space="0" w:color="auto"/>
        <w:bottom w:val="none" w:sz="0" w:space="0" w:color="auto"/>
        <w:right w:val="none" w:sz="0" w:space="0" w:color="auto"/>
      </w:divBdr>
      <w:divsChild>
        <w:div w:id="295646472">
          <w:marLeft w:val="-720"/>
          <w:marRight w:val="0"/>
          <w:marTop w:val="0"/>
          <w:marBottom w:val="0"/>
          <w:divBdr>
            <w:top w:val="none" w:sz="0" w:space="0" w:color="auto"/>
            <w:left w:val="none" w:sz="0" w:space="0" w:color="auto"/>
            <w:bottom w:val="none" w:sz="0" w:space="0" w:color="auto"/>
            <w:right w:val="none" w:sz="0" w:space="0" w:color="auto"/>
          </w:divBdr>
        </w:div>
      </w:divsChild>
    </w:div>
    <w:div w:id="189807195">
      <w:bodyDiv w:val="1"/>
      <w:marLeft w:val="0"/>
      <w:marRight w:val="0"/>
      <w:marTop w:val="0"/>
      <w:marBottom w:val="0"/>
      <w:divBdr>
        <w:top w:val="none" w:sz="0" w:space="0" w:color="auto"/>
        <w:left w:val="none" w:sz="0" w:space="0" w:color="auto"/>
        <w:bottom w:val="none" w:sz="0" w:space="0" w:color="auto"/>
        <w:right w:val="none" w:sz="0" w:space="0" w:color="auto"/>
      </w:divBdr>
      <w:divsChild>
        <w:div w:id="647133696">
          <w:marLeft w:val="0"/>
          <w:marRight w:val="0"/>
          <w:marTop w:val="0"/>
          <w:marBottom w:val="0"/>
          <w:divBdr>
            <w:top w:val="none" w:sz="0" w:space="0" w:color="auto"/>
            <w:left w:val="none" w:sz="0" w:space="0" w:color="auto"/>
            <w:bottom w:val="none" w:sz="0" w:space="0" w:color="auto"/>
            <w:right w:val="none" w:sz="0" w:space="0" w:color="auto"/>
          </w:divBdr>
          <w:divsChild>
            <w:div w:id="12056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5098">
      <w:bodyDiv w:val="1"/>
      <w:marLeft w:val="0"/>
      <w:marRight w:val="0"/>
      <w:marTop w:val="0"/>
      <w:marBottom w:val="0"/>
      <w:divBdr>
        <w:top w:val="none" w:sz="0" w:space="0" w:color="auto"/>
        <w:left w:val="none" w:sz="0" w:space="0" w:color="auto"/>
        <w:bottom w:val="none" w:sz="0" w:space="0" w:color="auto"/>
        <w:right w:val="none" w:sz="0" w:space="0" w:color="auto"/>
      </w:divBdr>
    </w:div>
    <w:div w:id="198323598">
      <w:bodyDiv w:val="1"/>
      <w:marLeft w:val="0"/>
      <w:marRight w:val="0"/>
      <w:marTop w:val="0"/>
      <w:marBottom w:val="0"/>
      <w:divBdr>
        <w:top w:val="none" w:sz="0" w:space="0" w:color="auto"/>
        <w:left w:val="none" w:sz="0" w:space="0" w:color="auto"/>
        <w:bottom w:val="none" w:sz="0" w:space="0" w:color="auto"/>
        <w:right w:val="none" w:sz="0" w:space="0" w:color="auto"/>
      </w:divBdr>
      <w:divsChild>
        <w:div w:id="1489133511">
          <w:marLeft w:val="0"/>
          <w:marRight w:val="0"/>
          <w:marTop w:val="0"/>
          <w:marBottom w:val="0"/>
          <w:divBdr>
            <w:top w:val="none" w:sz="0" w:space="0" w:color="auto"/>
            <w:left w:val="none" w:sz="0" w:space="0" w:color="auto"/>
            <w:bottom w:val="none" w:sz="0" w:space="0" w:color="auto"/>
            <w:right w:val="none" w:sz="0" w:space="0" w:color="auto"/>
          </w:divBdr>
          <w:divsChild>
            <w:div w:id="1100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600">
      <w:bodyDiv w:val="1"/>
      <w:marLeft w:val="0"/>
      <w:marRight w:val="0"/>
      <w:marTop w:val="0"/>
      <w:marBottom w:val="0"/>
      <w:divBdr>
        <w:top w:val="none" w:sz="0" w:space="0" w:color="auto"/>
        <w:left w:val="none" w:sz="0" w:space="0" w:color="auto"/>
        <w:bottom w:val="none" w:sz="0" w:space="0" w:color="auto"/>
        <w:right w:val="none" w:sz="0" w:space="0" w:color="auto"/>
      </w:divBdr>
      <w:divsChild>
        <w:div w:id="1391464119">
          <w:marLeft w:val="0"/>
          <w:marRight w:val="0"/>
          <w:marTop w:val="0"/>
          <w:marBottom w:val="0"/>
          <w:divBdr>
            <w:top w:val="none" w:sz="0" w:space="0" w:color="auto"/>
            <w:left w:val="none" w:sz="0" w:space="0" w:color="auto"/>
            <w:bottom w:val="none" w:sz="0" w:space="0" w:color="auto"/>
            <w:right w:val="none" w:sz="0" w:space="0" w:color="auto"/>
          </w:divBdr>
        </w:div>
        <w:div w:id="1926114183">
          <w:marLeft w:val="0"/>
          <w:marRight w:val="0"/>
          <w:marTop w:val="0"/>
          <w:marBottom w:val="0"/>
          <w:divBdr>
            <w:top w:val="single" w:sz="2" w:space="0" w:color="E3E3E3"/>
            <w:left w:val="single" w:sz="2" w:space="0" w:color="E3E3E3"/>
            <w:bottom w:val="single" w:sz="2" w:space="0" w:color="E3E3E3"/>
            <w:right w:val="single" w:sz="2" w:space="0" w:color="E3E3E3"/>
          </w:divBdr>
          <w:divsChild>
            <w:div w:id="121926757">
              <w:marLeft w:val="0"/>
              <w:marRight w:val="0"/>
              <w:marTop w:val="0"/>
              <w:marBottom w:val="0"/>
              <w:divBdr>
                <w:top w:val="single" w:sz="2" w:space="0" w:color="E3E3E3"/>
                <w:left w:val="single" w:sz="2" w:space="0" w:color="E3E3E3"/>
                <w:bottom w:val="single" w:sz="2" w:space="0" w:color="E3E3E3"/>
                <w:right w:val="single" w:sz="2" w:space="0" w:color="E3E3E3"/>
              </w:divBdr>
              <w:divsChild>
                <w:div w:id="164367654">
                  <w:marLeft w:val="0"/>
                  <w:marRight w:val="0"/>
                  <w:marTop w:val="0"/>
                  <w:marBottom w:val="0"/>
                  <w:divBdr>
                    <w:top w:val="single" w:sz="2" w:space="0" w:color="E3E3E3"/>
                    <w:left w:val="single" w:sz="2" w:space="0" w:color="E3E3E3"/>
                    <w:bottom w:val="single" w:sz="2" w:space="0" w:color="E3E3E3"/>
                    <w:right w:val="single" w:sz="2" w:space="0" w:color="E3E3E3"/>
                  </w:divBdr>
                  <w:divsChild>
                    <w:div w:id="1282687041">
                      <w:marLeft w:val="0"/>
                      <w:marRight w:val="0"/>
                      <w:marTop w:val="0"/>
                      <w:marBottom w:val="0"/>
                      <w:divBdr>
                        <w:top w:val="single" w:sz="2" w:space="0" w:color="E3E3E3"/>
                        <w:left w:val="single" w:sz="2" w:space="0" w:color="E3E3E3"/>
                        <w:bottom w:val="single" w:sz="2" w:space="0" w:color="E3E3E3"/>
                        <w:right w:val="single" w:sz="2" w:space="0" w:color="E3E3E3"/>
                      </w:divBdr>
                      <w:divsChild>
                        <w:div w:id="251939947">
                          <w:marLeft w:val="0"/>
                          <w:marRight w:val="0"/>
                          <w:marTop w:val="0"/>
                          <w:marBottom w:val="0"/>
                          <w:divBdr>
                            <w:top w:val="single" w:sz="2" w:space="0" w:color="E3E3E3"/>
                            <w:left w:val="single" w:sz="2" w:space="0" w:color="E3E3E3"/>
                            <w:bottom w:val="single" w:sz="2" w:space="0" w:color="E3E3E3"/>
                            <w:right w:val="single" w:sz="2" w:space="0" w:color="E3E3E3"/>
                          </w:divBdr>
                          <w:divsChild>
                            <w:div w:id="1257640761">
                              <w:marLeft w:val="0"/>
                              <w:marRight w:val="0"/>
                              <w:marTop w:val="100"/>
                              <w:marBottom w:val="100"/>
                              <w:divBdr>
                                <w:top w:val="single" w:sz="2" w:space="0" w:color="E3E3E3"/>
                                <w:left w:val="single" w:sz="2" w:space="0" w:color="E3E3E3"/>
                                <w:bottom w:val="single" w:sz="2" w:space="0" w:color="E3E3E3"/>
                                <w:right w:val="single" w:sz="2" w:space="0" w:color="E3E3E3"/>
                              </w:divBdr>
                              <w:divsChild>
                                <w:div w:id="379521440">
                                  <w:marLeft w:val="0"/>
                                  <w:marRight w:val="0"/>
                                  <w:marTop w:val="0"/>
                                  <w:marBottom w:val="0"/>
                                  <w:divBdr>
                                    <w:top w:val="single" w:sz="2" w:space="0" w:color="E3E3E3"/>
                                    <w:left w:val="single" w:sz="2" w:space="0" w:color="E3E3E3"/>
                                    <w:bottom w:val="single" w:sz="2" w:space="0" w:color="E3E3E3"/>
                                    <w:right w:val="single" w:sz="2" w:space="0" w:color="E3E3E3"/>
                                  </w:divBdr>
                                  <w:divsChild>
                                    <w:div w:id="2003459623">
                                      <w:marLeft w:val="0"/>
                                      <w:marRight w:val="0"/>
                                      <w:marTop w:val="0"/>
                                      <w:marBottom w:val="0"/>
                                      <w:divBdr>
                                        <w:top w:val="single" w:sz="2" w:space="0" w:color="E3E3E3"/>
                                        <w:left w:val="single" w:sz="2" w:space="0" w:color="E3E3E3"/>
                                        <w:bottom w:val="single" w:sz="2" w:space="0" w:color="E3E3E3"/>
                                        <w:right w:val="single" w:sz="2" w:space="0" w:color="E3E3E3"/>
                                      </w:divBdr>
                                      <w:divsChild>
                                        <w:div w:id="232357506">
                                          <w:marLeft w:val="0"/>
                                          <w:marRight w:val="0"/>
                                          <w:marTop w:val="0"/>
                                          <w:marBottom w:val="0"/>
                                          <w:divBdr>
                                            <w:top w:val="single" w:sz="2" w:space="0" w:color="E3E3E3"/>
                                            <w:left w:val="single" w:sz="2" w:space="0" w:color="E3E3E3"/>
                                            <w:bottom w:val="single" w:sz="2" w:space="0" w:color="E3E3E3"/>
                                            <w:right w:val="single" w:sz="2" w:space="0" w:color="E3E3E3"/>
                                          </w:divBdr>
                                          <w:divsChild>
                                            <w:div w:id="1470174150">
                                              <w:marLeft w:val="0"/>
                                              <w:marRight w:val="0"/>
                                              <w:marTop w:val="0"/>
                                              <w:marBottom w:val="0"/>
                                              <w:divBdr>
                                                <w:top w:val="single" w:sz="2" w:space="0" w:color="E3E3E3"/>
                                                <w:left w:val="single" w:sz="2" w:space="0" w:color="E3E3E3"/>
                                                <w:bottom w:val="single" w:sz="2" w:space="0" w:color="E3E3E3"/>
                                                <w:right w:val="single" w:sz="2" w:space="0" w:color="E3E3E3"/>
                                              </w:divBdr>
                                              <w:divsChild>
                                                <w:div w:id="875699608">
                                                  <w:marLeft w:val="0"/>
                                                  <w:marRight w:val="0"/>
                                                  <w:marTop w:val="0"/>
                                                  <w:marBottom w:val="0"/>
                                                  <w:divBdr>
                                                    <w:top w:val="single" w:sz="2" w:space="0" w:color="E3E3E3"/>
                                                    <w:left w:val="single" w:sz="2" w:space="0" w:color="E3E3E3"/>
                                                    <w:bottom w:val="single" w:sz="2" w:space="0" w:color="E3E3E3"/>
                                                    <w:right w:val="single" w:sz="2" w:space="0" w:color="E3E3E3"/>
                                                  </w:divBdr>
                                                  <w:divsChild>
                                                    <w:div w:id="646591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3822965">
      <w:bodyDiv w:val="1"/>
      <w:marLeft w:val="0"/>
      <w:marRight w:val="0"/>
      <w:marTop w:val="0"/>
      <w:marBottom w:val="0"/>
      <w:divBdr>
        <w:top w:val="none" w:sz="0" w:space="0" w:color="auto"/>
        <w:left w:val="none" w:sz="0" w:space="0" w:color="auto"/>
        <w:bottom w:val="none" w:sz="0" w:space="0" w:color="auto"/>
        <w:right w:val="none" w:sz="0" w:space="0" w:color="auto"/>
      </w:divBdr>
      <w:divsChild>
        <w:div w:id="1987858912">
          <w:marLeft w:val="0"/>
          <w:marRight w:val="0"/>
          <w:marTop w:val="0"/>
          <w:marBottom w:val="0"/>
          <w:divBdr>
            <w:top w:val="none" w:sz="0" w:space="0" w:color="auto"/>
            <w:left w:val="none" w:sz="0" w:space="0" w:color="auto"/>
            <w:bottom w:val="none" w:sz="0" w:space="0" w:color="auto"/>
            <w:right w:val="none" w:sz="0" w:space="0" w:color="auto"/>
          </w:divBdr>
          <w:divsChild>
            <w:div w:id="787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560">
      <w:bodyDiv w:val="1"/>
      <w:marLeft w:val="0"/>
      <w:marRight w:val="0"/>
      <w:marTop w:val="0"/>
      <w:marBottom w:val="0"/>
      <w:divBdr>
        <w:top w:val="none" w:sz="0" w:space="0" w:color="auto"/>
        <w:left w:val="none" w:sz="0" w:space="0" w:color="auto"/>
        <w:bottom w:val="none" w:sz="0" w:space="0" w:color="auto"/>
        <w:right w:val="none" w:sz="0" w:space="0" w:color="auto"/>
      </w:divBdr>
      <w:divsChild>
        <w:div w:id="1847285009">
          <w:marLeft w:val="-720"/>
          <w:marRight w:val="0"/>
          <w:marTop w:val="0"/>
          <w:marBottom w:val="0"/>
          <w:divBdr>
            <w:top w:val="none" w:sz="0" w:space="0" w:color="auto"/>
            <w:left w:val="none" w:sz="0" w:space="0" w:color="auto"/>
            <w:bottom w:val="none" w:sz="0" w:space="0" w:color="auto"/>
            <w:right w:val="none" w:sz="0" w:space="0" w:color="auto"/>
          </w:divBdr>
        </w:div>
      </w:divsChild>
    </w:div>
    <w:div w:id="262348805">
      <w:bodyDiv w:val="1"/>
      <w:marLeft w:val="0"/>
      <w:marRight w:val="0"/>
      <w:marTop w:val="0"/>
      <w:marBottom w:val="0"/>
      <w:divBdr>
        <w:top w:val="none" w:sz="0" w:space="0" w:color="auto"/>
        <w:left w:val="none" w:sz="0" w:space="0" w:color="auto"/>
        <w:bottom w:val="none" w:sz="0" w:space="0" w:color="auto"/>
        <w:right w:val="none" w:sz="0" w:space="0" w:color="auto"/>
      </w:divBdr>
    </w:div>
    <w:div w:id="272129985">
      <w:bodyDiv w:val="1"/>
      <w:marLeft w:val="0"/>
      <w:marRight w:val="0"/>
      <w:marTop w:val="0"/>
      <w:marBottom w:val="0"/>
      <w:divBdr>
        <w:top w:val="none" w:sz="0" w:space="0" w:color="auto"/>
        <w:left w:val="none" w:sz="0" w:space="0" w:color="auto"/>
        <w:bottom w:val="none" w:sz="0" w:space="0" w:color="auto"/>
        <w:right w:val="none" w:sz="0" w:space="0" w:color="auto"/>
      </w:divBdr>
      <w:divsChild>
        <w:div w:id="191193996">
          <w:marLeft w:val="-720"/>
          <w:marRight w:val="0"/>
          <w:marTop w:val="0"/>
          <w:marBottom w:val="0"/>
          <w:divBdr>
            <w:top w:val="none" w:sz="0" w:space="0" w:color="auto"/>
            <w:left w:val="none" w:sz="0" w:space="0" w:color="auto"/>
            <w:bottom w:val="none" w:sz="0" w:space="0" w:color="auto"/>
            <w:right w:val="none" w:sz="0" w:space="0" w:color="auto"/>
          </w:divBdr>
        </w:div>
      </w:divsChild>
    </w:div>
    <w:div w:id="274793190">
      <w:bodyDiv w:val="1"/>
      <w:marLeft w:val="0"/>
      <w:marRight w:val="0"/>
      <w:marTop w:val="0"/>
      <w:marBottom w:val="0"/>
      <w:divBdr>
        <w:top w:val="none" w:sz="0" w:space="0" w:color="auto"/>
        <w:left w:val="none" w:sz="0" w:space="0" w:color="auto"/>
        <w:bottom w:val="none" w:sz="0" w:space="0" w:color="auto"/>
        <w:right w:val="none" w:sz="0" w:space="0" w:color="auto"/>
      </w:divBdr>
      <w:divsChild>
        <w:div w:id="1210917460">
          <w:marLeft w:val="-720"/>
          <w:marRight w:val="0"/>
          <w:marTop w:val="0"/>
          <w:marBottom w:val="0"/>
          <w:divBdr>
            <w:top w:val="none" w:sz="0" w:space="0" w:color="auto"/>
            <w:left w:val="none" w:sz="0" w:space="0" w:color="auto"/>
            <w:bottom w:val="none" w:sz="0" w:space="0" w:color="auto"/>
            <w:right w:val="none" w:sz="0" w:space="0" w:color="auto"/>
          </w:divBdr>
        </w:div>
      </w:divsChild>
    </w:div>
    <w:div w:id="282618047">
      <w:bodyDiv w:val="1"/>
      <w:marLeft w:val="0"/>
      <w:marRight w:val="0"/>
      <w:marTop w:val="0"/>
      <w:marBottom w:val="0"/>
      <w:divBdr>
        <w:top w:val="none" w:sz="0" w:space="0" w:color="auto"/>
        <w:left w:val="none" w:sz="0" w:space="0" w:color="auto"/>
        <w:bottom w:val="none" w:sz="0" w:space="0" w:color="auto"/>
        <w:right w:val="none" w:sz="0" w:space="0" w:color="auto"/>
      </w:divBdr>
      <w:divsChild>
        <w:div w:id="475032931">
          <w:marLeft w:val="0"/>
          <w:marRight w:val="0"/>
          <w:marTop w:val="0"/>
          <w:marBottom w:val="0"/>
          <w:divBdr>
            <w:top w:val="none" w:sz="0" w:space="0" w:color="auto"/>
            <w:left w:val="none" w:sz="0" w:space="0" w:color="auto"/>
            <w:bottom w:val="none" w:sz="0" w:space="0" w:color="auto"/>
            <w:right w:val="none" w:sz="0" w:space="0" w:color="auto"/>
          </w:divBdr>
          <w:divsChild>
            <w:div w:id="3800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9041">
      <w:bodyDiv w:val="1"/>
      <w:marLeft w:val="0"/>
      <w:marRight w:val="0"/>
      <w:marTop w:val="0"/>
      <w:marBottom w:val="0"/>
      <w:divBdr>
        <w:top w:val="none" w:sz="0" w:space="0" w:color="auto"/>
        <w:left w:val="none" w:sz="0" w:space="0" w:color="auto"/>
        <w:bottom w:val="none" w:sz="0" w:space="0" w:color="auto"/>
        <w:right w:val="none" w:sz="0" w:space="0" w:color="auto"/>
      </w:divBdr>
      <w:divsChild>
        <w:div w:id="723138271">
          <w:marLeft w:val="0"/>
          <w:marRight w:val="0"/>
          <w:marTop w:val="0"/>
          <w:marBottom w:val="0"/>
          <w:divBdr>
            <w:top w:val="none" w:sz="0" w:space="0" w:color="auto"/>
            <w:left w:val="none" w:sz="0" w:space="0" w:color="auto"/>
            <w:bottom w:val="none" w:sz="0" w:space="0" w:color="auto"/>
            <w:right w:val="none" w:sz="0" w:space="0" w:color="auto"/>
          </w:divBdr>
          <w:divsChild>
            <w:div w:id="10617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0236">
      <w:bodyDiv w:val="1"/>
      <w:marLeft w:val="0"/>
      <w:marRight w:val="0"/>
      <w:marTop w:val="0"/>
      <w:marBottom w:val="0"/>
      <w:divBdr>
        <w:top w:val="none" w:sz="0" w:space="0" w:color="auto"/>
        <w:left w:val="none" w:sz="0" w:space="0" w:color="auto"/>
        <w:bottom w:val="none" w:sz="0" w:space="0" w:color="auto"/>
        <w:right w:val="none" w:sz="0" w:space="0" w:color="auto"/>
      </w:divBdr>
    </w:div>
    <w:div w:id="308097976">
      <w:bodyDiv w:val="1"/>
      <w:marLeft w:val="0"/>
      <w:marRight w:val="0"/>
      <w:marTop w:val="0"/>
      <w:marBottom w:val="0"/>
      <w:divBdr>
        <w:top w:val="none" w:sz="0" w:space="0" w:color="auto"/>
        <w:left w:val="none" w:sz="0" w:space="0" w:color="auto"/>
        <w:bottom w:val="none" w:sz="0" w:space="0" w:color="auto"/>
        <w:right w:val="none" w:sz="0" w:space="0" w:color="auto"/>
      </w:divBdr>
      <w:divsChild>
        <w:div w:id="860557343">
          <w:marLeft w:val="0"/>
          <w:marRight w:val="0"/>
          <w:marTop w:val="0"/>
          <w:marBottom w:val="0"/>
          <w:divBdr>
            <w:top w:val="none" w:sz="0" w:space="0" w:color="auto"/>
            <w:left w:val="none" w:sz="0" w:space="0" w:color="auto"/>
            <w:bottom w:val="none" w:sz="0" w:space="0" w:color="auto"/>
            <w:right w:val="none" w:sz="0" w:space="0" w:color="auto"/>
          </w:divBdr>
          <w:divsChild>
            <w:div w:id="14752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0970">
      <w:bodyDiv w:val="1"/>
      <w:marLeft w:val="0"/>
      <w:marRight w:val="0"/>
      <w:marTop w:val="0"/>
      <w:marBottom w:val="0"/>
      <w:divBdr>
        <w:top w:val="none" w:sz="0" w:space="0" w:color="auto"/>
        <w:left w:val="none" w:sz="0" w:space="0" w:color="auto"/>
        <w:bottom w:val="none" w:sz="0" w:space="0" w:color="auto"/>
        <w:right w:val="none" w:sz="0" w:space="0" w:color="auto"/>
      </w:divBdr>
      <w:divsChild>
        <w:div w:id="988554216">
          <w:marLeft w:val="0"/>
          <w:marRight w:val="0"/>
          <w:marTop w:val="0"/>
          <w:marBottom w:val="0"/>
          <w:divBdr>
            <w:top w:val="none" w:sz="0" w:space="0" w:color="auto"/>
            <w:left w:val="none" w:sz="0" w:space="0" w:color="auto"/>
            <w:bottom w:val="none" w:sz="0" w:space="0" w:color="auto"/>
            <w:right w:val="none" w:sz="0" w:space="0" w:color="auto"/>
          </w:divBdr>
          <w:divsChild>
            <w:div w:id="905604292">
              <w:marLeft w:val="0"/>
              <w:marRight w:val="0"/>
              <w:marTop w:val="0"/>
              <w:marBottom w:val="0"/>
              <w:divBdr>
                <w:top w:val="none" w:sz="0" w:space="0" w:color="auto"/>
                <w:left w:val="none" w:sz="0" w:space="0" w:color="auto"/>
                <w:bottom w:val="none" w:sz="0" w:space="0" w:color="auto"/>
                <w:right w:val="none" w:sz="0" w:space="0" w:color="auto"/>
              </w:divBdr>
            </w:div>
            <w:div w:id="11457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648">
      <w:bodyDiv w:val="1"/>
      <w:marLeft w:val="0"/>
      <w:marRight w:val="0"/>
      <w:marTop w:val="0"/>
      <w:marBottom w:val="0"/>
      <w:divBdr>
        <w:top w:val="none" w:sz="0" w:space="0" w:color="auto"/>
        <w:left w:val="none" w:sz="0" w:space="0" w:color="auto"/>
        <w:bottom w:val="none" w:sz="0" w:space="0" w:color="auto"/>
        <w:right w:val="none" w:sz="0" w:space="0" w:color="auto"/>
      </w:divBdr>
    </w:div>
    <w:div w:id="352341324">
      <w:bodyDiv w:val="1"/>
      <w:marLeft w:val="0"/>
      <w:marRight w:val="0"/>
      <w:marTop w:val="0"/>
      <w:marBottom w:val="0"/>
      <w:divBdr>
        <w:top w:val="none" w:sz="0" w:space="0" w:color="auto"/>
        <w:left w:val="none" w:sz="0" w:space="0" w:color="auto"/>
        <w:bottom w:val="none" w:sz="0" w:space="0" w:color="auto"/>
        <w:right w:val="none" w:sz="0" w:space="0" w:color="auto"/>
      </w:divBdr>
      <w:divsChild>
        <w:div w:id="153764015">
          <w:marLeft w:val="-720"/>
          <w:marRight w:val="0"/>
          <w:marTop w:val="0"/>
          <w:marBottom w:val="0"/>
          <w:divBdr>
            <w:top w:val="none" w:sz="0" w:space="0" w:color="auto"/>
            <w:left w:val="none" w:sz="0" w:space="0" w:color="auto"/>
            <w:bottom w:val="none" w:sz="0" w:space="0" w:color="auto"/>
            <w:right w:val="none" w:sz="0" w:space="0" w:color="auto"/>
          </w:divBdr>
        </w:div>
      </w:divsChild>
    </w:div>
    <w:div w:id="356011097">
      <w:bodyDiv w:val="1"/>
      <w:marLeft w:val="0"/>
      <w:marRight w:val="0"/>
      <w:marTop w:val="0"/>
      <w:marBottom w:val="0"/>
      <w:divBdr>
        <w:top w:val="none" w:sz="0" w:space="0" w:color="auto"/>
        <w:left w:val="none" w:sz="0" w:space="0" w:color="auto"/>
        <w:bottom w:val="none" w:sz="0" w:space="0" w:color="auto"/>
        <w:right w:val="none" w:sz="0" w:space="0" w:color="auto"/>
      </w:divBdr>
    </w:div>
    <w:div w:id="358941166">
      <w:bodyDiv w:val="1"/>
      <w:marLeft w:val="0"/>
      <w:marRight w:val="0"/>
      <w:marTop w:val="0"/>
      <w:marBottom w:val="0"/>
      <w:divBdr>
        <w:top w:val="none" w:sz="0" w:space="0" w:color="auto"/>
        <w:left w:val="none" w:sz="0" w:space="0" w:color="auto"/>
        <w:bottom w:val="none" w:sz="0" w:space="0" w:color="auto"/>
        <w:right w:val="none" w:sz="0" w:space="0" w:color="auto"/>
      </w:divBdr>
      <w:divsChild>
        <w:div w:id="329605985">
          <w:marLeft w:val="-720"/>
          <w:marRight w:val="0"/>
          <w:marTop w:val="0"/>
          <w:marBottom w:val="0"/>
          <w:divBdr>
            <w:top w:val="none" w:sz="0" w:space="0" w:color="auto"/>
            <w:left w:val="none" w:sz="0" w:space="0" w:color="auto"/>
            <w:bottom w:val="none" w:sz="0" w:space="0" w:color="auto"/>
            <w:right w:val="none" w:sz="0" w:space="0" w:color="auto"/>
          </w:divBdr>
        </w:div>
      </w:divsChild>
    </w:div>
    <w:div w:id="364909599">
      <w:bodyDiv w:val="1"/>
      <w:marLeft w:val="0"/>
      <w:marRight w:val="0"/>
      <w:marTop w:val="0"/>
      <w:marBottom w:val="0"/>
      <w:divBdr>
        <w:top w:val="none" w:sz="0" w:space="0" w:color="auto"/>
        <w:left w:val="none" w:sz="0" w:space="0" w:color="auto"/>
        <w:bottom w:val="none" w:sz="0" w:space="0" w:color="auto"/>
        <w:right w:val="none" w:sz="0" w:space="0" w:color="auto"/>
      </w:divBdr>
      <w:divsChild>
        <w:div w:id="476724409">
          <w:marLeft w:val="-720"/>
          <w:marRight w:val="0"/>
          <w:marTop w:val="0"/>
          <w:marBottom w:val="0"/>
          <w:divBdr>
            <w:top w:val="none" w:sz="0" w:space="0" w:color="auto"/>
            <w:left w:val="none" w:sz="0" w:space="0" w:color="auto"/>
            <w:bottom w:val="none" w:sz="0" w:space="0" w:color="auto"/>
            <w:right w:val="none" w:sz="0" w:space="0" w:color="auto"/>
          </w:divBdr>
        </w:div>
      </w:divsChild>
    </w:div>
    <w:div w:id="367877187">
      <w:bodyDiv w:val="1"/>
      <w:marLeft w:val="0"/>
      <w:marRight w:val="0"/>
      <w:marTop w:val="0"/>
      <w:marBottom w:val="0"/>
      <w:divBdr>
        <w:top w:val="none" w:sz="0" w:space="0" w:color="auto"/>
        <w:left w:val="none" w:sz="0" w:space="0" w:color="auto"/>
        <w:bottom w:val="none" w:sz="0" w:space="0" w:color="auto"/>
        <w:right w:val="none" w:sz="0" w:space="0" w:color="auto"/>
      </w:divBdr>
      <w:divsChild>
        <w:div w:id="1153254035">
          <w:marLeft w:val="0"/>
          <w:marRight w:val="0"/>
          <w:marTop w:val="0"/>
          <w:marBottom w:val="0"/>
          <w:divBdr>
            <w:top w:val="none" w:sz="0" w:space="0" w:color="auto"/>
            <w:left w:val="none" w:sz="0" w:space="0" w:color="auto"/>
            <w:bottom w:val="none" w:sz="0" w:space="0" w:color="auto"/>
            <w:right w:val="none" w:sz="0" w:space="0" w:color="auto"/>
          </w:divBdr>
          <w:divsChild>
            <w:div w:id="16344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9952">
      <w:bodyDiv w:val="1"/>
      <w:marLeft w:val="0"/>
      <w:marRight w:val="0"/>
      <w:marTop w:val="0"/>
      <w:marBottom w:val="0"/>
      <w:divBdr>
        <w:top w:val="none" w:sz="0" w:space="0" w:color="auto"/>
        <w:left w:val="none" w:sz="0" w:space="0" w:color="auto"/>
        <w:bottom w:val="none" w:sz="0" w:space="0" w:color="auto"/>
        <w:right w:val="none" w:sz="0" w:space="0" w:color="auto"/>
      </w:divBdr>
    </w:div>
    <w:div w:id="375665981">
      <w:bodyDiv w:val="1"/>
      <w:marLeft w:val="0"/>
      <w:marRight w:val="0"/>
      <w:marTop w:val="0"/>
      <w:marBottom w:val="0"/>
      <w:divBdr>
        <w:top w:val="none" w:sz="0" w:space="0" w:color="auto"/>
        <w:left w:val="none" w:sz="0" w:space="0" w:color="auto"/>
        <w:bottom w:val="none" w:sz="0" w:space="0" w:color="auto"/>
        <w:right w:val="none" w:sz="0" w:space="0" w:color="auto"/>
      </w:divBdr>
      <w:divsChild>
        <w:div w:id="196357207">
          <w:marLeft w:val="-720"/>
          <w:marRight w:val="0"/>
          <w:marTop w:val="0"/>
          <w:marBottom w:val="0"/>
          <w:divBdr>
            <w:top w:val="none" w:sz="0" w:space="0" w:color="auto"/>
            <w:left w:val="none" w:sz="0" w:space="0" w:color="auto"/>
            <w:bottom w:val="none" w:sz="0" w:space="0" w:color="auto"/>
            <w:right w:val="none" w:sz="0" w:space="0" w:color="auto"/>
          </w:divBdr>
        </w:div>
      </w:divsChild>
    </w:div>
    <w:div w:id="378628816">
      <w:bodyDiv w:val="1"/>
      <w:marLeft w:val="0"/>
      <w:marRight w:val="0"/>
      <w:marTop w:val="0"/>
      <w:marBottom w:val="0"/>
      <w:divBdr>
        <w:top w:val="none" w:sz="0" w:space="0" w:color="auto"/>
        <w:left w:val="none" w:sz="0" w:space="0" w:color="auto"/>
        <w:bottom w:val="none" w:sz="0" w:space="0" w:color="auto"/>
        <w:right w:val="none" w:sz="0" w:space="0" w:color="auto"/>
      </w:divBdr>
    </w:div>
    <w:div w:id="396513000">
      <w:bodyDiv w:val="1"/>
      <w:marLeft w:val="0"/>
      <w:marRight w:val="0"/>
      <w:marTop w:val="0"/>
      <w:marBottom w:val="0"/>
      <w:divBdr>
        <w:top w:val="none" w:sz="0" w:space="0" w:color="auto"/>
        <w:left w:val="none" w:sz="0" w:space="0" w:color="auto"/>
        <w:bottom w:val="none" w:sz="0" w:space="0" w:color="auto"/>
        <w:right w:val="none" w:sz="0" w:space="0" w:color="auto"/>
      </w:divBdr>
      <w:divsChild>
        <w:div w:id="441075137">
          <w:marLeft w:val="0"/>
          <w:marRight w:val="0"/>
          <w:marTop w:val="0"/>
          <w:marBottom w:val="0"/>
          <w:divBdr>
            <w:top w:val="none" w:sz="0" w:space="0" w:color="auto"/>
            <w:left w:val="none" w:sz="0" w:space="0" w:color="auto"/>
            <w:bottom w:val="none" w:sz="0" w:space="0" w:color="auto"/>
            <w:right w:val="none" w:sz="0" w:space="0" w:color="auto"/>
          </w:divBdr>
          <w:divsChild>
            <w:div w:id="109166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33188">
      <w:bodyDiv w:val="1"/>
      <w:marLeft w:val="0"/>
      <w:marRight w:val="0"/>
      <w:marTop w:val="0"/>
      <w:marBottom w:val="0"/>
      <w:divBdr>
        <w:top w:val="none" w:sz="0" w:space="0" w:color="auto"/>
        <w:left w:val="none" w:sz="0" w:space="0" w:color="auto"/>
        <w:bottom w:val="none" w:sz="0" w:space="0" w:color="auto"/>
        <w:right w:val="none" w:sz="0" w:space="0" w:color="auto"/>
      </w:divBdr>
    </w:div>
    <w:div w:id="421071904">
      <w:bodyDiv w:val="1"/>
      <w:marLeft w:val="0"/>
      <w:marRight w:val="0"/>
      <w:marTop w:val="0"/>
      <w:marBottom w:val="0"/>
      <w:divBdr>
        <w:top w:val="none" w:sz="0" w:space="0" w:color="auto"/>
        <w:left w:val="none" w:sz="0" w:space="0" w:color="auto"/>
        <w:bottom w:val="none" w:sz="0" w:space="0" w:color="auto"/>
        <w:right w:val="none" w:sz="0" w:space="0" w:color="auto"/>
      </w:divBdr>
    </w:div>
    <w:div w:id="456141253">
      <w:bodyDiv w:val="1"/>
      <w:marLeft w:val="0"/>
      <w:marRight w:val="0"/>
      <w:marTop w:val="0"/>
      <w:marBottom w:val="0"/>
      <w:divBdr>
        <w:top w:val="none" w:sz="0" w:space="0" w:color="auto"/>
        <w:left w:val="none" w:sz="0" w:space="0" w:color="auto"/>
        <w:bottom w:val="none" w:sz="0" w:space="0" w:color="auto"/>
        <w:right w:val="none" w:sz="0" w:space="0" w:color="auto"/>
      </w:divBdr>
    </w:div>
    <w:div w:id="459611742">
      <w:bodyDiv w:val="1"/>
      <w:marLeft w:val="0"/>
      <w:marRight w:val="0"/>
      <w:marTop w:val="0"/>
      <w:marBottom w:val="0"/>
      <w:divBdr>
        <w:top w:val="none" w:sz="0" w:space="0" w:color="auto"/>
        <w:left w:val="none" w:sz="0" w:space="0" w:color="auto"/>
        <w:bottom w:val="none" w:sz="0" w:space="0" w:color="auto"/>
        <w:right w:val="none" w:sz="0" w:space="0" w:color="auto"/>
      </w:divBdr>
      <w:divsChild>
        <w:div w:id="4211944">
          <w:marLeft w:val="-720"/>
          <w:marRight w:val="0"/>
          <w:marTop w:val="0"/>
          <w:marBottom w:val="0"/>
          <w:divBdr>
            <w:top w:val="none" w:sz="0" w:space="0" w:color="auto"/>
            <w:left w:val="none" w:sz="0" w:space="0" w:color="auto"/>
            <w:bottom w:val="none" w:sz="0" w:space="0" w:color="auto"/>
            <w:right w:val="none" w:sz="0" w:space="0" w:color="auto"/>
          </w:divBdr>
        </w:div>
      </w:divsChild>
    </w:div>
    <w:div w:id="470051290">
      <w:bodyDiv w:val="1"/>
      <w:marLeft w:val="0"/>
      <w:marRight w:val="0"/>
      <w:marTop w:val="0"/>
      <w:marBottom w:val="0"/>
      <w:divBdr>
        <w:top w:val="none" w:sz="0" w:space="0" w:color="auto"/>
        <w:left w:val="none" w:sz="0" w:space="0" w:color="auto"/>
        <w:bottom w:val="none" w:sz="0" w:space="0" w:color="auto"/>
        <w:right w:val="none" w:sz="0" w:space="0" w:color="auto"/>
      </w:divBdr>
      <w:divsChild>
        <w:div w:id="353774822">
          <w:marLeft w:val="-720"/>
          <w:marRight w:val="0"/>
          <w:marTop w:val="0"/>
          <w:marBottom w:val="0"/>
          <w:divBdr>
            <w:top w:val="none" w:sz="0" w:space="0" w:color="auto"/>
            <w:left w:val="none" w:sz="0" w:space="0" w:color="auto"/>
            <w:bottom w:val="none" w:sz="0" w:space="0" w:color="auto"/>
            <w:right w:val="none" w:sz="0" w:space="0" w:color="auto"/>
          </w:divBdr>
        </w:div>
      </w:divsChild>
    </w:div>
    <w:div w:id="472869081">
      <w:bodyDiv w:val="1"/>
      <w:marLeft w:val="0"/>
      <w:marRight w:val="0"/>
      <w:marTop w:val="0"/>
      <w:marBottom w:val="0"/>
      <w:divBdr>
        <w:top w:val="none" w:sz="0" w:space="0" w:color="auto"/>
        <w:left w:val="none" w:sz="0" w:space="0" w:color="auto"/>
        <w:bottom w:val="none" w:sz="0" w:space="0" w:color="auto"/>
        <w:right w:val="none" w:sz="0" w:space="0" w:color="auto"/>
      </w:divBdr>
      <w:divsChild>
        <w:div w:id="1517622561">
          <w:marLeft w:val="0"/>
          <w:marRight w:val="0"/>
          <w:marTop w:val="0"/>
          <w:marBottom w:val="0"/>
          <w:divBdr>
            <w:top w:val="none" w:sz="0" w:space="0" w:color="auto"/>
            <w:left w:val="none" w:sz="0" w:space="0" w:color="auto"/>
            <w:bottom w:val="none" w:sz="0" w:space="0" w:color="auto"/>
            <w:right w:val="none" w:sz="0" w:space="0" w:color="auto"/>
          </w:divBdr>
          <w:divsChild>
            <w:div w:id="15961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8465">
      <w:bodyDiv w:val="1"/>
      <w:marLeft w:val="0"/>
      <w:marRight w:val="0"/>
      <w:marTop w:val="0"/>
      <w:marBottom w:val="0"/>
      <w:divBdr>
        <w:top w:val="none" w:sz="0" w:space="0" w:color="auto"/>
        <w:left w:val="none" w:sz="0" w:space="0" w:color="auto"/>
        <w:bottom w:val="none" w:sz="0" w:space="0" w:color="auto"/>
        <w:right w:val="none" w:sz="0" w:space="0" w:color="auto"/>
      </w:divBdr>
    </w:div>
    <w:div w:id="483203882">
      <w:bodyDiv w:val="1"/>
      <w:marLeft w:val="0"/>
      <w:marRight w:val="0"/>
      <w:marTop w:val="0"/>
      <w:marBottom w:val="0"/>
      <w:divBdr>
        <w:top w:val="none" w:sz="0" w:space="0" w:color="auto"/>
        <w:left w:val="none" w:sz="0" w:space="0" w:color="auto"/>
        <w:bottom w:val="none" w:sz="0" w:space="0" w:color="auto"/>
        <w:right w:val="none" w:sz="0" w:space="0" w:color="auto"/>
      </w:divBdr>
      <w:divsChild>
        <w:div w:id="1402866933">
          <w:marLeft w:val="0"/>
          <w:marRight w:val="0"/>
          <w:marTop w:val="0"/>
          <w:marBottom w:val="0"/>
          <w:divBdr>
            <w:top w:val="none" w:sz="0" w:space="0" w:color="auto"/>
            <w:left w:val="none" w:sz="0" w:space="0" w:color="auto"/>
            <w:bottom w:val="none" w:sz="0" w:space="0" w:color="auto"/>
            <w:right w:val="none" w:sz="0" w:space="0" w:color="auto"/>
          </w:divBdr>
          <w:divsChild>
            <w:div w:id="14297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2953">
      <w:bodyDiv w:val="1"/>
      <w:marLeft w:val="0"/>
      <w:marRight w:val="0"/>
      <w:marTop w:val="0"/>
      <w:marBottom w:val="0"/>
      <w:divBdr>
        <w:top w:val="none" w:sz="0" w:space="0" w:color="auto"/>
        <w:left w:val="none" w:sz="0" w:space="0" w:color="auto"/>
        <w:bottom w:val="none" w:sz="0" w:space="0" w:color="auto"/>
        <w:right w:val="none" w:sz="0" w:space="0" w:color="auto"/>
      </w:divBdr>
    </w:div>
    <w:div w:id="505168189">
      <w:bodyDiv w:val="1"/>
      <w:marLeft w:val="0"/>
      <w:marRight w:val="0"/>
      <w:marTop w:val="0"/>
      <w:marBottom w:val="0"/>
      <w:divBdr>
        <w:top w:val="none" w:sz="0" w:space="0" w:color="auto"/>
        <w:left w:val="none" w:sz="0" w:space="0" w:color="auto"/>
        <w:bottom w:val="none" w:sz="0" w:space="0" w:color="auto"/>
        <w:right w:val="none" w:sz="0" w:space="0" w:color="auto"/>
      </w:divBdr>
      <w:divsChild>
        <w:div w:id="1816995513">
          <w:marLeft w:val="0"/>
          <w:marRight w:val="0"/>
          <w:marTop w:val="0"/>
          <w:marBottom w:val="0"/>
          <w:divBdr>
            <w:top w:val="none" w:sz="0" w:space="0" w:color="auto"/>
            <w:left w:val="none" w:sz="0" w:space="0" w:color="auto"/>
            <w:bottom w:val="none" w:sz="0" w:space="0" w:color="auto"/>
            <w:right w:val="none" w:sz="0" w:space="0" w:color="auto"/>
          </w:divBdr>
          <w:divsChild>
            <w:div w:id="16396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6005">
      <w:bodyDiv w:val="1"/>
      <w:marLeft w:val="0"/>
      <w:marRight w:val="0"/>
      <w:marTop w:val="0"/>
      <w:marBottom w:val="0"/>
      <w:divBdr>
        <w:top w:val="none" w:sz="0" w:space="0" w:color="auto"/>
        <w:left w:val="none" w:sz="0" w:space="0" w:color="auto"/>
        <w:bottom w:val="none" w:sz="0" w:space="0" w:color="auto"/>
        <w:right w:val="none" w:sz="0" w:space="0" w:color="auto"/>
      </w:divBdr>
      <w:divsChild>
        <w:div w:id="1621758911">
          <w:marLeft w:val="0"/>
          <w:marRight w:val="0"/>
          <w:marTop w:val="0"/>
          <w:marBottom w:val="0"/>
          <w:divBdr>
            <w:top w:val="none" w:sz="0" w:space="0" w:color="auto"/>
            <w:left w:val="none" w:sz="0" w:space="0" w:color="auto"/>
            <w:bottom w:val="none" w:sz="0" w:space="0" w:color="auto"/>
            <w:right w:val="none" w:sz="0" w:space="0" w:color="auto"/>
          </w:divBdr>
          <w:divsChild>
            <w:div w:id="31845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79960">
      <w:bodyDiv w:val="1"/>
      <w:marLeft w:val="0"/>
      <w:marRight w:val="0"/>
      <w:marTop w:val="0"/>
      <w:marBottom w:val="0"/>
      <w:divBdr>
        <w:top w:val="none" w:sz="0" w:space="0" w:color="auto"/>
        <w:left w:val="none" w:sz="0" w:space="0" w:color="auto"/>
        <w:bottom w:val="none" w:sz="0" w:space="0" w:color="auto"/>
        <w:right w:val="none" w:sz="0" w:space="0" w:color="auto"/>
      </w:divBdr>
      <w:divsChild>
        <w:div w:id="819810427">
          <w:marLeft w:val="-720"/>
          <w:marRight w:val="0"/>
          <w:marTop w:val="0"/>
          <w:marBottom w:val="0"/>
          <w:divBdr>
            <w:top w:val="none" w:sz="0" w:space="0" w:color="auto"/>
            <w:left w:val="none" w:sz="0" w:space="0" w:color="auto"/>
            <w:bottom w:val="none" w:sz="0" w:space="0" w:color="auto"/>
            <w:right w:val="none" w:sz="0" w:space="0" w:color="auto"/>
          </w:divBdr>
        </w:div>
      </w:divsChild>
    </w:div>
    <w:div w:id="524440908">
      <w:bodyDiv w:val="1"/>
      <w:marLeft w:val="0"/>
      <w:marRight w:val="0"/>
      <w:marTop w:val="0"/>
      <w:marBottom w:val="0"/>
      <w:divBdr>
        <w:top w:val="none" w:sz="0" w:space="0" w:color="auto"/>
        <w:left w:val="none" w:sz="0" w:space="0" w:color="auto"/>
        <w:bottom w:val="none" w:sz="0" w:space="0" w:color="auto"/>
        <w:right w:val="none" w:sz="0" w:space="0" w:color="auto"/>
      </w:divBdr>
    </w:div>
    <w:div w:id="534971858">
      <w:bodyDiv w:val="1"/>
      <w:marLeft w:val="0"/>
      <w:marRight w:val="0"/>
      <w:marTop w:val="0"/>
      <w:marBottom w:val="0"/>
      <w:divBdr>
        <w:top w:val="none" w:sz="0" w:space="0" w:color="auto"/>
        <w:left w:val="none" w:sz="0" w:space="0" w:color="auto"/>
        <w:bottom w:val="none" w:sz="0" w:space="0" w:color="auto"/>
        <w:right w:val="none" w:sz="0" w:space="0" w:color="auto"/>
      </w:divBdr>
      <w:divsChild>
        <w:div w:id="1642533823">
          <w:marLeft w:val="-720"/>
          <w:marRight w:val="0"/>
          <w:marTop w:val="0"/>
          <w:marBottom w:val="0"/>
          <w:divBdr>
            <w:top w:val="none" w:sz="0" w:space="0" w:color="auto"/>
            <w:left w:val="none" w:sz="0" w:space="0" w:color="auto"/>
            <w:bottom w:val="none" w:sz="0" w:space="0" w:color="auto"/>
            <w:right w:val="none" w:sz="0" w:space="0" w:color="auto"/>
          </w:divBdr>
        </w:div>
      </w:divsChild>
    </w:div>
    <w:div w:id="536821345">
      <w:bodyDiv w:val="1"/>
      <w:marLeft w:val="0"/>
      <w:marRight w:val="0"/>
      <w:marTop w:val="0"/>
      <w:marBottom w:val="0"/>
      <w:divBdr>
        <w:top w:val="none" w:sz="0" w:space="0" w:color="auto"/>
        <w:left w:val="none" w:sz="0" w:space="0" w:color="auto"/>
        <w:bottom w:val="none" w:sz="0" w:space="0" w:color="auto"/>
        <w:right w:val="none" w:sz="0" w:space="0" w:color="auto"/>
      </w:divBdr>
    </w:div>
    <w:div w:id="554507892">
      <w:bodyDiv w:val="1"/>
      <w:marLeft w:val="0"/>
      <w:marRight w:val="0"/>
      <w:marTop w:val="0"/>
      <w:marBottom w:val="0"/>
      <w:divBdr>
        <w:top w:val="none" w:sz="0" w:space="0" w:color="auto"/>
        <w:left w:val="none" w:sz="0" w:space="0" w:color="auto"/>
        <w:bottom w:val="none" w:sz="0" w:space="0" w:color="auto"/>
        <w:right w:val="none" w:sz="0" w:space="0" w:color="auto"/>
      </w:divBdr>
    </w:div>
    <w:div w:id="561185772">
      <w:bodyDiv w:val="1"/>
      <w:marLeft w:val="0"/>
      <w:marRight w:val="0"/>
      <w:marTop w:val="0"/>
      <w:marBottom w:val="0"/>
      <w:divBdr>
        <w:top w:val="none" w:sz="0" w:space="0" w:color="auto"/>
        <w:left w:val="none" w:sz="0" w:space="0" w:color="auto"/>
        <w:bottom w:val="none" w:sz="0" w:space="0" w:color="auto"/>
        <w:right w:val="none" w:sz="0" w:space="0" w:color="auto"/>
      </w:divBdr>
    </w:div>
    <w:div w:id="567886427">
      <w:bodyDiv w:val="1"/>
      <w:marLeft w:val="0"/>
      <w:marRight w:val="0"/>
      <w:marTop w:val="0"/>
      <w:marBottom w:val="0"/>
      <w:divBdr>
        <w:top w:val="none" w:sz="0" w:space="0" w:color="auto"/>
        <w:left w:val="none" w:sz="0" w:space="0" w:color="auto"/>
        <w:bottom w:val="none" w:sz="0" w:space="0" w:color="auto"/>
        <w:right w:val="none" w:sz="0" w:space="0" w:color="auto"/>
      </w:divBdr>
      <w:divsChild>
        <w:div w:id="784423800">
          <w:marLeft w:val="0"/>
          <w:marRight w:val="0"/>
          <w:marTop w:val="0"/>
          <w:marBottom w:val="0"/>
          <w:divBdr>
            <w:top w:val="none" w:sz="0" w:space="0" w:color="auto"/>
            <w:left w:val="none" w:sz="0" w:space="0" w:color="auto"/>
            <w:bottom w:val="none" w:sz="0" w:space="0" w:color="auto"/>
            <w:right w:val="none" w:sz="0" w:space="0" w:color="auto"/>
          </w:divBdr>
          <w:divsChild>
            <w:div w:id="12386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2307">
      <w:bodyDiv w:val="1"/>
      <w:marLeft w:val="0"/>
      <w:marRight w:val="0"/>
      <w:marTop w:val="0"/>
      <w:marBottom w:val="0"/>
      <w:divBdr>
        <w:top w:val="none" w:sz="0" w:space="0" w:color="auto"/>
        <w:left w:val="none" w:sz="0" w:space="0" w:color="auto"/>
        <w:bottom w:val="none" w:sz="0" w:space="0" w:color="auto"/>
        <w:right w:val="none" w:sz="0" w:space="0" w:color="auto"/>
      </w:divBdr>
    </w:div>
    <w:div w:id="575551729">
      <w:bodyDiv w:val="1"/>
      <w:marLeft w:val="0"/>
      <w:marRight w:val="0"/>
      <w:marTop w:val="0"/>
      <w:marBottom w:val="0"/>
      <w:divBdr>
        <w:top w:val="none" w:sz="0" w:space="0" w:color="auto"/>
        <w:left w:val="none" w:sz="0" w:space="0" w:color="auto"/>
        <w:bottom w:val="none" w:sz="0" w:space="0" w:color="auto"/>
        <w:right w:val="none" w:sz="0" w:space="0" w:color="auto"/>
      </w:divBdr>
    </w:div>
    <w:div w:id="590352858">
      <w:bodyDiv w:val="1"/>
      <w:marLeft w:val="0"/>
      <w:marRight w:val="0"/>
      <w:marTop w:val="0"/>
      <w:marBottom w:val="0"/>
      <w:divBdr>
        <w:top w:val="none" w:sz="0" w:space="0" w:color="auto"/>
        <w:left w:val="none" w:sz="0" w:space="0" w:color="auto"/>
        <w:bottom w:val="none" w:sz="0" w:space="0" w:color="auto"/>
        <w:right w:val="none" w:sz="0" w:space="0" w:color="auto"/>
      </w:divBdr>
    </w:div>
    <w:div w:id="594552994">
      <w:bodyDiv w:val="1"/>
      <w:marLeft w:val="0"/>
      <w:marRight w:val="0"/>
      <w:marTop w:val="0"/>
      <w:marBottom w:val="0"/>
      <w:divBdr>
        <w:top w:val="none" w:sz="0" w:space="0" w:color="auto"/>
        <w:left w:val="none" w:sz="0" w:space="0" w:color="auto"/>
        <w:bottom w:val="none" w:sz="0" w:space="0" w:color="auto"/>
        <w:right w:val="none" w:sz="0" w:space="0" w:color="auto"/>
      </w:divBdr>
    </w:div>
    <w:div w:id="594873170">
      <w:bodyDiv w:val="1"/>
      <w:marLeft w:val="0"/>
      <w:marRight w:val="0"/>
      <w:marTop w:val="0"/>
      <w:marBottom w:val="0"/>
      <w:divBdr>
        <w:top w:val="none" w:sz="0" w:space="0" w:color="auto"/>
        <w:left w:val="none" w:sz="0" w:space="0" w:color="auto"/>
        <w:bottom w:val="none" w:sz="0" w:space="0" w:color="auto"/>
        <w:right w:val="none" w:sz="0" w:space="0" w:color="auto"/>
      </w:divBdr>
    </w:div>
    <w:div w:id="598874320">
      <w:bodyDiv w:val="1"/>
      <w:marLeft w:val="0"/>
      <w:marRight w:val="0"/>
      <w:marTop w:val="0"/>
      <w:marBottom w:val="0"/>
      <w:divBdr>
        <w:top w:val="none" w:sz="0" w:space="0" w:color="auto"/>
        <w:left w:val="none" w:sz="0" w:space="0" w:color="auto"/>
        <w:bottom w:val="none" w:sz="0" w:space="0" w:color="auto"/>
        <w:right w:val="none" w:sz="0" w:space="0" w:color="auto"/>
      </w:divBdr>
      <w:divsChild>
        <w:div w:id="1189218662">
          <w:marLeft w:val="-720"/>
          <w:marRight w:val="0"/>
          <w:marTop w:val="0"/>
          <w:marBottom w:val="0"/>
          <w:divBdr>
            <w:top w:val="none" w:sz="0" w:space="0" w:color="auto"/>
            <w:left w:val="none" w:sz="0" w:space="0" w:color="auto"/>
            <w:bottom w:val="none" w:sz="0" w:space="0" w:color="auto"/>
            <w:right w:val="none" w:sz="0" w:space="0" w:color="auto"/>
          </w:divBdr>
        </w:div>
      </w:divsChild>
    </w:div>
    <w:div w:id="600602655">
      <w:bodyDiv w:val="1"/>
      <w:marLeft w:val="0"/>
      <w:marRight w:val="0"/>
      <w:marTop w:val="0"/>
      <w:marBottom w:val="0"/>
      <w:divBdr>
        <w:top w:val="none" w:sz="0" w:space="0" w:color="auto"/>
        <w:left w:val="none" w:sz="0" w:space="0" w:color="auto"/>
        <w:bottom w:val="none" w:sz="0" w:space="0" w:color="auto"/>
        <w:right w:val="none" w:sz="0" w:space="0" w:color="auto"/>
      </w:divBdr>
    </w:div>
    <w:div w:id="610282646">
      <w:bodyDiv w:val="1"/>
      <w:marLeft w:val="0"/>
      <w:marRight w:val="0"/>
      <w:marTop w:val="0"/>
      <w:marBottom w:val="0"/>
      <w:divBdr>
        <w:top w:val="none" w:sz="0" w:space="0" w:color="auto"/>
        <w:left w:val="none" w:sz="0" w:space="0" w:color="auto"/>
        <w:bottom w:val="none" w:sz="0" w:space="0" w:color="auto"/>
        <w:right w:val="none" w:sz="0" w:space="0" w:color="auto"/>
      </w:divBdr>
      <w:divsChild>
        <w:div w:id="2138526583">
          <w:marLeft w:val="0"/>
          <w:marRight w:val="0"/>
          <w:marTop w:val="0"/>
          <w:marBottom w:val="0"/>
          <w:divBdr>
            <w:top w:val="none" w:sz="0" w:space="0" w:color="auto"/>
            <w:left w:val="none" w:sz="0" w:space="0" w:color="auto"/>
            <w:bottom w:val="none" w:sz="0" w:space="0" w:color="auto"/>
            <w:right w:val="none" w:sz="0" w:space="0" w:color="auto"/>
          </w:divBdr>
          <w:divsChild>
            <w:div w:id="209685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5276">
      <w:bodyDiv w:val="1"/>
      <w:marLeft w:val="0"/>
      <w:marRight w:val="0"/>
      <w:marTop w:val="0"/>
      <w:marBottom w:val="0"/>
      <w:divBdr>
        <w:top w:val="none" w:sz="0" w:space="0" w:color="auto"/>
        <w:left w:val="none" w:sz="0" w:space="0" w:color="auto"/>
        <w:bottom w:val="none" w:sz="0" w:space="0" w:color="auto"/>
        <w:right w:val="none" w:sz="0" w:space="0" w:color="auto"/>
      </w:divBdr>
    </w:div>
    <w:div w:id="637535044">
      <w:bodyDiv w:val="1"/>
      <w:marLeft w:val="0"/>
      <w:marRight w:val="0"/>
      <w:marTop w:val="0"/>
      <w:marBottom w:val="0"/>
      <w:divBdr>
        <w:top w:val="none" w:sz="0" w:space="0" w:color="auto"/>
        <w:left w:val="none" w:sz="0" w:space="0" w:color="auto"/>
        <w:bottom w:val="none" w:sz="0" w:space="0" w:color="auto"/>
        <w:right w:val="none" w:sz="0" w:space="0" w:color="auto"/>
      </w:divBdr>
      <w:divsChild>
        <w:div w:id="798911616">
          <w:marLeft w:val="-720"/>
          <w:marRight w:val="0"/>
          <w:marTop w:val="0"/>
          <w:marBottom w:val="0"/>
          <w:divBdr>
            <w:top w:val="none" w:sz="0" w:space="0" w:color="auto"/>
            <w:left w:val="none" w:sz="0" w:space="0" w:color="auto"/>
            <w:bottom w:val="none" w:sz="0" w:space="0" w:color="auto"/>
            <w:right w:val="none" w:sz="0" w:space="0" w:color="auto"/>
          </w:divBdr>
        </w:div>
      </w:divsChild>
    </w:div>
    <w:div w:id="642395157">
      <w:bodyDiv w:val="1"/>
      <w:marLeft w:val="0"/>
      <w:marRight w:val="0"/>
      <w:marTop w:val="0"/>
      <w:marBottom w:val="0"/>
      <w:divBdr>
        <w:top w:val="none" w:sz="0" w:space="0" w:color="auto"/>
        <w:left w:val="none" w:sz="0" w:space="0" w:color="auto"/>
        <w:bottom w:val="none" w:sz="0" w:space="0" w:color="auto"/>
        <w:right w:val="none" w:sz="0" w:space="0" w:color="auto"/>
      </w:divBdr>
      <w:divsChild>
        <w:div w:id="1437870084">
          <w:marLeft w:val="0"/>
          <w:marRight w:val="0"/>
          <w:marTop w:val="0"/>
          <w:marBottom w:val="0"/>
          <w:divBdr>
            <w:top w:val="none" w:sz="0" w:space="0" w:color="auto"/>
            <w:left w:val="none" w:sz="0" w:space="0" w:color="auto"/>
            <w:bottom w:val="none" w:sz="0" w:space="0" w:color="auto"/>
            <w:right w:val="none" w:sz="0" w:space="0" w:color="auto"/>
          </w:divBdr>
          <w:divsChild>
            <w:div w:id="5510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3191">
      <w:bodyDiv w:val="1"/>
      <w:marLeft w:val="0"/>
      <w:marRight w:val="0"/>
      <w:marTop w:val="0"/>
      <w:marBottom w:val="0"/>
      <w:divBdr>
        <w:top w:val="none" w:sz="0" w:space="0" w:color="auto"/>
        <w:left w:val="none" w:sz="0" w:space="0" w:color="auto"/>
        <w:bottom w:val="none" w:sz="0" w:space="0" w:color="auto"/>
        <w:right w:val="none" w:sz="0" w:space="0" w:color="auto"/>
      </w:divBdr>
      <w:divsChild>
        <w:div w:id="1453209388">
          <w:marLeft w:val="0"/>
          <w:marRight w:val="0"/>
          <w:marTop w:val="0"/>
          <w:marBottom w:val="0"/>
          <w:divBdr>
            <w:top w:val="none" w:sz="0" w:space="0" w:color="auto"/>
            <w:left w:val="none" w:sz="0" w:space="0" w:color="auto"/>
            <w:bottom w:val="none" w:sz="0" w:space="0" w:color="auto"/>
            <w:right w:val="none" w:sz="0" w:space="0" w:color="auto"/>
          </w:divBdr>
          <w:divsChild>
            <w:div w:id="16245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0736">
      <w:bodyDiv w:val="1"/>
      <w:marLeft w:val="0"/>
      <w:marRight w:val="0"/>
      <w:marTop w:val="0"/>
      <w:marBottom w:val="0"/>
      <w:divBdr>
        <w:top w:val="none" w:sz="0" w:space="0" w:color="auto"/>
        <w:left w:val="none" w:sz="0" w:space="0" w:color="auto"/>
        <w:bottom w:val="none" w:sz="0" w:space="0" w:color="auto"/>
        <w:right w:val="none" w:sz="0" w:space="0" w:color="auto"/>
      </w:divBdr>
    </w:div>
    <w:div w:id="665550537">
      <w:bodyDiv w:val="1"/>
      <w:marLeft w:val="0"/>
      <w:marRight w:val="0"/>
      <w:marTop w:val="0"/>
      <w:marBottom w:val="0"/>
      <w:divBdr>
        <w:top w:val="none" w:sz="0" w:space="0" w:color="auto"/>
        <w:left w:val="none" w:sz="0" w:space="0" w:color="auto"/>
        <w:bottom w:val="none" w:sz="0" w:space="0" w:color="auto"/>
        <w:right w:val="none" w:sz="0" w:space="0" w:color="auto"/>
      </w:divBdr>
    </w:div>
    <w:div w:id="672148370">
      <w:bodyDiv w:val="1"/>
      <w:marLeft w:val="0"/>
      <w:marRight w:val="0"/>
      <w:marTop w:val="0"/>
      <w:marBottom w:val="0"/>
      <w:divBdr>
        <w:top w:val="none" w:sz="0" w:space="0" w:color="auto"/>
        <w:left w:val="none" w:sz="0" w:space="0" w:color="auto"/>
        <w:bottom w:val="none" w:sz="0" w:space="0" w:color="auto"/>
        <w:right w:val="none" w:sz="0" w:space="0" w:color="auto"/>
      </w:divBdr>
    </w:div>
    <w:div w:id="673073209">
      <w:bodyDiv w:val="1"/>
      <w:marLeft w:val="0"/>
      <w:marRight w:val="0"/>
      <w:marTop w:val="0"/>
      <w:marBottom w:val="0"/>
      <w:divBdr>
        <w:top w:val="none" w:sz="0" w:space="0" w:color="auto"/>
        <w:left w:val="none" w:sz="0" w:space="0" w:color="auto"/>
        <w:bottom w:val="none" w:sz="0" w:space="0" w:color="auto"/>
        <w:right w:val="none" w:sz="0" w:space="0" w:color="auto"/>
      </w:divBdr>
    </w:div>
    <w:div w:id="676614305">
      <w:bodyDiv w:val="1"/>
      <w:marLeft w:val="0"/>
      <w:marRight w:val="0"/>
      <w:marTop w:val="0"/>
      <w:marBottom w:val="0"/>
      <w:divBdr>
        <w:top w:val="none" w:sz="0" w:space="0" w:color="auto"/>
        <w:left w:val="none" w:sz="0" w:space="0" w:color="auto"/>
        <w:bottom w:val="none" w:sz="0" w:space="0" w:color="auto"/>
        <w:right w:val="none" w:sz="0" w:space="0" w:color="auto"/>
      </w:divBdr>
      <w:divsChild>
        <w:div w:id="336463143">
          <w:marLeft w:val="0"/>
          <w:marRight w:val="0"/>
          <w:marTop w:val="0"/>
          <w:marBottom w:val="0"/>
          <w:divBdr>
            <w:top w:val="none" w:sz="0" w:space="0" w:color="auto"/>
            <w:left w:val="none" w:sz="0" w:space="0" w:color="auto"/>
            <w:bottom w:val="none" w:sz="0" w:space="0" w:color="auto"/>
            <w:right w:val="none" w:sz="0" w:space="0" w:color="auto"/>
          </w:divBdr>
          <w:divsChild>
            <w:div w:id="8682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4642">
      <w:bodyDiv w:val="1"/>
      <w:marLeft w:val="0"/>
      <w:marRight w:val="0"/>
      <w:marTop w:val="0"/>
      <w:marBottom w:val="0"/>
      <w:divBdr>
        <w:top w:val="none" w:sz="0" w:space="0" w:color="auto"/>
        <w:left w:val="none" w:sz="0" w:space="0" w:color="auto"/>
        <w:bottom w:val="none" w:sz="0" w:space="0" w:color="auto"/>
        <w:right w:val="none" w:sz="0" w:space="0" w:color="auto"/>
      </w:divBdr>
    </w:div>
    <w:div w:id="691149044">
      <w:bodyDiv w:val="1"/>
      <w:marLeft w:val="0"/>
      <w:marRight w:val="0"/>
      <w:marTop w:val="0"/>
      <w:marBottom w:val="0"/>
      <w:divBdr>
        <w:top w:val="none" w:sz="0" w:space="0" w:color="auto"/>
        <w:left w:val="none" w:sz="0" w:space="0" w:color="auto"/>
        <w:bottom w:val="none" w:sz="0" w:space="0" w:color="auto"/>
        <w:right w:val="none" w:sz="0" w:space="0" w:color="auto"/>
      </w:divBdr>
    </w:div>
    <w:div w:id="704524865">
      <w:bodyDiv w:val="1"/>
      <w:marLeft w:val="0"/>
      <w:marRight w:val="0"/>
      <w:marTop w:val="0"/>
      <w:marBottom w:val="0"/>
      <w:divBdr>
        <w:top w:val="none" w:sz="0" w:space="0" w:color="auto"/>
        <w:left w:val="none" w:sz="0" w:space="0" w:color="auto"/>
        <w:bottom w:val="none" w:sz="0" w:space="0" w:color="auto"/>
        <w:right w:val="none" w:sz="0" w:space="0" w:color="auto"/>
      </w:divBdr>
      <w:divsChild>
        <w:div w:id="614753101">
          <w:marLeft w:val="0"/>
          <w:marRight w:val="0"/>
          <w:marTop w:val="0"/>
          <w:marBottom w:val="0"/>
          <w:divBdr>
            <w:top w:val="none" w:sz="0" w:space="0" w:color="auto"/>
            <w:left w:val="none" w:sz="0" w:space="0" w:color="auto"/>
            <w:bottom w:val="none" w:sz="0" w:space="0" w:color="auto"/>
            <w:right w:val="none" w:sz="0" w:space="0" w:color="auto"/>
          </w:divBdr>
          <w:divsChild>
            <w:div w:id="10769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3947">
      <w:bodyDiv w:val="1"/>
      <w:marLeft w:val="0"/>
      <w:marRight w:val="0"/>
      <w:marTop w:val="0"/>
      <w:marBottom w:val="0"/>
      <w:divBdr>
        <w:top w:val="none" w:sz="0" w:space="0" w:color="auto"/>
        <w:left w:val="none" w:sz="0" w:space="0" w:color="auto"/>
        <w:bottom w:val="none" w:sz="0" w:space="0" w:color="auto"/>
        <w:right w:val="none" w:sz="0" w:space="0" w:color="auto"/>
      </w:divBdr>
    </w:div>
    <w:div w:id="734620652">
      <w:bodyDiv w:val="1"/>
      <w:marLeft w:val="0"/>
      <w:marRight w:val="0"/>
      <w:marTop w:val="0"/>
      <w:marBottom w:val="0"/>
      <w:divBdr>
        <w:top w:val="none" w:sz="0" w:space="0" w:color="auto"/>
        <w:left w:val="none" w:sz="0" w:space="0" w:color="auto"/>
        <w:bottom w:val="none" w:sz="0" w:space="0" w:color="auto"/>
        <w:right w:val="none" w:sz="0" w:space="0" w:color="auto"/>
      </w:divBdr>
      <w:divsChild>
        <w:div w:id="599727634">
          <w:marLeft w:val="-720"/>
          <w:marRight w:val="0"/>
          <w:marTop w:val="0"/>
          <w:marBottom w:val="0"/>
          <w:divBdr>
            <w:top w:val="none" w:sz="0" w:space="0" w:color="auto"/>
            <w:left w:val="none" w:sz="0" w:space="0" w:color="auto"/>
            <w:bottom w:val="none" w:sz="0" w:space="0" w:color="auto"/>
            <w:right w:val="none" w:sz="0" w:space="0" w:color="auto"/>
          </w:divBdr>
        </w:div>
      </w:divsChild>
    </w:div>
    <w:div w:id="742801169">
      <w:bodyDiv w:val="1"/>
      <w:marLeft w:val="0"/>
      <w:marRight w:val="0"/>
      <w:marTop w:val="0"/>
      <w:marBottom w:val="0"/>
      <w:divBdr>
        <w:top w:val="none" w:sz="0" w:space="0" w:color="auto"/>
        <w:left w:val="none" w:sz="0" w:space="0" w:color="auto"/>
        <w:bottom w:val="none" w:sz="0" w:space="0" w:color="auto"/>
        <w:right w:val="none" w:sz="0" w:space="0" w:color="auto"/>
      </w:divBdr>
      <w:divsChild>
        <w:div w:id="796291978">
          <w:marLeft w:val="0"/>
          <w:marRight w:val="0"/>
          <w:marTop w:val="0"/>
          <w:marBottom w:val="0"/>
          <w:divBdr>
            <w:top w:val="none" w:sz="0" w:space="0" w:color="auto"/>
            <w:left w:val="none" w:sz="0" w:space="0" w:color="auto"/>
            <w:bottom w:val="none" w:sz="0" w:space="0" w:color="auto"/>
            <w:right w:val="none" w:sz="0" w:space="0" w:color="auto"/>
          </w:divBdr>
          <w:divsChild>
            <w:div w:id="15479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29674">
      <w:bodyDiv w:val="1"/>
      <w:marLeft w:val="0"/>
      <w:marRight w:val="0"/>
      <w:marTop w:val="0"/>
      <w:marBottom w:val="0"/>
      <w:divBdr>
        <w:top w:val="none" w:sz="0" w:space="0" w:color="auto"/>
        <w:left w:val="none" w:sz="0" w:space="0" w:color="auto"/>
        <w:bottom w:val="none" w:sz="0" w:space="0" w:color="auto"/>
        <w:right w:val="none" w:sz="0" w:space="0" w:color="auto"/>
      </w:divBdr>
    </w:div>
    <w:div w:id="761606462">
      <w:bodyDiv w:val="1"/>
      <w:marLeft w:val="0"/>
      <w:marRight w:val="0"/>
      <w:marTop w:val="0"/>
      <w:marBottom w:val="0"/>
      <w:divBdr>
        <w:top w:val="none" w:sz="0" w:space="0" w:color="auto"/>
        <w:left w:val="none" w:sz="0" w:space="0" w:color="auto"/>
        <w:bottom w:val="none" w:sz="0" w:space="0" w:color="auto"/>
        <w:right w:val="none" w:sz="0" w:space="0" w:color="auto"/>
      </w:divBdr>
    </w:div>
    <w:div w:id="770390906">
      <w:bodyDiv w:val="1"/>
      <w:marLeft w:val="0"/>
      <w:marRight w:val="0"/>
      <w:marTop w:val="0"/>
      <w:marBottom w:val="0"/>
      <w:divBdr>
        <w:top w:val="none" w:sz="0" w:space="0" w:color="auto"/>
        <w:left w:val="none" w:sz="0" w:space="0" w:color="auto"/>
        <w:bottom w:val="none" w:sz="0" w:space="0" w:color="auto"/>
        <w:right w:val="none" w:sz="0" w:space="0" w:color="auto"/>
      </w:divBdr>
      <w:divsChild>
        <w:div w:id="797338823">
          <w:marLeft w:val="-720"/>
          <w:marRight w:val="0"/>
          <w:marTop w:val="0"/>
          <w:marBottom w:val="0"/>
          <w:divBdr>
            <w:top w:val="none" w:sz="0" w:space="0" w:color="auto"/>
            <w:left w:val="none" w:sz="0" w:space="0" w:color="auto"/>
            <w:bottom w:val="none" w:sz="0" w:space="0" w:color="auto"/>
            <w:right w:val="none" w:sz="0" w:space="0" w:color="auto"/>
          </w:divBdr>
        </w:div>
      </w:divsChild>
    </w:div>
    <w:div w:id="784692761">
      <w:bodyDiv w:val="1"/>
      <w:marLeft w:val="0"/>
      <w:marRight w:val="0"/>
      <w:marTop w:val="0"/>
      <w:marBottom w:val="0"/>
      <w:divBdr>
        <w:top w:val="none" w:sz="0" w:space="0" w:color="auto"/>
        <w:left w:val="none" w:sz="0" w:space="0" w:color="auto"/>
        <w:bottom w:val="none" w:sz="0" w:space="0" w:color="auto"/>
        <w:right w:val="none" w:sz="0" w:space="0" w:color="auto"/>
      </w:divBdr>
    </w:div>
    <w:div w:id="785008341">
      <w:bodyDiv w:val="1"/>
      <w:marLeft w:val="0"/>
      <w:marRight w:val="0"/>
      <w:marTop w:val="0"/>
      <w:marBottom w:val="0"/>
      <w:divBdr>
        <w:top w:val="none" w:sz="0" w:space="0" w:color="auto"/>
        <w:left w:val="none" w:sz="0" w:space="0" w:color="auto"/>
        <w:bottom w:val="none" w:sz="0" w:space="0" w:color="auto"/>
        <w:right w:val="none" w:sz="0" w:space="0" w:color="auto"/>
      </w:divBdr>
      <w:divsChild>
        <w:div w:id="1813325554">
          <w:marLeft w:val="-720"/>
          <w:marRight w:val="0"/>
          <w:marTop w:val="0"/>
          <w:marBottom w:val="0"/>
          <w:divBdr>
            <w:top w:val="none" w:sz="0" w:space="0" w:color="auto"/>
            <w:left w:val="none" w:sz="0" w:space="0" w:color="auto"/>
            <w:bottom w:val="none" w:sz="0" w:space="0" w:color="auto"/>
            <w:right w:val="none" w:sz="0" w:space="0" w:color="auto"/>
          </w:divBdr>
        </w:div>
      </w:divsChild>
    </w:div>
    <w:div w:id="794520559">
      <w:bodyDiv w:val="1"/>
      <w:marLeft w:val="0"/>
      <w:marRight w:val="0"/>
      <w:marTop w:val="0"/>
      <w:marBottom w:val="0"/>
      <w:divBdr>
        <w:top w:val="none" w:sz="0" w:space="0" w:color="auto"/>
        <w:left w:val="none" w:sz="0" w:space="0" w:color="auto"/>
        <w:bottom w:val="none" w:sz="0" w:space="0" w:color="auto"/>
        <w:right w:val="none" w:sz="0" w:space="0" w:color="auto"/>
      </w:divBdr>
      <w:divsChild>
        <w:div w:id="807479954">
          <w:marLeft w:val="0"/>
          <w:marRight w:val="0"/>
          <w:marTop w:val="0"/>
          <w:marBottom w:val="0"/>
          <w:divBdr>
            <w:top w:val="none" w:sz="0" w:space="0" w:color="auto"/>
            <w:left w:val="none" w:sz="0" w:space="0" w:color="auto"/>
            <w:bottom w:val="none" w:sz="0" w:space="0" w:color="auto"/>
            <w:right w:val="none" w:sz="0" w:space="0" w:color="auto"/>
          </w:divBdr>
          <w:divsChild>
            <w:div w:id="20501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5339">
      <w:bodyDiv w:val="1"/>
      <w:marLeft w:val="0"/>
      <w:marRight w:val="0"/>
      <w:marTop w:val="0"/>
      <w:marBottom w:val="0"/>
      <w:divBdr>
        <w:top w:val="none" w:sz="0" w:space="0" w:color="auto"/>
        <w:left w:val="none" w:sz="0" w:space="0" w:color="auto"/>
        <w:bottom w:val="none" w:sz="0" w:space="0" w:color="auto"/>
        <w:right w:val="none" w:sz="0" w:space="0" w:color="auto"/>
      </w:divBdr>
      <w:divsChild>
        <w:div w:id="1534032005">
          <w:marLeft w:val="0"/>
          <w:marRight w:val="0"/>
          <w:marTop w:val="0"/>
          <w:marBottom w:val="0"/>
          <w:divBdr>
            <w:top w:val="none" w:sz="0" w:space="0" w:color="auto"/>
            <w:left w:val="none" w:sz="0" w:space="0" w:color="auto"/>
            <w:bottom w:val="none" w:sz="0" w:space="0" w:color="auto"/>
            <w:right w:val="none" w:sz="0" w:space="0" w:color="auto"/>
          </w:divBdr>
          <w:divsChild>
            <w:div w:id="8080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6340">
      <w:bodyDiv w:val="1"/>
      <w:marLeft w:val="0"/>
      <w:marRight w:val="0"/>
      <w:marTop w:val="0"/>
      <w:marBottom w:val="0"/>
      <w:divBdr>
        <w:top w:val="none" w:sz="0" w:space="0" w:color="auto"/>
        <w:left w:val="none" w:sz="0" w:space="0" w:color="auto"/>
        <w:bottom w:val="none" w:sz="0" w:space="0" w:color="auto"/>
        <w:right w:val="none" w:sz="0" w:space="0" w:color="auto"/>
      </w:divBdr>
      <w:divsChild>
        <w:div w:id="624165159">
          <w:marLeft w:val="0"/>
          <w:marRight w:val="0"/>
          <w:marTop w:val="0"/>
          <w:marBottom w:val="0"/>
          <w:divBdr>
            <w:top w:val="none" w:sz="0" w:space="0" w:color="auto"/>
            <w:left w:val="none" w:sz="0" w:space="0" w:color="auto"/>
            <w:bottom w:val="none" w:sz="0" w:space="0" w:color="auto"/>
            <w:right w:val="none" w:sz="0" w:space="0" w:color="auto"/>
          </w:divBdr>
          <w:divsChild>
            <w:div w:id="6776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763">
      <w:bodyDiv w:val="1"/>
      <w:marLeft w:val="0"/>
      <w:marRight w:val="0"/>
      <w:marTop w:val="0"/>
      <w:marBottom w:val="0"/>
      <w:divBdr>
        <w:top w:val="none" w:sz="0" w:space="0" w:color="auto"/>
        <w:left w:val="none" w:sz="0" w:space="0" w:color="auto"/>
        <w:bottom w:val="none" w:sz="0" w:space="0" w:color="auto"/>
        <w:right w:val="none" w:sz="0" w:space="0" w:color="auto"/>
      </w:divBdr>
    </w:div>
    <w:div w:id="801656098">
      <w:bodyDiv w:val="1"/>
      <w:marLeft w:val="0"/>
      <w:marRight w:val="0"/>
      <w:marTop w:val="0"/>
      <w:marBottom w:val="0"/>
      <w:divBdr>
        <w:top w:val="none" w:sz="0" w:space="0" w:color="auto"/>
        <w:left w:val="none" w:sz="0" w:space="0" w:color="auto"/>
        <w:bottom w:val="none" w:sz="0" w:space="0" w:color="auto"/>
        <w:right w:val="none" w:sz="0" w:space="0" w:color="auto"/>
      </w:divBdr>
      <w:divsChild>
        <w:div w:id="1494645286">
          <w:marLeft w:val="0"/>
          <w:marRight w:val="0"/>
          <w:marTop w:val="0"/>
          <w:marBottom w:val="0"/>
          <w:divBdr>
            <w:top w:val="none" w:sz="0" w:space="0" w:color="auto"/>
            <w:left w:val="none" w:sz="0" w:space="0" w:color="auto"/>
            <w:bottom w:val="none" w:sz="0" w:space="0" w:color="auto"/>
            <w:right w:val="none" w:sz="0" w:space="0" w:color="auto"/>
          </w:divBdr>
          <w:divsChild>
            <w:div w:id="7026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968">
      <w:bodyDiv w:val="1"/>
      <w:marLeft w:val="0"/>
      <w:marRight w:val="0"/>
      <w:marTop w:val="0"/>
      <w:marBottom w:val="0"/>
      <w:divBdr>
        <w:top w:val="none" w:sz="0" w:space="0" w:color="auto"/>
        <w:left w:val="none" w:sz="0" w:space="0" w:color="auto"/>
        <w:bottom w:val="none" w:sz="0" w:space="0" w:color="auto"/>
        <w:right w:val="none" w:sz="0" w:space="0" w:color="auto"/>
      </w:divBdr>
      <w:divsChild>
        <w:div w:id="83427422">
          <w:marLeft w:val="0"/>
          <w:marRight w:val="0"/>
          <w:marTop w:val="0"/>
          <w:marBottom w:val="0"/>
          <w:divBdr>
            <w:top w:val="none" w:sz="0" w:space="0" w:color="auto"/>
            <w:left w:val="none" w:sz="0" w:space="0" w:color="auto"/>
            <w:bottom w:val="none" w:sz="0" w:space="0" w:color="auto"/>
            <w:right w:val="none" w:sz="0" w:space="0" w:color="auto"/>
          </w:divBdr>
          <w:divsChild>
            <w:div w:id="16801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554">
      <w:bodyDiv w:val="1"/>
      <w:marLeft w:val="0"/>
      <w:marRight w:val="0"/>
      <w:marTop w:val="0"/>
      <w:marBottom w:val="0"/>
      <w:divBdr>
        <w:top w:val="none" w:sz="0" w:space="0" w:color="auto"/>
        <w:left w:val="none" w:sz="0" w:space="0" w:color="auto"/>
        <w:bottom w:val="none" w:sz="0" w:space="0" w:color="auto"/>
        <w:right w:val="none" w:sz="0" w:space="0" w:color="auto"/>
      </w:divBdr>
    </w:div>
    <w:div w:id="828138485">
      <w:bodyDiv w:val="1"/>
      <w:marLeft w:val="0"/>
      <w:marRight w:val="0"/>
      <w:marTop w:val="0"/>
      <w:marBottom w:val="0"/>
      <w:divBdr>
        <w:top w:val="none" w:sz="0" w:space="0" w:color="auto"/>
        <w:left w:val="none" w:sz="0" w:space="0" w:color="auto"/>
        <w:bottom w:val="none" w:sz="0" w:space="0" w:color="auto"/>
        <w:right w:val="none" w:sz="0" w:space="0" w:color="auto"/>
      </w:divBdr>
    </w:div>
    <w:div w:id="828251466">
      <w:bodyDiv w:val="1"/>
      <w:marLeft w:val="0"/>
      <w:marRight w:val="0"/>
      <w:marTop w:val="0"/>
      <w:marBottom w:val="0"/>
      <w:divBdr>
        <w:top w:val="none" w:sz="0" w:space="0" w:color="auto"/>
        <w:left w:val="none" w:sz="0" w:space="0" w:color="auto"/>
        <w:bottom w:val="none" w:sz="0" w:space="0" w:color="auto"/>
        <w:right w:val="none" w:sz="0" w:space="0" w:color="auto"/>
      </w:divBdr>
    </w:div>
    <w:div w:id="833761991">
      <w:bodyDiv w:val="1"/>
      <w:marLeft w:val="0"/>
      <w:marRight w:val="0"/>
      <w:marTop w:val="0"/>
      <w:marBottom w:val="0"/>
      <w:divBdr>
        <w:top w:val="none" w:sz="0" w:space="0" w:color="auto"/>
        <w:left w:val="none" w:sz="0" w:space="0" w:color="auto"/>
        <w:bottom w:val="none" w:sz="0" w:space="0" w:color="auto"/>
        <w:right w:val="none" w:sz="0" w:space="0" w:color="auto"/>
      </w:divBdr>
      <w:divsChild>
        <w:div w:id="341012626">
          <w:marLeft w:val="0"/>
          <w:marRight w:val="0"/>
          <w:marTop w:val="0"/>
          <w:marBottom w:val="0"/>
          <w:divBdr>
            <w:top w:val="none" w:sz="0" w:space="0" w:color="auto"/>
            <w:left w:val="none" w:sz="0" w:space="0" w:color="auto"/>
            <w:bottom w:val="none" w:sz="0" w:space="0" w:color="auto"/>
            <w:right w:val="none" w:sz="0" w:space="0" w:color="auto"/>
          </w:divBdr>
          <w:divsChild>
            <w:div w:id="10378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3563">
      <w:bodyDiv w:val="1"/>
      <w:marLeft w:val="0"/>
      <w:marRight w:val="0"/>
      <w:marTop w:val="0"/>
      <w:marBottom w:val="0"/>
      <w:divBdr>
        <w:top w:val="none" w:sz="0" w:space="0" w:color="auto"/>
        <w:left w:val="none" w:sz="0" w:space="0" w:color="auto"/>
        <w:bottom w:val="none" w:sz="0" w:space="0" w:color="auto"/>
        <w:right w:val="none" w:sz="0" w:space="0" w:color="auto"/>
      </w:divBdr>
      <w:divsChild>
        <w:div w:id="1613627620">
          <w:marLeft w:val="0"/>
          <w:marRight w:val="0"/>
          <w:marTop w:val="0"/>
          <w:marBottom w:val="0"/>
          <w:divBdr>
            <w:top w:val="none" w:sz="0" w:space="0" w:color="auto"/>
            <w:left w:val="none" w:sz="0" w:space="0" w:color="auto"/>
            <w:bottom w:val="none" w:sz="0" w:space="0" w:color="auto"/>
            <w:right w:val="none" w:sz="0" w:space="0" w:color="auto"/>
          </w:divBdr>
          <w:divsChild>
            <w:div w:id="15814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7777">
      <w:bodyDiv w:val="1"/>
      <w:marLeft w:val="0"/>
      <w:marRight w:val="0"/>
      <w:marTop w:val="0"/>
      <w:marBottom w:val="0"/>
      <w:divBdr>
        <w:top w:val="none" w:sz="0" w:space="0" w:color="auto"/>
        <w:left w:val="none" w:sz="0" w:space="0" w:color="auto"/>
        <w:bottom w:val="none" w:sz="0" w:space="0" w:color="auto"/>
        <w:right w:val="none" w:sz="0" w:space="0" w:color="auto"/>
      </w:divBdr>
    </w:div>
    <w:div w:id="848788109">
      <w:bodyDiv w:val="1"/>
      <w:marLeft w:val="0"/>
      <w:marRight w:val="0"/>
      <w:marTop w:val="0"/>
      <w:marBottom w:val="0"/>
      <w:divBdr>
        <w:top w:val="none" w:sz="0" w:space="0" w:color="auto"/>
        <w:left w:val="none" w:sz="0" w:space="0" w:color="auto"/>
        <w:bottom w:val="none" w:sz="0" w:space="0" w:color="auto"/>
        <w:right w:val="none" w:sz="0" w:space="0" w:color="auto"/>
      </w:divBdr>
      <w:divsChild>
        <w:div w:id="1489831210">
          <w:marLeft w:val="-720"/>
          <w:marRight w:val="0"/>
          <w:marTop w:val="0"/>
          <w:marBottom w:val="0"/>
          <w:divBdr>
            <w:top w:val="none" w:sz="0" w:space="0" w:color="auto"/>
            <w:left w:val="none" w:sz="0" w:space="0" w:color="auto"/>
            <w:bottom w:val="none" w:sz="0" w:space="0" w:color="auto"/>
            <w:right w:val="none" w:sz="0" w:space="0" w:color="auto"/>
          </w:divBdr>
        </w:div>
      </w:divsChild>
    </w:div>
    <w:div w:id="851987864">
      <w:bodyDiv w:val="1"/>
      <w:marLeft w:val="0"/>
      <w:marRight w:val="0"/>
      <w:marTop w:val="0"/>
      <w:marBottom w:val="0"/>
      <w:divBdr>
        <w:top w:val="none" w:sz="0" w:space="0" w:color="auto"/>
        <w:left w:val="none" w:sz="0" w:space="0" w:color="auto"/>
        <w:bottom w:val="none" w:sz="0" w:space="0" w:color="auto"/>
        <w:right w:val="none" w:sz="0" w:space="0" w:color="auto"/>
      </w:divBdr>
      <w:divsChild>
        <w:div w:id="110707187">
          <w:marLeft w:val="-720"/>
          <w:marRight w:val="0"/>
          <w:marTop w:val="0"/>
          <w:marBottom w:val="0"/>
          <w:divBdr>
            <w:top w:val="none" w:sz="0" w:space="0" w:color="auto"/>
            <w:left w:val="none" w:sz="0" w:space="0" w:color="auto"/>
            <w:bottom w:val="none" w:sz="0" w:space="0" w:color="auto"/>
            <w:right w:val="none" w:sz="0" w:space="0" w:color="auto"/>
          </w:divBdr>
        </w:div>
      </w:divsChild>
    </w:div>
    <w:div w:id="861171187">
      <w:bodyDiv w:val="1"/>
      <w:marLeft w:val="0"/>
      <w:marRight w:val="0"/>
      <w:marTop w:val="0"/>
      <w:marBottom w:val="0"/>
      <w:divBdr>
        <w:top w:val="none" w:sz="0" w:space="0" w:color="auto"/>
        <w:left w:val="none" w:sz="0" w:space="0" w:color="auto"/>
        <w:bottom w:val="none" w:sz="0" w:space="0" w:color="auto"/>
        <w:right w:val="none" w:sz="0" w:space="0" w:color="auto"/>
      </w:divBdr>
    </w:div>
    <w:div w:id="873927257">
      <w:bodyDiv w:val="1"/>
      <w:marLeft w:val="0"/>
      <w:marRight w:val="0"/>
      <w:marTop w:val="0"/>
      <w:marBottom w:val="0"/>
      <w:divBdr>
        <w:top w:val="none" w:sz="0" w:space="0" w:color="auto"/>
        <w:left w:val="none" w:sz="0" w:space="0" w:color="auto"/>
        <w:bottom w:val="none" w:sz="0" w:space="0" w:color="auto"/>
        <w:right w:val="none" w:sz="0" w:space="0" w:color="auto"/>
      </w:divBdr>
      <w:divsChild>
        <w:div w:id="728695749">
          <w:marLeft w:val="0"/>
          <w:marRight w:val="0"/>
          <w:marTop w:val="0"/>
          <w:marBottom w:val="0"/>
          <w:divBdr>
            <w:top w:val="none" w:sz="0" w:space="0" w:color="auto"/>
            <w:left w:val="none" w:sz="0" w:space="0" w:color="auto"/>
            <w:bottom w:val="none" w:sz="0" w:space="0" w:color="auto"/>
            <w:right w:val="none" w:sz="0" w:space="0" w:color="auto"/>
          </w:divBdr>
          <w:divsChild>
            <w:div w:id="10512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87364">
      <w:bodyDiv w:val="1"/>
      <w:marLeft w:val="0"/>
      <w:marRight w:val="0"/>
      <w:marTop w:val="0"/>
      <w:marBottom w:val="0"/>
      <w:divBdr>
        <w:top w:val="none" w:sz="0" w:space="0" w:color="auto"/>
        <w:left w:val="none" w:sz="0" w:space="0" w:color="auto"/>
        <w:bottom w:val="none" w:sz="0" w:space="0" w:color="auto"/>
        <w:right w:val="none" w:sz="0" w:space="0" w:color="auto"/>
      </w:divBdr>
      <w:divsChild>
        <w:div w:id="1074429252">
          <w:marLeft w:val="-720"/>
          <w:marRight w:val="0"/>
          <w:marTop w:val="0"/>
          <w:marBottom w:val="0"/>
          <w:divBdr>
            <w:top w:val="none" w:sz="0" w:space="0" w:color="auto"/>
            <w:left w:val="none" w:sz="0" w:space="0" w:color="auto"/>
            <w:bottom w:val="none" w:sz="0" w:space="0" w:color="auto"/>
            <w:right w:val="none" w:sz="0" w:space="0" w:color="auto"/>
          </w:divBdr>
        </w:div>
      </w:divsChild>
    </w:div>
    <w:div w:id="903369700">
      <w:bodyDiv w:val="1"/>
      <w:marLeft w:val="0"/>
      <w:marRight w:val="0"/>
      <w:marTop w:val="0"/>
      <w:marBottom w:val="0"/>
      <w:divBdr>
        <w:top w:val="none" w:sz="0" w:space="0" w:color="auto"/>
        <w:left w:val="none" w:sz="0" w:space="0" w:color="auto"/>
        <w:bottom w:val="none" w:sz="0" w:space="0" w:color="auto"/>
        <w:right w:val="none" w:sz="0" w:space="0" w:color="auto"/>
      </w:divBdr>
      <w:divsChild>
        <w:div w:id="769618530">
          <w:marLeft w:val="-720"/>
          <w:marRight w:val="0"/>
          <w:marTop w:val="0"/>
          <w:marBottom w:val="0"/>
          <w:divBdr>
            <w:top w:val="none" w:sz="0" w:space="0" w:color="auto"/>
            <w:left w:val="none" w:sz="0" w:space="0" w:color="auto"/>
            <w:bottom w:val="none" w:sz="0" w:space="0" w:color="auto"/>
            <w:right w:val="none" w:sz="0" w:space="0" w:color="auto"/>
          </w:divBdr>
        </w:div>
      </w:divsChild>
    </w:div>
    <w:div w:id="911045422">
      <w:bodyDiv w:val="1"/>
      <w:marLeft w:val="0"/>
      <w:marRight w:val="0"/>
      <w:marTop w:val="0"/>
      <w:marBottom w:val="0"/>
      <w:divBdr>
        <w:top w:val="none" w:sz="0" w:space="0" w:color="auto"/>
        <w:left w:val="none" w:sz="0" w:space="0" w:color="auto"/>
        <w:bottom w:val="none" w:sz="0" w:space="0" w:color="auto"/>
        <w:right w:val="none" w:sz="0" w:space="0" w:color="auto"/>
      </w:divBdr>
      <w:divsChild>
        <w:div w:id="1645160295">
          <w:marLeft w:val="0"/>
          <w:marRight w:val="0"/>
          <w:marTop w:val="0"/>
          <w:marBottom w:val="0"/>
          <w:divBdr>
            <w:top w:val="none" w:sz="0" w:space="0" w:color="auto"/>
            <w:left w:val="none" w:sz="0" w:space="0" w:color="auto"/>
            <w:bottom w:val="none" w:sz="0" w:space="0" w:color="auto"/>
            <w:right w:val="none" w:sz="0" w:space="0" w:color="auto"/>
          </w:divBdr>
          <w:divsChild>
            <w:div w:id="19546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746">
      <w:bodyDiv w:val="1"/>
      <w:marLeft w:val="0"/>
      <w:marRight w:val="0"/>
      <w:marTop w:val="0"/>
      <w:marBottom w:val="0"/>
      <w:divBdr>
        <w:top w:val="none" w:sz="0" w:space="0" w:color="auto"/>
        <w:left w:val="none" w:sz="0" w:space="0" w:color="auto"/>
        <w:bottom w:val="none" w:sz="0" w:space="0" w:color="auto"/>
        <w:right w:val="none" w:sz="0" w:space="0" w:color="auto"/>
      </w:divBdr>
      <w:divsChild>
        <w:div w:id="241841297">
          <w:marLeft w:val="-720"/>
          <w:marRight w:val="0"/>
          <w:marTop w:val="0"/>
          <w:marBottom w:val="0"/>
          <w:divBdr>
            <w:top w:val="none" w:sz="0" w:space="0" w:color="auto"/>
            <w:left w:val="none" w:sz="0" w:space="0" w:color="auto"/>
            <w:bottom w:val="none" w:sz="0" w:space="0" w:color="auto"/>
            <w:right w:val="none" w:sz="0" w:space="0" w:color="auto"/>
          </w:divBdr>
        </w:div>
      </w:divsChild>
    </w:div>
    <w:div w:id="937297901">
      <w:bodyDiv w:val="1"/>
      <w:marLeft w:val="0"/>
      <w:marRight w:val="0"/>
      <w:marTop w:val="0"/>
      <w:marBottom w:val="0"/>
      <w:divBdr>
        <w:top w:val="none" w:sz="0" w:space="0" w:color="auto"/>
        <w:left w:val="none" w:sz="0" w:space="0" w:color="auto"/>
        <w:bottom w:val="none" w:sz="0" w:space="0" w:color="auto"/>
        <w:right w:val="none" w:sz="0" w:space="0" w:color="auto"/>
      </w:divBdr>
    </w:div>
    <w:div w:id="939144257">
      <w:bodyDiv w:val="1"/>
      <w:marLeft w:val="0"/>
      <w:marRight w:val="0"/>
      <w:marTop w:val="0"/>
      <w:marBottom w:val="0"/>
      <w:divBdr>
        <w:top w:val="none" w:sz="0" w:space="0" w:color="auto"/>
        <w:left w:val="none" w:sz="0" w:space="0" w:color="auto"/>
        <w:bottom w:val="none" w:sz="0" w:space="0" w:color="auto"/>
        <w:right w:val="none" w:sz="0" w:space="0" w:color="auto"/>
      </w:divBdr>
    </w:div>
    <w:div w:id="939877134">
      <w:bodyDiv w:val="1"/>
      <w:marLeft w:val="0"/>
      <w:marRight w:val="0"/>
      <w:marTop w:val="0"/>
      <w:marBottom w:val="0"/>
      <w:divBdr>
        <w:top w:val="none" w:sz="0" w:space="0" w:color="auto"/>
        <w:left w:val="none" w:sz="0" w:space="0" w:color="auto"/>
        <w:bottom w:val="none" w:sz="0" w:space="0" w:color="auto"/>
        <w:right w:val="none" w:sz="0" w:space="0" w:color="auto"/>
      </w:divBdr>
      <w:divsChild>
        <w:div w:id="1015839147">
          <w:marLeft w:val="0"/>
          <w:marRight w:val="0"/>
          <w:marTop w:val="0"/>
          <w:marBottom w:val="0"/>
          <w:divBdr>
            <w:top w:val="none" w:sz="0" w:space="0" w:color="auto"/>
            <w:left w:val="none" w:sz="0" w:space="0" w:color="auto"/>
            <w:bottom w:val="none" w:sz="0" w:space="0" w:color="auto"/>
            <w:right w:val="none" w:sz="0" w:space="0" w:color="auto"/>
          </w:divBdr>
          <w:divsChild>
            <w:div w:id="14272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049">
      <w:bodyDiv w:val="1"/>
      <w:marLeft w:val="0"/>
      <w:marRight w:val="0"/>
      <w:marTop w:val="0"/>
      <w:marBottom w:val="0"/>
      <w:divBdr>
        <w:top w:val="none" w:sz="0" w:space="0" w:color="auto"/>
        <w:left w:val="none" w:sz="0" w:space="0" w:color="auto"/>
        <w:bottom w:val="none" w:sz="0" w:space="0" w:color="auto"/>
        <w:right w:val="none" w:sz="0" w:space="0" w:color="auto"/>
      </w:divBdr>
      <w:divsChild>
        <w:div w:id="1712143629">
          <w:marLeft w:val="-720"/>
          <w:marRight w:val="0"/>
          <w:marTop w:val="0"/>
          <w:marBottom w:val="0"/>
          <w:divBdr>
            <w:top w:val="none" w:sz="0" w:space="0" w:color="auto"/>
            <w:left w:val="none" w:sz="0" w:space="0" w:color="auto"/>
            <w:bottom w:val="none" w:sz="0" w:space="0" w:color="auto"/>
            <w:right w:val="none" w:sz="0" w:space="0" w:color="auto"/>
          </w:divBdr>
        </w:div>
      </w:divsChild>
    </w:div>
    <w:div w:id="940799920">
      <w:bodyDiv w:val="1"/>
      <w:marLeft w:val="0"/>
      <w:marRight w:val="0"/>
      <w:marTop w:val="0"/>
      <w:marBottom w:val="0"/>
      <w:divBdr>
        <w:top w:val="none" w:sz="0" w:space="0" w:color="auto"/>
        <w:left w:val="none" w:sz="0" w:space="0" w:color="auto"/>
        <w:bottom w:val="none" w:sz="0" w:space="0" w:color="auto"/>
        <w:right w:val="none" w:sz="0" w:space="0" w:color="auto"/>
      </w:divBdr>
      <w:divsChild>
        <w:div w:id="97795978">
          <w:marLeft w:val="0"/>
          <w:marRight w:val="0"/>
          <w:marTop w:val="0"/>
          <w:marBottom w:val="0"/>
          <w:divBdr>
            <w:top w:val="none" w:sz="0" w:space="0" w:color="auto"/>
            <w:left w:val="none" w:sz="0" w:space="0" w:color="auto"/>
            <w:bottom w:val="none" w:sz="0" w:space="0" w:color="auto"/>
            <w:right w:val="none" w:sz="0" w:space="0" w:color="auto"/>
          </w:divBdr>
          <w:divsChild>
            <w:div w:id="7085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5495">
      <w:bodyDiv w:val="1"/>
      <w:marLeft w:val="0"/>
      <w:marRight w:val="0"/>
      <w:marTop w:val="0"/>
      <w:marBottom w:val="0"/>
      <w:divBdr>
        <w:top w:val="none" w:sz="0" w:space="0" w:color="auto"/>
        <w:left w:val="none" w:sz="0" w:space="0" w:color="auto"/>
        <w:bottom w:val="none" w:sz="0" w:space="0" w:color="auto"/>
        <w:right w:val="none" w:sz="0" w:space="0" w:color="auto"/>
      </w:divBdr>
      <w:divsChild>
        <w:div w:id="1320185245">
          <w:marLeft w:val="0"/>
          <w:marRight w:val="0"/>
          <w:marTop w:val="0"/>
          <w:marBottom w:val="0"/>
          <w:divBdr>
            <w:top w:val="none" w:sz="0" w:space="0" w:color="auto"/>
            <w:left w:val="none" w:sz="0" w:space="0" w:color="auto"/>
            <w:bottom w:val="none" w:sz="0" w:space="0" w:color="auto"/>
            <w:right w:val="none" w:sz="0" w:space="0" w:color="auto"/>
          </w:divBdr>
          <w:divsChild>
            <w:div w:id="15174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712">
      <w:bodyDiv w:val="1"/>
      <w:marLeft w:val="0"/>
      <w:marRight w:val="0"/>
      <w:marTop w:val="0"/>
      <w:marBottom w:val="0"/>
      <w:divBdr>
        <w:top w:val="none" w:sz="0" w:space="0" w:color="auto"/>
        <w:left w:val="none" w:sz="0" w:space="0" w:color="auto"/>
        <w:bottom w:val="none" w:sz="0" w:space="0" w:color="auto"/>
        <w:right w:val="none" w:sz="0" w:space="0" w:color="auto"/>
      </w:divBdr>
      <w:divsChild>
        <w:div w:id="146021272">
          <w:marLeft w:val="0"/>
          <w:marRight w:val="0"/>
          <w:marTop w:val="0"/>
          <w:marBottom w:val="0"/>
          <w:divBdr>
            <w:top w:val="none" w:sz="0" w:space="0" w:color="auto"/>
            <w:left w:val="none" w:sz="0" w:space="0" w:color="auto"/>
            <w:bottom w:val="none" w:sz="0" w:space="0" w:color="auto"/>
            <w:right w:val="none" w:sz="0" w:space="0" w:color="auto"/>
          </w:divBdr>
          <w:divsChild>
            <w:div w:id="271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84076">
      <w:bodyDiv w:val="1"/>
      <w:marLeft w:val="0"/>
      <w:marRight w:val="0"/>
      <w:marTop w:val="0"/>
      <w:marBottom w:val="0"/>
      <w:divBdr>
        <w:top w:val="none" w:sz="0" w:space="0" w:color="auto"/>
        <w:left w:val="none" w:sz="0" w:space="0" w:color="auto"/>
        <w:bottom w:val="none" w:sz="0" w:space="0" w:color="auto"/>
        <w:right w:val="none" w:sz="0" w:space="0" w:color="auto"/>
      </w:divBdr>
      <w:divsChild>
        <w:div w:id="522327129">
          <w:marLeft w:val="-720"/>
          <w:marRight w:val="0"/>
          <w:marTop w:val="0"/>
          <w:marBottom w:val="0"/>
          <w:divBdr>
            <w:top w:val="none" w:sz="0" w:space="0" w:color="auto"/>
            <w:left w:val="none" w:sz="0" w:space="0" w:color="auto"/>
            <w:bottom w:val="none" w:sz="0" w:space="0" w:color="auto"/>
            <w:right w:val="none" w:sz="0" w:space="0" w:color="auto"/>
          </w:divBdr>
        </w:div>
      </w:divsChild>
    </w:div>
    <w:div w:id="969633042">
      <w:bodyDiv w:val="1"/>
      <w:marLeft w:val="0"/>
      <w:marRight w:val="0"/>
      <w:marTop w:val="0"/>
      <w:marBottom w:val="0"/>
      <w:divBdr>
        <w:top w:val="none" w:sz="0" w:space="0" w:color="auto"/>
        <w:left w:val="none" w:sz="0" w:space="0" w:color="auto"/>
        <w:bottom w:val="none" w:sz="0" w:space="0" w:color="auto"/>
        <w:right w:val="none" w:sz="0" w:space="0" w:color="auto"/>
      </w:divBdr>
    </w:div>
    <w:div w:id="969747903">
      <w:bodyDiv w:val="1"/>
      <w:marLeft w:val="0"/>
      <w:marRight w:val="0"/>
      <w:marTop w:val="0"/>
      <w:marBottom w:val="0"/>
      <w:divBdr>
        <w:top w:val="none" w:sz="0" w:space="0" w:color="auto"/>
        <w:left w:val="none" w:sz="0" w:space="0" w:color="auto"/>
        <w:bottom w:val="none" w:sz="0" w:space="0" w:color="auto"/>
        <w:right w:val="none" w:sz="0" w:space="0" w:color="auto"/>
      </w:divBdr>
    </w:div>
    <w:div w:id="974221145">
      <w:bodyDiv w:val="1"/>
      <w:marLeft w:val="0"/>
      <w:marRight w:val="0"/>
      <w:marTop w:val="0"/>
      <w:marBottom w:val="0"/>
      <w:divBdr>
        <w:top w:val="none" w:sz="0" w:space="0" w:color="auto"/>
        <w:left w:val="none" w:sz="0" w:space="0" w:color="auto"/>
        <w:bottom w:val="none" w:sz="0" w:space="0" w:color="auto"/>
        <w:right w:val="none" w:sz="0" w:space="0" w:color="auto"/>
      </w:divBdr>
    </w:div>
    <w:div w:id="980384981">
      <w:bodyDiv w:val="1"/>
      <w:marLeft w:val="0"/>
      <w:marRight w:val="0"/>
      <w:marTop w:val="0"/>
      <w:marBottom w:val="0"/>
      <w:divBdr>
        <w:top w:val="none" w:sz="0" w:space="0" w:color="auto"/>
        <w:left w:val="none" w:sz="0" w:space="0" w:color="auto"/>
        <w:bottom w:val="none" w:sz="0" w:space="0" w:color="auto"/>
        <w:right w:val="none" w:sz="0" w:space="0" w:color="auto"/>
      </w:divBdr>
    </w:div>
    <w:div w:id="983898635">
      <w:bodyDiv w:val="1"/>
      <w:marLeft w:val="0"/>
      <w:marRight w:val="0"/>
      <w:marTop w:val="0"/>
      <w:marBottom w:val="0"/>
      <w:divBdr>
        <w:top w:val="none" w:sz="0" w:space="0" w:color="auto"/>
        <w:left w:val="none" w:sz="0" w:space="0" w:color="auto"/>
        <w:bottom w:val="none" w:sz="0" w:space="0" w:color="auto"/>
        <w:right w:val="none" w:sz="0" w:space="0" w:color="auto"/>
      </w:divBdr>
      <w:divsChild>
        <w:div w:id="1469399219">
          <w:marLeft w:val="0"/>
          <w:marRight w:val="0"/>
          <w:marTop w:val="0"/>
          <w:marBottom w:val="0"/>
          <w:divBdr>
            <w:top w:val="none" w:sz="0" w:space="0" w:color="auto"/>
            <w:left w:val="none" w:sz="0" w:space="0" w:color="auto"/>
            <w:bottom w:val="none" w:sz="0" w:space="0" w:color="auto"/>
            <w:right w:val="none" w:sz="0" w:space="0" w:color="auto"/>
          </w:divBdr>
          <w:divsChild>
            <w:div w:id="12322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89560">
      <w:bodyDiv w:val="1"/>
      <w:marLeft w:val="0"/>
      <w:marRight w:val="0"/>
      <w:marTop w:val="0"/>
      <w:marBottom w:val="0"/>
      <w:divBdr>
        <w:top w:val="none" w:sz="0" w:space="0" w:color="auto"/>
        <w:left w:val="none" w:sz="0" w:space="0" w:color="auto"/>
        <w:bottom w:val="none" w:sz="0" w:space="0" w:color="auto"/>
        <w:right w:val="none" w:sz="0" w:space="0" w:color="auto"/>
      </w:divBdr>
    </w:div>
    <w:div w:id="992181470">
      <w:bodyDiv w:val="1"/>
      <w:marLeft w:val="0"/>
      <w:marRight w:val="0"/>
      <w:marTop w:val="0"/>
      <w:marBottom w:val="0"/>
      <w:divBdr>
        <w:top w:val="none" w:sz="0" w:space="0" w:color="auto"/>
        <w:left w:val="none" w:sz="0" w:space="0" w:color="auto"/>
        <w:bottom w:val="none" w:sz="0" w:space="0" w:color="auto"/>
        <w:right w:val="none" w:sz="0" w:space="0" w:color="auto"/>
      </w:divBdr>
    </w:div>
    <w:div w:id="1023089781">
      <w:bodyDiv w:val="1"/>
      <w:marLeft w:val="0"/>
      <w:marRight w:val="0"/>
      <w:marTop w:val="0"/>
      <w:marBottom w:val="0"/>
      <w:divBdr>
        <w:top w:val="none" w:sz="0" w:space="0" w:color="auto"/>
        <w:left w:val="none" w:sz="0" w:space="0" w:color="auto"/>
        <w:bottom w:val="none" w:sz="0" w:space="0" w:color="auto"/>
        <w:right w:val="none" w:sz="0" w:space="0" w:color="auto"/>
      </w:divBdr>
      <w:divsChild>
        <w:div w:id="724573628">
          <w:marLeft w:val="-720"/>
          <w:marRight w:val="0"/>
          <w:marTop w:val="0"/>
          <w:marBottom w:val="0"/>
          <w:divBdr>
            <w:top w:val="none" w:sz="0" w:space="0" w:color="auto"/>
            <w:left w:val="none" w:sz="0" w:space="0" w:color="auto"/>
            <w:bottom w:val="none" w:sz="0" w:space="0" w:color="auto"/>
            <w:right w:val="none" w:sz="0" w:space="0" w:color="auto"/>
          </w:divBdr>
        </w:div>
      </w:divsChild>
    </w:div>
    <w:div w:id="1034114910">
      <w:bodyDiv w:val="1"/>
      <w:marLeft w:val="0"/>
      <w:marRight w:val="0"/>
      <w:marTop w:val="0"/>
      <w:marBottom w:val="0"/>
      <w:divBdr>
        <w:top w:val="none" w:sz="0" w:space="0" w:color="auto"/>
        <w:left w:val="none" w:sz="0" w:space="0" w:color="auto"/>
        <w:bottom w:val="none" w:sz="0" w:space="0" w:color="auto"/>
        <w:right w:val="none" w:sz="0" w:space="0" w:color="auto"/>
      </w:divBdr>
    </w:div>
    <w:div w:id="1038091701">
      <w:bodyDiv w:val="1"/>
      <w:marLeft w:val="0"/>
      <w:marRight w:val="0"/>
      <w:marTop w:val="0"/>
      <w:marBottom w:val="0"/>
      <w:divBdr>
        <w:top w:val="none" w:sz="0" w:space="0" w:color="auto"/>
        <w:left w:val="none" w:sz="0" w:space="0" w:color="auto"/>
        <w:bottom w:val="none" w:sz="0" w:space="0" w:color="auto"/>
        <w:right w:val="none" w:sz="0" w:space="0" w:color="auto"/>
      </w:divBdr>
      <w:divsChild>
        <w:div w:id="2098092800">
          <w:marLeft w:val="-720"/>
          <w:marRight w:val="0"/>
          <w:marTop w:val="0"/>
          <w:marBottom w:val="0"/>
          <w:divBdr>
            <w:top w:val="none" w:sz="0" w:space="0" w:color="auto"/>
            <w:left w:val="none" w:sz="0" w:space="0" w:color="auto"/>
            <w:bottom w:val="none" w:sz="0" w:space="0" w:color="auto"/>
            <w:right w:val="none" w:sz="0" w:space="0" w:color="auto"/>
          </w:divBdr>
        </w:div>
      </w:divsChild>
    </w:div>
    <w:div w:id="1048576205">
      <w:bodyDiv w:val="1"/>
      <w:marLeft w:val="0"/>
      <w:marRight w:val="0"/>
      <w:marTop w:val="0"/>
      <w:marBottom w:val="0"/>
      <w:divBdr>
        <w:top w:val="none" w:sz="0" w:space="0" w:color="auto"/>
        <w:left w:val="none" w:sz="0" w:space="0" w:color="auto"/>
        <w:bottom w:val="none" w:sz="0" w:space="0" w:color="auto"/>
        <w:right w:val="none" w:sz="0" w:space="0" w:color="auto"/>
      </w:divBdr>
      <w:divsChild>
        <w:div w:id="1534726203">
          <w:marLeft w:val="0"/>
          <w:marRight w:val="0"/>
          <w:marTop w:val="0"/>
          <w:marBottom w:val="0"/>
          <w:divBdr>
            <w:top w:val="none" w:sz="0" w:space="0" w:color="auto"/>
            <w:left w:val="none" w:sz="0" w:space="0" w:color="auto"/>
            <w:bottom w:val="none" w:sz="0" w:space="0" w:color="auto"/>
            <w:right w:val="none" w:sz="0" w:space="0" w:color="auto"/>
          </w:divBdr>
          <w:divsChild>
            <w:div w:id="2413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4059">
      <w:bodyDiv w:val="1"/>
      <w:marLeft w:val="0"/>
      <w:marRight w:val="0"/>
      <w:marTop w:val="0"/>
      <w:marBottom w:val="0"/>
      <w:divBdr>
        <w:top w:val="none" w:sz="0" w:space="0" w:color="auto"/>
        <w:left w:val="none" w:sz="0" w:space="0" w:color="auto"/>
        <w:bottom w:val="none" w:sz="0" w:space="0" w:color="auto"/>
        <w:right w:val="none" w:sz="0" w:space="0" w:color="auto"/>
      </w:divBdr>
    </w:div>
    <w:div w:id="1057359801">
      <w:bodyDiv w:val="1"/>
      <w:marLeft w:val="0"/>
      <w:marRight w:val="0"/>
      <w:marTop w:val="0"/>
      <w:marBottom w:val="0"/>
      <w:divBdr>
        <w:top w:val="none" w:sz="0" w:space="0" w:color="auto"/>
        <w:left w:val="none" w:sz="0" w:space="0" w:color="auto"/>
        <w:bottom w:val="none" w:sz="0" w:space="0" w:color="auto"/>
        <w:right w:val="none" w:sz="0" w:space="0" w:color="auto"/>
      </w:divBdr>
    </w:div>
    <w:div w:id="1059790046">
      <w:bodyDiv w:val="1"/>
      <w:marLeft w:val="0"/>
      <w:marRight w:val="0"/>
      <w:marTop w:val="0"/>
      <w:marBottom w:val="0"/>
      <w:divBdr>
        <w:top w:val="none" w:sz="0" w:space="0" w:color="auto"/>
        <w:left w:val="none" w:sz="0" w:space="0" w:color="auto"/>
        <w:bottom w:val="none" w:sz="0" w:space="0" w:color="auto"/>
        <w:right w:val="none" w:sz="0" w:space="0" w:color="auto"/>
      </w:divBdr>
    </w:div>
    <w:div w:id="1064597105">
      <w:bodyDiv w:val="1"/>
      <w:marLeft w:val="0"/>
      <w:marRight w:val="0"/>
      <w:marTop w:val="0"/>
      <w:marBottom w:val="0"/>
      <w:divBdr>
        <w:top w:val="none" w:sz="0" w:space="0" w:color="auto"/>
        <w:left w:val="none" w:sz="0" w:space="0" w:color="auto"/>
        <w:bottom w:val="none" w:sz="0" w:space="0" w:color="auto"/>
        <w:right w:val="none" w:sz="0" w:space="0" w:color="auto"/>
      </w:divBdr>
      <w:divsChild>
        <w:div w:id="540284507">
          <w:marLeft w:val="0"/>
          <w:marRight w:val="0"/>
          <w:marTop w:val="0"/>
          <w:marBottom w:val="0"/>
          <w:divBdr>
            <w:top w:val="none" w:sz="0" w:space="0" w:color="auto"/>
            <w:left w:val="none" w:sz="0" w:space="0" w:color="auto"/>
            <w:bottom w:val="none" w:sz="0" w:space="0" w:color="auto"/>
            <w:right w:val="none" w:sz="0" w:space="0" w:color="auto"/>
          </w:divBdr>
        </w:div>
        <w:div w:id="1406100929">
          <w:marLeft w:val="0"/>
          <w:marRight w:val="0"/>
          <w:marTop w:val="0"/>
          <w:marBottom w:val="0"/>
          <w:divBdr>
            <w:top w:val="single" w:sz="2" w:space="0" w:color="E3E3E3"/>
            <w:left w:val="single" w:sz="2" w:space="0" w:color="E3E3E3"/>
            <w:bottom w:val="single" w:sz="2" w:space="0" w:color="E3E3E3"/>
            <w:right w:val="single" w:sz="2" w:space="0" w:color="E3E3E3"/>
          </w:divBdr>
          <w:divsChild>
            <w:div w:id="1698309341">
              <w:marLeft w:val="0"/>
              <w:marRight w:val="0"/>
              <w:marTop w:val="0"/>
              <w:marBottom w:val="0"/>
              <w:divBdr>
                <w:top w:val="single" w:sz="2" w:space="0" w:color="E3E3E3"/>
                <w:left w:val="single" w:sz="2" w:space="0" w:color="E3E3E3"/>
                <w:bottom w:val="single" w:sz="2" w:space="0" w:color="E3E3E3"/>
                <w:right w:val="single" w:sz="2" w:space="0" w:color="E3E3E3"/>
              </w:divBdr>
              <w:divsChild>
                <w:div w:id="918366944">
                  <w:marLeft w:val="0"/>
                  <w:marRight w:val="0"/>
                  <w:marTop w:val="0"/>
                  <w:marBottom w:val="0"/>
                  <w:divBdr>
                    <w:top w:val="single" w:sz="2" w:space="0" w:color="E3E3E3"/>
                    <w:left w:val="single" w:sz="2" w:space="0" w:color="E3E3E3"/>
                    <w:bottom w:val="single" w:sz="2" w:space="0" w:color="E3E3E3"/>
                    <w:right w:val="single" w:sz="2" w:space="0" w:color="E3E3E3"/>
                  </w:divBdr>
                  <w:divsChild>
                    <w:div w:id="2109305412">
                      <w:marLeft w:val="0"/>
                      <w:marRight w:val="0"/>
                      <w:marTop w:val="0"/>
                      <w:marBottom w:val="0"/>
                      <w:divBdr>
                        <w:top w:val="single" w:sz="2" w:space="0" w:color="E3E3E3"/>
                        <w:left w:val="single" w:sz="2" w:space="0" w:color="E3E3E3"/>
                        <w:bottom w:val="single" w:sz="2" w:space="0" w:color="E3E3E3"/>
                        <w:right w:val="single" w:sz="2" w:space="0" w:color="E3E3E3"/>
                      </w:divBdr>
                      <w:divsChild>
                        <w:div w:id="675572260">
                          <w:marLeft w:val="0"/>
                          <w:marRight w:val="0"/>
                          <w:marTop w:val="0"/>
                          <w:marBottom w:val="0"/>
                          <w:divBdr>
                            <w:top w:val="single" w:sz="2" w:space="0" w:color="E3E3E3"/>
                            <w:left w:val="single" w:sz="2" w:space="0" w:color="E3E3E3"/>
                            <w:bottom w:val="single" w:sz="2" w:space="0" w:color="E3E3E3"/>
                            <w:right w:val="single" w:sz="2" w:space="0" w:color="E3E3E3"/>
                          </w:divBdr>
                          <w:divsChild>
                            <w:div w:id="1642997540">
                              <w:marLeft w:val="0"/>
                              <w:marRight w:val="0"/>
                              <w:marTop w:val="100"/>
                              <w:marBottom w:val="100"/>
                              <w:divBdr>
                                <w:top w:val="single" w:sz="2" w:space="0" w:color="E3E3E3"/>
                                <w:left w:val="single" w:sz="2" w:space="0" w:color="E3E3E3"/>
                                <w:bottom w:val="single" w:sz="2" w:space="0" w:color="E3E3E3"/>
                                <w:right w:val="single" w:sz="2" w:space="0" w:color="E3E3E3"/>
                              </w:divBdr>
                              <w:divsChild>
                                <w:div w:id="653946216">
                                  <w:marLeft w:val="0"/>
                                  <w:marRight w:val="0"/>
                                  <w:marTop w:val="0"/>
                                  <w:marBottom w:val="0"/>
                                  <w:divBdr>
                                    <w:top w:val="single" w:sz="2" w:space="0" w:color="E3E3E3"/>
                                    <w:left w:val="single" w:sz="2" w:space="0" w:color="E3E3E3"/>
                                    <w:bottom w:val="single" w:sz="2" w:space="0" w:color="E3E3E3"/>
                                    <w:right w:val="single" w:sz="2" w:space="0" w:color="E3E3E3"/>
                                  </w:divBdr>
                                  <w:divsChild>
                                    <w:div w:id="569996841">
                                      <w:marLeft w:val="0"/>
                                      <w:marRight w:val="0"/>
                                      <w:marTop w:val="0"/>
                                      <w:marBottom w:val="0"/>
                                      <w:divBdr>
                                        <w:top w:val="single" w:sz="2" w:space="0" w:color="E3E3E3"/>
                                        <w:left w:val="single" w:sz="2" w:space="0" w:color="E3E3E3"/>
                                        <w:bottom w:val="single" w:sz="2" w:space="0" w:color="E3E3E3"/>
                                        <w:right w:val="single" w:sz="2" w:space="0" w:color="E3E3E3"/>
                                      </w:divBdr>
                                      <w:divsChild>
                                        <w:div w:id="1640265690">
                                          <w:marLeft w:val="0"/>
                                          <w:marRight w:val="0"/>
                                          <w:marTop w:val="0"/>
                                          <w:marBottom w:val="0"/>
                                          <w:divBdr>
                                            <w:top w:val="single" w:sz="2" w:space="0" w:color="E3E3E3"/>
                                            <w:left w:val="single" w:sz="2" w:space="0" w:color="E3E3E3"/>
                                            <w:bottom w:val="single" w:sz="2" w:space="0" w:color="E3E3E3"/>
                                            <w:right w:val="single" w:sz="2" w:space="0" w:color="E3E3E3"/>
                                          </w:divBdr>
                                          <w:divsChild>
                                            <w:div w:id="315455345">
                                              <w:marLeft w:val="0"/>
                                              <w:marRight w:val="0"/>
                                              <w:marTop w:val="0"/>
                                              <w:marBottom w:val="0"/>
                                              <w:divBdr>
                                                <w:top w:val="single" w:sz="2" w:space="0" w:color="E3E3E3"/>
                                                <w:left w:val="single" w:sz="2" w:space="0" w:color="E3E3E3"/>
                                                <w:bottom w:val="single" w:sz="2" w:space="0" w:color="E3E3E3"/>
                                                <w:right w:val="single" w:sz="2" w:space="0" w:color="E3E3E3"/>
                                              </w:divBdr>
                                              <w:divsChild>
                                                <w:div w:id="1124663877">
                                                  <w:marLeft w:val="0"/>
                                                  <w:marRight w:val="0"/>
                                                  <w:marTop w:val="0"/>
                                                  <w:marBottom w:val="0"/>
                                                  <w:divBdr>
                                                    <w:top w:val="single" w:sz="2" w:space="0" w:color="E3E3E3"/>
                                                    <w:left w:val="single" w:sz="2" w:space="0" w:color="E3E3E3"/>
                                                    <w:bottom w:val="single" w:sz="2" w:space="0" w:color="E3E3E3"/>
                                                    <w:right w:val="single" w:sz="2" w:space="0" w:color="E3E3E3"/>
                                                  </w:divBdr>
                                                  <w:divsChild>
                                                    <w:div w:id="285504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9718355">
      <w:bodyDiv w:val="1"/>
      <w:marLeft w:val="0"/>
      <w:marRight w:val="0"/>
      <w:marTop w:val="0"/>
      <w:marBottom w:val="0"/>
      <w:divBdr>
        <w:top w:val="none" w:sz="0" w:space="0" w:color="auto"/>
        <w:left w:val="none" w:sz="0" w:space="0" w:color="auto"/>
        <w:bottom w:val="none" w:sz="0" w:space="0" w:color="auto"/>
        <w:right w:val="none" w:sz="0" w:space="0" w:color="auto"/>
      </w:divBdr>
      <w:divsChild>
        <w:div w:id="2066832015">
          <w:marLeft w:val="-720"/>
          <w:marRight w:val="0"/>
          <w:marTop w:val="0"/>
          <w:marBottom w:val="0"/>
          <w:divBdr>
            <w:top w:val="none" w:sz="0" w:space="0" w:color="auto"/>
            <w:left w:val="none" w:sz="0" w:space="0" w:color="auto"/>
            <w:bottom w:val="none" w:sz="0" w:space="0" w:color="auto"/>
            <w:right w:val="none" w:sz="0" w:space="0" w:color="auto"/>
          </w:divBdr>
        </w:div>
      </w:divsChild>
    </w:div>
    <w:div w:id="1085567739">
      <w:bodyDiv w:val="1"/>
      <w:marLeft w:val="0"/>
      <w:marRight w:val="0"/>
      <w:marTop w:val="0"/>
      <w:marBottom w:val="0"/>
      <w:divBdr>
        <w:top w:val="none" w:sz="0" w:space="0" w:color="auto"/>
        <w:left w:val="none" w:sz="0" w:space="0" w:color="auto"/>
        <w:bottom w:val="none" w:sz="0" w:space="0" w:color="auto"/>
        <w:right w:val="none" w:sz="0" w:space="0" w:color="auto"/>
      </w:divBdr>
    </w:div>
    <w:div w:id="1093163811">
      <w:bodyDiv w:val="1"/>
      <w:marLeft w:val="0"/>
      <w:marRight w:val="0"/>
      <w:marTop w:val="0"/>
      <w:marBottom w:val="0"/>
      <w:divBdr>
        <w:top w:val="none" w:sz="0" w:space="0" w:color="auto"/>
        <w:left w:val="none" w:sz="0" w:space="0" w:color="auto"/>
        <w:bottom w:val="none" w:sz="0" w:space="0" w:color="auto"/>
        <w:right w:val="none" w:sz="0" w:space="0" w:color="auto"/>
      </w:divBdr>
      <w:divsChild>
        <w:div w:id="973098511">
          <w:marLeft w:val="-720"/>
          <w:marRight w:val="0"/>
          <w:marTop w:val="0"/>
          <w:marBottom w:val="0"/>
          <w:divBdr>
            <w:top w:val="none" w:sz="0" w:space="0" w:color="auto"/>
            <w:left w:val="none" w:sz="0" w:space="0" w:color="auto"/>
            <w:bottom w:val="none" w:sz="0" w:space="0" w:color="auto"/>
            <w:right w:val="none" w:sz="0" w:space="0" w:color="auto"/>
          </w:divBdr>
        </w:div>
      </w:divsChild>
    </w:div>
    <w:div w:id="1094403681">
      <w:bodyDiv w:val="1"/>
      <w:marLeft w:val="0"/>
      <w:marRight w:val="0"/>
      <w:marTop w:val="0"/>
      <w:marBottom w:val="0"/>
      <w:divBdr>
        <w:top w:val="none" w:sz="0" w:space="0" w:color="auto"/>
        <w:left w:val="none" w:sz="0" w:space="0" w:color="auto"/>
        <w:bottom w:val="none" w:sz="0" w:space="0" w:color="auto"/>
        <w:right w:val="none" w:sz="0" w:space="0" w:color="auto"/>
      </w:divBdr>
      <w:divsChild>
        <w:div w:id="1012493551">
          <w:marLeft w:val="0"/>
          <w:marRight w:val="0"/>
          <w:marTop w:val="0"/>
          <w:marBottom w:val="0"/>
          <w:divBdr>
            <w:top w:val="none" w:sz="0" w:space="0" w:color="auto"/>
            <w:left w:val="none" w:sz="0" w:space="0" w:color="auto"/>
            <w:bottom w:val="none" w:sz="0" w:space="0" w:color="auto"/>
            <w:right w:val="none" w:sz="0" w:space="0" w:color="auto"/>
          </w:divBdr>
          <w:divsChild>
            <w:div w:id="29487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8263">
      <w:bodyDiv w:val="1"/>
      <w:marLeft w:val="0"/>
      <w:marRight w:val="0"/>
      <w:marTop w:val="0"/>
      <w:marBottom w:val="0"/>
      <w:divBdr>
        <w:top w:val="none" w:sz="0" w:space="0" w:color="auto"/>
        <w:left w:val="none" w:sz="0" w:space="0" w:color="auto"/>
        <w:bottom w:val="none" w:sz="0" w:space="0" w:color="auto"/>
        <w:right w:val="none" w:sz="0" w:space="0" w:color="auto"/>
      </w:divBdr>
      <w:divsChild>
        <w:div w:id="1348823893">
          <w:marLeft w:val="0"/>
          <w:marRight w:val="0"/>
          <w:marTop w:val="0"/>
          <w:marBottom w:val="0"/>
          <w:divBdr>
            <w:top w:val="none" w:sz="0" w:space="0" w:color="auto"/>
            <w:left w:val="none" w:sz="0" w:space="0" w:color="auto"/>
            <w:bottom w:val="none" w:sz="0" w:space="0" w:color="auto"/>
            <w:right w:val="none" w:sz="0" w:space="0" w:color="auto"/>
          </w:divBdr>
          <w:divsChild>
            <w:div w:id="13873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3886">
      <w:bodyDiv w:val="1"/>
      <w:marLeft w:val="0"/>
      <w:marRight w:val="0"/>
      <w:marTop w:val="0"/>
      <w:marBottom w:val="0"/>
      <w:divBdr>
        <w:top w:val="none" w:sz="0" w:space="0" w:color="auto"/>
        <w:left w:val="none" w:sz="0" w:space="0" w:color="auto"/>
        <w:bottom w:val="none" w:sz="0" w:space="0" w:color="auto"/>
        <w:right w:val="none" w:sz="0" w:space="0" w:color="auto"/>
      </w:divBdr>
    </w:div>
    <w:div w:id="1109397263">
      <w:bodyDiv w:val="1"/>
      <w:marLeft w:val="0"/>
      <w:marRight w:val="0"/>
      <w:marTop w:val="0"/>
      <w:marBottom w:val="0"/>
      <w:divBdr>
        <w:top w:val="none" w:sz="0" w:space="0" w:color="auto"/>
        <w:left w:val="none" w:sz="0" w:space="0" w:color="auto"/>
        <w:bottom w:val="none" w:sz="0" w:space="0" w:color="auto"/>
        <w:right w:val="none" w:sz="0" w:space="0" w:color="auto"/>
      </w:divBdr>
      <w:divsChild>
        <w:div w:id="1492063919">
          <w:marLeft w:val="-720"/>
          <w:marRight w:val="0"/>
          <w:marTop w:val="0"/>
          <w:marBottom w:val="0"/>
          <w:divBdr>
            <w:top w:val="none" w:sz="0" w:space="0" w:color="auto"/>
            <w:left w:val="none" w:sz="0" w:space="0" w:color="auto"/>
            <w:bottom w:val="none" w:sz="0" w:space="0" w:color="auto"/>
            <w:right w:val="none" w:sz="0" w:space="0" w:color="auto"/>
          </w:divBdr>
        </w:div>
      </w:divsChild>
    </w:div>
    <w:div w:id="1110586822">
      <w:bodyDiv w:val="1"/>
      <w:marLeft w:val="0"/>
      <w:marRight w:val="0"/>
      <w:marTop w:val="0"/>
      <w:marBottom w:val="0"/>
      <w:divBdr>
        <w:top w:val="none" w:sz="0" w:space="0" w:color="auto"/>
        <w:left w:val="none" w:sz="0" w:space="0" w:color="auto"/>
        <w:bottom w:val="none" w:sz="0" w:space="0" w:color="auto"/>
        <w:right w:val="none" w:sz="0" w:space="0" w:color="auto"/>
      </w:divBdr>
      <w:divsChild>
        <w:div w:id="1256868430">
          <w:marLeft w:val="0"/>
          <w:marRight w:val="0"/>
          <w:marTop w:val="0"/>
          <w:marBottom w:val="0"/>
          <w:divBdr>
            <w:top w:val="none" w:sz="0" w:space="0" w:color="auto"/>
            <w:left w:val="none" w:sz="0" w:space="0" w:color="auto"/>
            <w:bottom w:val="none" w:sz="0" w:space="0" w:color="auto"/>
            <w:right w:val="none" w:sz="0" w:space="0" w:color="auto"/>
          </w:divBdr>
          <w:divsChild>
            <w:div w:id="4988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7359">
      <w:bodyDiv w:val="1"/>
      <w:marLeft w:val="0"/>
      <w:marRight w:val="0"/>
      <w:marTop w:val="0"/>
      <w:marBottom w:val="0"/>
      <w:divBdr>
        <w:top w:val="none" w:sz="0" w:space="0" w:color="auto"/>
        <w:left w:val="none" w:sz="0" w:space="0" w:color="auto"/>
        <w:bottom w:val="none" w:sz="0" w:space="0" w:color="auto"/>
        <w:right w:val="none" w:sz="0" w:space="0" w:color="auto"/>
      </w:divBdr>
      <w:divsChild>
        <w:div w:id="435364891">
          <w:marLeft w:val="0"/>
          <w:marRight w:val="0"/>
          <w:marTop w:val="0"/>
          <w:marBottom w:val="0"/>
          <w:divBdr>
            <w:top w:val="none" w:sz="0" w:space="0" w:color="auto"/>
            <w:left w:val="none" w:sz="0" w:space="0" w:color="auto"/>
            <w:bottom w:val="none" w:sz="0" w:space="0" w:color="auto"/>
            <w:right w:val="none" w:sz="0" w:space="0" w:color="auto"/>
          </w:divBdr>
          <w:divsChild>
            <w:div w:id="1656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90626">
      <w:bodyDiv w:val="1"/>
      <w:marLeft w:val="0"/>
      <w:marRight w:val="0"/>
      <w:marTop w:val="0"/>
      <w:marBottom w:val="0"/>
      <w:divBdr>
        <w:top w:val="none" w:sz="0" w:space="0" w:color="auto"/>
        <w:left w:val="none" w:sz="0" w:space="0" w:color="auto"/>
        <w:bottom w:val="none" w:sz="0" w:space="0" w:color="auto"/>
        <w:right w:val="none" w:sz="0" w:space="0" w:color="auto"/>
      </w:divBdr>
      <w:divsChild>
        <w:div w:id="344290307">
          <w:marLeft w:val="0"/>
          <w:marRight w:val="0"/>
          <w:marTop w:val="0"/>
          <w:marBottom w:val="0"/>
          <w:divBdr>
            <w:top w:val="none" w:sz="0" w:space="0" w:color="auto"/>
            <w:left w:val="none" w:sz="0" w:space="0" w:color="auto"/>
            <w:bottom w:val="none" w:sz="0" w:space="0" w:color="auto"/>
            <w:right w:val="none" w:sz="0" w:space="0" w:color="auto"/>
          </w:divBdr>
          <w:divsChild>
            <w:div w:id="267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3585">
      <w:bodyDiv w:val="1"/>
      <w:marLeft w:val="0"/>
      <w:marRight w:val="0"/>
      <w:marTop w:val="0"/>
      <w:marBottom w:val="0"/>
      <w:divBdr>
        <w:top w:val="none" w:sz="0" w:space="0" w:color="auto"/>
        <w:left w:val="none" w:sz="0" w:space="0" w:color="auto"/>
        <w:bottom w:val="none" w:sz="0" w:space="0" w:color="auto"/>
        <w:right w:val="none" w:sz="0" w:space="0" w:color="auto"/>
      </w:divBdr>
      <w:divsChild>
        <w:div w:id="344284088">
          <w:marLeft w:val="0"/>
          <w:marRight w:val="0"/>
          <w:marTop w:val="0"/>
          <w:marBottom w:val="0"/>
          <w:divBdr>
            <w:top w:val="none" w:sz="0" w:space="0" w:color="auto"/>
            <w:left w:val="none" w:sz="0" w:space="0" w:color="auto"/>
            <w:bottom w:val="none" w:sz="0" w:space="0" w:color="auto"/>
            <w:right w:val="none" w:sz="0" w:space="0" w:color="auto"/>
          </w:divBdr>
          <w:divsChild>
            <w:div w:id="18976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1052">
      <w:bodyDiv w:val="1"/>
      <w:marLeft w:val="0"/>
      <w:marRight w:val="0"/>
      <w:marTop w:val="0"/>
      <w:marBottom w:val="0"/>
      <w:divBdr>
        <w:top w:val="none" w:sz="0" w:space="0" w:color="auto"/>
        <w:left w:val="none" w:sz="0" w:space="0" w:color="auto"/>
        <w:bottom w:val="none" w:sz="0" w:space="0" w:color="auto"/>
        <w:right w:val="none" w:sz="0" w:space="0" w:color="auto"/>
      </w:divBdr>
    </w:div>
    <w:div w:id="1142192431">
      <w:bodyDiv w:val="1"/>
      <w:marLeft w:val="0"/>
      <w:marRight w:val="0"/>
      <w:marTop w:val="0"/>
      <w:marBottom w:val="0"/>
      <w:divBdr>
        <w:top w:val="none" w:sz="0" w:space="0" w:color="auto"/>
        <w:left w:val="none" w:sz="0" w:space="0" w:color="auto"/>
        <w:bottom w:val="none" w:sz="0" w:space="0" w:color="auto"/>
        <w:right w:val="none" w:sz="0" w:space="0" w:color="auto"/>
      </w:divBdr>
      <w:divsChild>
        <w:div w:id="1968729938">
          <w:marLeft w:val="0"/>
          <w:marRight w:val="0"/>
          <w:marTop w:val="0"/>
          <w:marBottom w:val="0"/>
          <w:divBdr>
            <w:top w:val="none" w:sz="0" w:space="0" w:color="auto"/>
            <w:left w:val="none" w:sz="0" w:space="0" w:color="auto"/>
            <w:bottom w:val="none" w:sz="0" w:space="0" w:color="auto"/>
            <w:right w:val="none" w:sz="0" w:space="0" w:color="auto"/>
          </w:divBdr>
          <w:divsChild>
            <w:div w:id="6530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8666">
      <w:bodyDiv w:val="1"/>
      <w:marLeft w:val="0"/>
      <w:marRight w:val="0"/>
      <w:marTop w:val="0"/>
      <w:marBottom w:val="0"/>
      <w:divBdr>
        <w:top w:val="none" w:sz="0" w:space="0" w:color="auto"/>
        <w:left w:val="none" w:sz="0" w:space="0" w:color="auto"/>
        <w:bottom w:val="none" w:sz="0" w:space="0" w:color="auto"/>
        <w:right w:val="none" w:sz="0" w:space="0" w:color="auto"/>
      </w:divBdr>
      <w:divsChild>
        <w:div w:id="696660063">
          <w:marLeft w:val="0"/>
          <w:marRight w:val="0"/>
          <w:marTop w:val="0"/>
          <w:marBottom w:val="0"/>
          <w:divBdr>
            <w:top w:val="none" w:sz="0" w:space="0" w:color="auto"/>
            <w:left w:val="none" w:sz="0" w:space="0" w:color="auto"/>
            <w:bottom w:val="none" w:sz="0" w:space="0" w:color="auto"/>
            <w:right w:val="none" w:sz="0" w:space="0" w:color="auto"/>
          </w:divBdr>
          <w:divsChild>
            <w:div w:id="5495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6356">
      <w:bodyDiv w:val="1"/>
      <w:marLeft w:val="0"/>
      <w:marRight w:val="0"/>
      <w:marTop w:val="0"/>
      <w:marBottom w:val="0"/>
      <w:divBdr>
        <w:top w:val="none" w:sz="0" w:space="0" w:color="auto"/>
        <w:left w:val="none" w:sz="0" w:space="0" w:color="auto"/>
        <w:bottom w:val="none" w:sz="0" w:space="0" w:color="auto"/>
        <w:right w:val="none" w:sz="0" w:space="0" w:color="auto"/>
      </w:divBdr>
    </w:div>
    <w:div w:id="1155877007">
      <w:bodyDiv w:val="1"/>
      <w:marLeft w:val="0"/>
      <w:marRight w:val="0"/>
      <w:marTop w:val="0"/>
      <w:marBottom w:val="0"/>
      <w:divBdr>
        <w:top w:val="none" w:sz="0" w:space="0" w:color="auto"/>
        <w:left w:val="none" w:sz="0" w:space="0" w:color="auto"/>
        <w:bottom w:val="none" w:sz="0" w:space="0" w:color="auto"/>
        <w:right w:val="none" w:sz="0" w:space="0" w:color="auto"/>
      </w:divBdr>
    </w:div>
    <w:div w:id="1157725351">
      <w:bodyDiv w:val="1"/>
      <w:marLeft w:val="0"/>
      <w:marRight w:val="0"/>
      <w:marTop w:val="0"/>
      <w:marBottom w:val="0"/>
      <w:divBdr>
        <w:top w:val="none" w:sz="0" w:space="0" w:color="auto"/>
        <w:left w:val="none" w:sz="0" w:space="0" w:color="auto"/>
        <w:bottom w:val="none" w:sz="0" w:space="0" w:color="auto"/>
        <w:right w:val="none" w:sz="0" w:space="0" w:color="auto"/>
      </w:divBdr>
    </w:div>
    <w:div w:id="1164278756">
      <w:bodyDiv w:val="1"/>
      <w:marLeft w:val="0"/>
      <w:marRight w:val="0"/>
      <w:marTop w:val="0"/>
      <w:marBottom w:val="0"/>
      <w:divBdr>
        <w:top w:val="none" w:sz="0" w:space="0" w:color="auto"/>
        <w:left w:val="none" w:sz="0" w:space="0" w:color="auto"/>
        <w:bottom w:val="none" w:sz="0" w:space="0" w:color="auto"/>
        <w:right w:val="none" w:sz="0" w:space="0" w:color="auto"/>
      </w:divBdr>
      <w:divsChild>
        <w:div w:id="1925188544">
          <w:marLeft w:val="0"/>
          <w:marRight w:val="0"/>
          <w:marTop w:val="0"/>
          <w:marBottom w:val="0"/>
          <w:divBdr>
            <w:top w:val="none" w:sz="0" w:space="0" w:color="auto"/>
            <w:left w:val="none" w:sz="0" w:space="0" w:color="auto"/>
            <w:bottom w:val="none" w:sz="0" w:space="0" w:color="auto"/>
            <w:right w:val="none" w:sz="0" w:space="0" w:color="auto"/>
          </w:divBdr>
          <w:divsChild>
            <w:div w:id="6576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9337">
      <w:bodyDiv w:val="1"/>
      <w:marLeft w:val="0"/>
      <w:marRight w:val="0"/>
      <w:marTop w:val="0"/>
      <w:marBottom w:val="0"/>
      <w:divBdr>
        <w:top w:val="none" w:sz="0" w:space="0" w:color="auto"/>
        <w:left w:val="none" w:sz="0" w:space="0" w:color="auto"/>
        <w:bottom w:val="none" w:sz="0" w:space="0" w:color="auto"/>
        <w:right w:val="none" w:sz="0" w:space="0" w:color="auto"/>
      </w:divBdr>
    </w:div>
    <w:div w:id="1174150178">
      <w:bodyDiv w:val="1"/>
      <w:marLeft w:val="0"/>
      <w:marRight w:val="0"/>
      <w:marTop w:val="0"/>
      <w:marBottom w:val="0"/>
      <w:divBdr>
        <w:top w:val="none" w:sz="0" w:space="0" w:color="auto"/>
        <w:left w:val="none" w:sz="0" w:space="0" w:color="auto"/>
        <w:bottom w:val="none" w:sz="0" w:space="0" w:color="auto"/>
        <w:right w:val="none" w:sz="0" w:space="0" w:color="auto"/>
      </w:divBdr>
    </w:div>
    <w:div w:id="1178035825">
      <w:bodyDiv w:val="1"/>
      <w:marLeft w:val="0"/>
      <w:marRight w:val="0"/>
      <w:marTop w:val="0"/>
      <w:marBottom w:val="0"/>
      <w:divBdr>
        <w:top w:val="none" w:sz="0" w:space="0" w:color="auto"/>
        <w:left w:val="none" w:sz="0" w:space="0" w:color="auto"/>
        <w:bottom w:val="none" w:sz="0" w:space="0" w:color="auto"/>
        <w:right w:val="none" w:sz="0" w:space="0" w:color="auto"/>
      </w:divBdr>
    </w:div>
    <w:div w:id="1206985698">
      <w:bodyDiv w:val="1"/>
      <w:marLeft w:val="0"/>
      <w:marRight w:val="0"/>
      <w:marTop w:val="0"/>
      <w:marBottom w:val="0"/>
      <w:divBdr>
        <w:top w:val="none" w:sz="0" w:space="0" w:color="auto"/>
        <w:left w:val="none" w:sz="0" w:space="0" w:color="auto"/>
        <w:bottom w:val="none" w:sz="0" w:space="0" w:color="auto"/>
        <w:right w:val="none" w:sz="0" w:space="0" w:color="auto"/>
      </w:divBdr>
      <w:divsChild>
        <w:div w:id="8530685">
          <w:marLeft w:val="0"/>
          <w:marRight w:val="0"/>
          <w:marTop w:val="0"/>
          <w:marBottom w:val="0"/>
          <w:divBdr>
            <w:top w:val="none" w:sz="0" w:space="0" w:color="auto"/>
            <w:left w:val="none" w:sz="0" w:space="0" w:color="auto"/>
            <w:bottom w:val="none" w:sz="0" w:space="0" w:color="auto"/>
            <w:right w:val="none" w:sz="0" w:space="0" w:color="auto"/>
          </w:divBdr>
          <w:divsChild>
            <w:div w:id="1326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2762">
      <w:bodyDiv w:val="1"/>
      <w:marLeft w:val="0"/>
      <w:marRight w:val="0"/>
      <w:marTop w:val="0"/>
      <w:marBottom w:val="0"/>
      <w:divBdr>
        <w:top w:val="none" w:sz="0" w:space="0" w:color="auto"/>
        <w:left w:val="none" w:sz="0" w:space="0" w:color="auto"/>
        <w:bottom w:val="none" w:sz="0" w:space="0" w:color="auto"/>
        <w:right w:val="none" w:sz="0" w:space="0" w:color="auto"/>
      </w:divBdr>
      <w:divsChild>
        <w:div w:id="1266233055">
          <w:marLeft w:val="0"/>
          <w:marRight w:val="0"/>
          <w:marTop w:val="0"/>
          <w:marBottom w:val="0"/>
          <w:divBdr>
            <w:top w:val="none" w:sz="0" w:space="0" w:color="auto"/>
            <w:left w:val="none" w:sz="0" w:space="0" w:color="auto"/>
            <w:bottom w:val="none" w:sz="0" w:space="0" w:color="auto"/>
            <w:right w:val="none" w:sz="0" w:space="0" w:color="auto"/>
          </w:divBdr>
          <w:divsChild>
            <w:div w:id="269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0841">
      <w:bodyDiv w:val="1"/>
      <w:marLeft w:val="0"/>
      <w:marRight w:val="0"/>
      <w:marTop w:val="0"/>
      <w:marBottom w:val="0"/>
      <w:divBdr>
        <w:top w:val="none" w:sz="0" w:space="0" w:color="auto"/>
        <w:left w:val="none" w:sz="0" w:space="0" w:color="auto"/>
        <w:bottom w:val="none" w:sz="0" w:space="0" w:color="auto"/>
        <w:right w:val="none" w:sz="0" w:space="0" w:color="auto"/>
      </w:divBdr>
      <w:divsChild>
        <w:div w:id="1008406628">
          <w:marLeft w:val="0"/>
          <w:marRight w:val="0"/>
          <w:marTop w:val="0"/>
          <w:marBottom w:val="0"/>
          <w:divBdr>
            <w:top w:val="none" w:sz="0" w:space="0" w:color="auto"/>
            <w:left w:val="none" w:sz="0" w:space="0" w:color="auto"/>
            <w:bottom w:val="none" w:sz="0" w:space="0" w:color="auto"/>
            <w:right w:val="none" w:sz="0" w:space="0" w:color="auto"/>
          </w:divBdr>
          <w:divsChild>
            <w:div w:id="114774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1021">
      <w:bodyDiv w:val="1"/>
      <w:marLeft w:val="0"/>
      <w:marRight w:val="0"/>
      <w:marTop w:val="0"/>
      <w:marBottom w:val="0"/>
      <w:divBdr>
        <w:top w:val="none" w:sz="0" w:space="0" w:color="auto"/>
        <w:left w:val="none" w:sz="0" w:space="0" w:color="auto"/>
        <w:bottom w:val="none" w:sz="0" w:space="0" w:color="auto"/>
        <w:right w:val="none" w:sz="0" w:space="0" w:color="auto"/>
      </w:divBdr>
      <w:divsChild>
        <w:div w:id="1827934778">
          <w:marLeft w:val="0"/>
          <w:marRight w:val="0"/>
          <w:marTop w:val="0"/>
          <w:marBottom w:val="0"/>
          <w:divBdr>
            <w:top w:val="none" w:sz="0" w:space="0" w:color="auto"/>
            <w:left w:val="none" w:sz="0" w:space="0" w:color="auto"/>
            <w:bottom w:val="none" w:sz="0" w:space="0" w:color="auto"/>
            <w:right w:val="none" w:sz="0" w:space="0" w:color="auto"/>
          </w:divBdr>
          <w:divsChild>
            <w:div w:id="143158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8599">
      <w:bodyDiv w:val="1"/>
      <w:marLeft w:val="0"/>
      <w:marRight w:val="0"/>
      <w:marTop w:val="0"/>
      <w:marBottom w:val="0"/>
      <w:divBdr>
        <w:top w:val="none" w:sz="0" w:space="0" w:color="auto"/>
        <w:left w:val="none" w:sz="0" w:space="0" w:color="auto"/>
        <w:bottom w:val="none" w:sz="0" w:space="0" w:color="auto"/>
        <w:right w:val="none" w:sz="0" w:space="0" w:color="auto"/>
      </w:divBdr>
      <w:divsChild>
        <w:div w:id="1774978580">
          <w:marLeft w:val="0"/>
          <w:marRight w:val="0"/>
          <w:marTop w:val="0"/>
          <w:marBottom w:val="0"/>
          <w:divBdr>
            <w:top w:val="none" w:sz="0" w:space="0" w:color="auto"/>
            <w:left w:val="none" w:sz="0" w:space="0" w:color="auto"/>
            <w:bottom w:val="none" w:sz="0" w:space="0" w:color="auto"/>
            <w:right w:val="none" w:sz="0" w:space="0" w:color="auto"/>
          </w:divBdr>
        </w:div>
        <w:div w:id="2042439443">
          <w:marLeft w:val="0"/>
          <w:marRight w:val="0"/>
          <w:marTop w:val="0"/>
          <w:marBottom w:val="0"/>
          <w:divBdr>
            <w:top w:val="single" w:sz="2" w:space="0" w:color="E3E3E3"/>
            <w:left w:val="single" w:sz="2" w:space="0" w:color="E3E3E3"/>
            <w:bottom w:val="single" w:sz="2" w:space="0" w:color="E3E3E3"/>
            <w:right w:val="single" w:sz="2" w:space="0" w:color="E3E3E3"/>
          </w:divBdr>
          <w:divsChild>
            <w:div w:id="133453930">
              <w:marLeft w:val="0"/>
              <w:marRight w:val="0"/>
              <w:marTop w:val="0"/>
              <w:marBottom w:val="0"/>
              <w:divBdr>
                <w:top w:val="single" w:sz="2" w:space="0" w:color="E3E3E3"/>
                <w:left w:val="single" w:sz="2" w:space="0" w:color="E3E3E3"/>
                <w:bottom w:val="single" w:sz="2" w:space="0" w:color="E3E3E3"/>
                <w:right w:val="single" w:sz="2" w:space="0" w:color="E3E3E3"/>
              </w:divBdr>
              <w:divsChild>
                <w:div w:id="1774937322">
                  <w:marLeft w:val="0"/>
                  <w:marRight w:val="0"/>
                  <w:marTop w:val="0"/>
                  <w:marBottom w:val="0"/>
                  <w:divBdr>
                    <w:top w:val="single" w:sz="2" w:space="0" w:color="E3E3E3"/>
                    <w:left w:val="single" w:sz="2" w:space="0" w:color="E3E3E3"/>
                    <w:bottom w:val="single" w:sz="2" w:space="0" w:color="E3E3E3"/>
                    <w:right w:val="single" w:sz="2" w:space="0" w:color="E3E3E3"/>
                  </w:divBdr>
                  <w:divsChild>
                    <w:div w:id="194075841">
                      <w:marLeft w:val="0"/>
                      <w:marRight w:val="0"/>
                      <w:marTop w:val="0"/>
                      <w:marBottom w:val="0"/>
                      <w:divBdr>
                        <w:top w:val="single" w:sz="2" w:space="0" w:color="E3E3E3"/>
                        <w:left w:val="single" w:sz="2" w:space="0" w:color="E3E3E3"/>
                        <w:bottom w:val="single" w:sz="2" w:space="0" w:color="E3E3E3"/>
                        <w:right w:val="single" w:sz="2" w:space="0" w:color="E3E3E3"/>
                      </w:divBdr>
                      <w:divsChild>
                        <w:div w:id="1595550323">
                          <w:marLeft w:val="0"/>
                          <w:marRight w:val="0"/>
                          <w:marTop w:val="0"/>
                          <w:marBottom w:val="0"/>
                          <w:divBdr>
                            <w:top w:val="single" w:sz="2" w:space="0" w:color="E3E3E3"/>
                            <w:left w:val="single" w:sz="2" w:space="0" w:color="E3E3E3"/>
                            <w:bottom w:val="single" w:sz="2" w:space="0" w:color="E3E3E3"/>
                            <w:right w:val="single" w:sz="2" w:space="0" w:color="E3E3E3"/>
                          </w:divBdr>
                          <w:divsChild>
                            <w:div w:id="488909739">
                              <w:marLeft w:val="0"/>
                              <w:marRight w:val="0"/>
                              <w:marTop w:val="100"/>
                              <w:marBottom w:val="100"/>
                              <w:divBdr>
                                <w:top w:val="single" w:sz="2" w:space="0" w:color="E3E3E3"/>
                                <w:left w:val="single" w:sz="2" w:space="0" w:color="E3E3E3"/>
                                <w:bottom w:val="single" w:sz="2" w:space="0" w:color="E3E3E3"/>
                                <w:right w:val="single" w:sz="2" w:space="0" w:color="E3E3E3"/>
                              </w:divBdr>
                              <w:divsChild>
                                <w:div w:id="1019308700">
                                  <w:marLeft w:val="0"/>
                                  <w:marRight w:val="0"/>
                                  <w:marTop w:val="0"/>
                                  <w:marBottom w:val="0"/>
                                  <w:divBdr>
                                    <w:top w:val="single" w:sz="2" w:space="0" w:color="E3E3E3"/>
                                    <w:left w:val="single" w:sz="2" w:space="0" w:color="E3E3E3"/>
                                    <w:bottom w:val="single" w:sz="2" w:space="0" w:color="E3E3E3"/>
                                    <w:right w:val="single" w:sz="2" w:space="0" w:color="E3E3E3"/>
                                  </w:divBdr>
                                  <w:divsChild>
                                    <w:div w:id="1951081943">
                                      <w:marLeft w:val="0"/>
                                      <w:marRight w:val="0"/>
                                      <w:marTop w:val="0"/>
                                      <w:marBottom w:val="0"/>
                                      <w:divBdr>
                                        <w:top w:val="single" w:sz="2" w:space="0" w:color="E3E3E3"/>
                                        <w:left w:val="single" w:sz="2" w:space="0" w:color="E3E3E3"/>
                                        <w:bottom w:val="single" w:sz="2" w:space="0" w:color="E3E3E3"/>
                                        <w:right w:val="single" w:sz="2" w:space="0" w:color="E3E3E3"/>
                                      </w:divBdr>
                                      <w:divsChild>
                                        <w:div w:id="259342510">
                                          <w:marLeft w:val="0"/>
                                          <w:marRight w:val="0"/>
                                          <w:marTop w:val="0"/>
                                          <w:marBottom w:val="0"/>
                                          <w:divBdr>
                                            <w:top w:val="single" w:sz="2" w:space="0" w:color="E3E3E3"/>
                                            <w:left w:val="single" w:sz="2" w:space="0" w:color="E3E3E3"/>
                                            <w:bottom w:val="single" w:sz="2" w:space="0" w:color="E3E3E3"/>
                                            <w:right w:val="single" w:sz="2" w:space="0" w:color="E3E3E3"/>
                                          </w:divBdr>
                                          <w:divsChild>
                                            <w:div w:id="1804536509">
                                              <w:marLeft w:val="0"/>
                                              <w:marRight w:val="0"/>
                                              <w:marTop w:val="0"/>
                                              <w:marBottom w:val="0"/>
                                              <w:divBdr>
                                                <w:top w:val="single" w:sz="2" w:space="0" w:color="E3E3E3"/>
                                                <w:left w:val="single" w:sz="2" w:space="0" w:color="E3E3E3"/>
                                                <w:bottom w:val="single" w:sz="2" w:space="0" w:color="E3E3E3"/>
                                                <w:right w:val="single" w:sz="2" w:space="0" w:color="E3E3E3"/>
                                              </w:divBdr>
                                              <w:divsChild>
                                                <w:div w:id="1180580010">
                                                  <w:marLeft w:val="0"/>
                                                  <w:marRight w:val="0"/>
                                                  <w:marTop w:val="0"/>
                                                  <w:marBottom w:val="0"/>
                                                  <w:divBdr>
                                                    <w:top w:val="single" w:sz="2" w:space="0" w:color="E3E3E3"/>
                                                    <w:left w:val="single" w:sz="2" w:space="0" w:color="E3E3E3"/>
                                                    <w:bottom w:val="single" w:sz="2" w:space="0" w:color="E3E3E3"/>
                                                    <w:right w:val="single" w:sz="2" w:space="0" w:color="E3E3E3"/>
                                                  </w:divBdr>
                                                  <w:divsChild>
                                                    <w:div w:id="1751926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46765858">
      <w:bodyDiv w:val="1"/>
      <w:marLeft w:val="0"/>
      <w:marRight w:val="0"/>
      <w:marTop w:val="0"/>
      <w:marBottom w:val="0"/>
      <w:divBdr>
        <w:top w:val="none" w:sz="0" w:space="0" w:color="auto"/>
        <w:left w:val="none" w:sz="0" w:space="0" w:color="auto"/>
        <w:bottom w:val="none" w:sz="0" w:space="0" w:color="auto"/>
        <w:right w:val="none" w:sz="0" w:space="0" w:color="auto"/>
      </w:divBdr>
    </w:div>
    <w:div w:id="1247307300">
      <w:bodyDiv w:val="1"/>
      <w:marLeft w:val="0"/>
      <w:marRight w:val="0"/>
      <w:marTop w:val="0"/>
      <w:marBottom w:val="0"/>
      <w:divBdr>
        <w:top w:val="none" w:sz="0" w:space="0" w:color="auto"/>
        <w:left w:val="none" w:sz="0" w:space="0" w:color="auto"/>
        <w:bottom w:val="none" w:sz="0" w:space="0" w:color="auto"/>
        <w:right w:val="none" w:sz="0" w:space="0" w:color="auto"/>
      </w:divBdr>
    </w:div>
    <w:div w:id="1250773262">
      <w:bodyDiv w:val="1"/>
      <w:marLeft w:val="0"/>
      <w:marRight w:val="0"/>
      <w:marTop w:val="0"/>
      <w:marBottom w:val="0"/>
      <w:divBdr>
        <w:top w:val="none" w:sz="0" w:space="0" w:color="auto"/>
        <w:left w:val="none" w:sz="0" w:space="0" w:color="auto"/>
        <w:bottom w:val="none" w:sz="0" w:space="0" w:color="auto"/>
        <w:right w:val="none" w:sz="0" w:space="0" w:color="auto"/>
      </w:divBdr>
    </w:div>
    <w:div w:id="1259867581">
      <w:bodyDiv w:val="1"/>
      <w:marLeft w:val="0"/>
      <w:marRight w:val="0"/>
      <w:marTop w:val="0"/>
      <w:marBottom w:val="0"/>
      <w:divBdr>
        <w:top w:val="none" w:sz="0" w:space="0" w:color="auto"/>
        <w:left w:val="none" w:sz="0" w:space="0" w:color="auto"/>
        <w:bottom w:val="none" w:sz="0" w:space="0" w:color="auto"/>
        <w:right w:val="none" w:sz="0" w:space="0" w:color="auto"/>
      </w:divBdr>
      <w:divsChild>
        <w:div w:id="23946289">
          <w:marLeft w:val="0"/>
          <w:marRight w:val="0"/>
          <w:marTop w:val="0"/>
          <w:marBottom w:val="0"/>
          <w:divBdr>
            <w:top w:val="none" w:sz="0" w:space="0" w:color="auto"/>
            <w:left w:val="none" w:sz="0" w:space="0" w:color="auto"/>
            <w:bottom w:val="none" w:sz="0" w:space="0" w:color="auto"/>
            <w:right w:val="none" w:sz="0" w:space="0" w:color="auto"/>
          </w:divBdr>
          <w:divsChild>
            <w:div w:id="18602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57709">
      <w:bodyDiv w:val="1"/>
      <w:marLeft w:val="0"/>
      <w:marRight w:val="0"/>
      <w:marTop w:val="0"/>
      <w:marBottom w:val="0"/>
      <w:divBdr>
        <w:top w:val="none" w:sz="0" w:space="0" w:color="auto"/>
        <w:left w:val="none" w:sz="0" w:space="0" w:color="auto"/>
        <w:bottom w:val="none" w:sz="0" w:space="0" w:color="auto"/>
        <w:right w:val="none" w:sz="0" w:space="0" w:color="auto"/>
      </w:divBdr>
      <w:divsChild>
        <w:div w:id="1512182430">
          <w:marLeft w:val="0"/>
          <w:marRight w:val="0"/>
          <w:marTop w:val="0"/>
          <w:marBottom w:val="0"/>
          <w:divBdr>
            <w:top w:val="none" w:sz="0" w:space="0" w:color="auto"/>
            <w:left w:val="none" w:sz="0" w:space="0" w:color="auto"/>
            <w:bottom w:val="none" w:sz="0" w:space="0" w:color="auto"/>
            <w:right w:val="none" w:sz="0" w:space="0" w:color="auto"/>
          </w:divBdr>
          <w:divsChild>
            <w:div w:id="1479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6957">
      <w:bodyDiv w:val="1"/>
      <w:marLeft w:val="0"/>
      <w:marRight w:val="0"/>
      <w:marTop w:val="0"/>
      <w:marBottom w:val="0"/>
      <w:divBdr>
        <w:top w:val="none" w:sz="0" w:space="0" w:color="auto"/>
        <w:left w:val="none" w:sz="0" w:space="0" w:color="auto"/>
        <w:bottom w:val="none" w:sz="0" w:space="0" w:color="auto"/>
        <w:right w:val="none" w:sz="0" w:space="0" w:color="auto"/>
      </w:divBdr>
      <w:divsChild>
        <w:div w:id="270363027">
          <w:marLeft w:val="0"/>
          <w:marRight w:val="0"/>
          <w:marTop w:val="0"/>
          <w:marBottom w:val="0"/>
          <w:divBdr>
            <w:top w:val="none" w:sz="0" w:space="0" w:color="auto"/>
            <w:left w:val="none" w:sz="0" w:space="0" w:color="auto"/>
            <w:bottom w:val="none" w:sz="0" w:space="0" w:color="auto"/>
            <w:right w:val="none" w:sz="0" w:space="0" w:color="auto"/>
          </w:divBdr>
          <w:divsChild>
            <w:div w:id="18660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390">
      <w:bodyDiv w:val="1"/>
      <w:marLeft w:val="0"/>
      <w:marRight w:val="0"/>
      <w:marTop w:val="0"/>
      <w:marBottom w:val="0"/>
      <w:divBdr>
        <w:top w:val="none" w:sz="0" w:space="0" w:color="auto"/>
        <w:left w:val="none" w:sz="0" w:space="0" w:color="auto"/>
        <w:bottom w:val="none" w:sz="0" w:space="0" w:color="auto"/>
        <w:right w:val="none" w:sz="0" w:space="0" w:color="auto"/>
      </w:divBdr>
      <w:divsChild>
        <w:div w:id="204876321">
          <w:marLeft w:val="0"/>
          <w:marRight w:val="0"/>
          <w:marTop w:val="0"/>
          <w:marBottom w:val="0"/>
          <w:divBdr>
            <w:top w:val="none" w:sz="0" w:space="0" w:color="auto"/>
            <w:left w:val="none" w:sz="0" w:space="0" w:color="auto"/>
            <w:bottom w:val="none" w:sz="0" w:space="0" w:color="auto"/>
            <w:right w:val="none" w:sz="0" w:space="0" w:color="auto"/>
          </w:divBdr>
          <w:divsChild>
            <w:div w:id="3791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41386">
      <w:bodyDiv w:val="1"/>
      <w:marLeft w:val="0"/>
      <w:marRight w:val="0"/>
      <w:marTop w:val="0"/>
      <w:marBottom w:val="0"/>
      <w:divBdr>
        <w:top w:val="none" w:sz="0" w:space="0" w:color="auto"/>
        <w:left w:val="none" w:sz="0" w:space="0" w:color="auto"/>
        <w:bottom w:val="none" w:sz="0" w:space="0" w:color="auto"/>
        <w:right w:val="none" w:sz="0" w:space="0" w:color="auto"/>
      </w:divBdr>
      <w:divsChild>
        <w:div w:id="1965426800">
          <w:marLeft w:val="0"/>
          <w:marRight w:val="0"/>
          <w:marTop w:val="0"/>
          <w:marBottom w:val="0"/>
          <w:divBdr>
            <w:top w:val="none" w:sz="0" w:space="0" w:color="auto"/>
            <w:left w:val="none" w:sz="0" w:space="0" w:color="auto"/>
            <w:bottom w:val="none" w:sz="0" w:space="0" w:color="auto"/>
            <w:right w:val="none" w:sz="0" w:space="0" w:color="auto"/>
          </w:divBdr>
          <w:divsChild>
            <w:div w:id="7959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0812">
      <w:bodyDiv w:val="1"/>
      <w:marLeft w:val="0"/>
      <w:marRight w:val="0"/>
      <w:marTop w:val="0"/>
      <w:marBottom w:val="0"/>
      <w:divBdr>
        <w:top w:val="none" w:sz="0" w:space="0" w:color="auto"/>
        <w:left w:val="none" w:sz="0" w:space="0" w:color="auto"/>
        <w:bottom w:val="none" w:sz="0" w:space="0" w:color="auto"/>
        <w:right w:val="none" w:sz="0" w:space="0" w:color="auto"/>
      </w:divBdr>
    </w:div>
    <w:div w:id="1295284799">
      <w:bodyDiv w:val="1"/>
      <w:marLeft w:val="0"/>
      <w:marRight w:val="0"/>
      <w:marTop w:val="0"/>
      <w:marBottom w:val="0"/>
      <w:divBdr>
        <w:top w:val="none" w:sz="0" w:space="0" w:color="auto"/>
        <w:left w:val="none" w:sz="0" w:space="0" w:color="auto"/>
        <w:bottom w:val="none" w:sz="0" w:space="0" w:color="auto"/>
        <w:right w:val="none" w:sz="0" w:space="0" w:color="auto"/>
      </w:divBdr>
      <w:divsChild>
        <w:div w:id="182791106">
          <w:marLeft w:val="0"/>
          <w:marRight w:val="0"/>
          <w:marTop w:val="0"/>
          <w:marBottom w:val="0"/>
          <w:divBdr>
            <w:top w:val="none" w:sz="0" w:space="0" w:color="auto"/>
            <w:left w:val="none" w:sz="0" w:space="0" w:color="auto"/>
            <w:bottom w:val="none" w:sz="0" w:space="0" w:color="auto"/>
            <w:right w:val="none" w:sz="0" w:space="0" w:color="auto"/>
          </w:divBdr>
          <w:divsChild>
            <w:div w:id="9527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402">
      <w:bodyDiv w:val="1"/>
      <w:marLeft w:val="0"/>
      <w:marRight w:val="0"/>
      <w:marTop w:val="0"/>
      <w:marBottom w:val="0"/>
      <w:divBdr>
        <w:top w:val="none" w:sz="0" w:space="0" w:color="auto"/>
        <w:left w:val="none" w:sz="0" w:space="0" w:color="auto"/>
        <w:bottom w:val="none" w:sz="0" w:space="0" w:color="auto"/>
        <w:right w:val="none" w:sz="0" w:space="0" w:color="auto"/>
      </w:divBdr>
    </w:div>
    <w:div w:id="1366564335">
      <w:bodyDiv w:val="1"/>
      <w:marLeft w:val="0"/>
      <w:marRight w:val="0"/>
      <w:marTop w:val="0"/>
      <w:marBottom w:val="0"/>
      <w:divBdr>
        <w:top w:val="none" w:sz="0" w:space="0" w:color="auto"/>
        <w:left w:val="none" w:sz="0" w:space="0" w:color="auto"/>
        <w:bottom w:val="none" w:sz="0" w:space="0" w:color="auto"/>
        <w:right w:val="none" w:sz="0" w:space="0" w:color="auto"/>
      </w:divBdr>
    </w:div>
    <w:div w:id="1366757203">
      <w:bodyDiv w:val="1"/>
      <w:marLeft w:val="0"/>
      <w:marRight w:val="0"/>
      <w:marTop w:val="0"/>
      <w:marBottom w:val="0"/>
      <w:divBdr>
        <w:top w:val="none" w:sz="0" w:space="0" w:color="auto"/>
        <w:left w:val="none" w:sz="0" w:space="0" w:color="auto"/>
        <w:bottom w:val="none" w:sz="0" w:space="0" w:color="auto"/>
        <w:right w:val="none" w:sz="0" w:space="0" w:color="auto"/>
      </w:divBdr>
      <w:divsChild>
        <w:div w:id="1700426245">
          <w:marLeft w:val="-720"/>
          <w:marRight w:val="0"/>
          <w:marTop w:val="0"/>
          <w:marBottom w:val="0"/>
          <w:divBdr>
            <w:top w:val="none" w:sz="0" w:space="0" w:color="auto"/>
            <w:left w:val="none" w:sz="0" w:space="0" w:color="auto"/>
            <w:bottom w:val="none" w:sz="0" w:space="0" w:color="auto"/>
            <w:right w:val="none" w:sz="0" w:space="0" w:color="auto"/>
          </w:divBdr>
        </w:div>
      </w:divsChild>
    </w:div>
    <w:div w:id="1371302620">
      <w:bodyDiv w:val="1"/>
      <w:marLeft w:val="0"/>
      <w:marRight w:val="0"/>
      <w:marTop w:val="0"/>
      <w:marBottom w:val="0"/>
      <w:divBdr>
        <w:top w:val="none" w:sz="0" w:space="0" w:color="auto"/>
        <w:left w:val="none" w:sz="0" w:space="0" w:color="auto"/>
        <w:bottom w:val="none" w:sz="0" w:space="0" w:color="auto"/>
        <w:right w:val="none" w:sz="0" w:space="0" w:color="auto"/>
      </w:divBdr>
      <w:divsChild>
        <w:div w:id="1767191371">
          <w:marLeft w:val="-720"/>
          <w:marRight w:val="0"/>
          <w:marTop w:val="0"/>
          <w:marBottom w:val="0"/>
          <w:divBdr>
            <w:top w:val="none" w:sz="0" w:space="0" w:color="auto"/>
            <w:left w:val="none" w:sz="0" w:space="0" w:color="auto"/>
            <w:bottom w:val="none" w:sz="0" w:space="0" w:color="auto"/>
            <w:right w:val="none" w:sz="0" w:space="0" w:color="auto"/>
          </w:divBdr>
        </w:div>
      </w:divsChild>
    </w:div>
    <w:div w:id="1375960633">
      <w:bodyDiv w:val="1"/>
      <w:marLeft w:val="0"/>
      <w:marRight w:val="0"/>
      <w:marTop w:val="0"/>
      <w:marBottom w:val="0"/>
      <w:divBdr>
        <w:top w:val="none" w:sz="0" w:space="0" w:color="auto"/>
        <w:left w:val="none" w:sz="0" w:space="0" w:color="auto"/>
        <w:bottom w:val="none" w:sz="0" w:space="0" w:color="auto"/>
        <w:right w:val="none" w:sz="0" w:space="0" w:color="auto"/>
      </w:divBdr>
      <w:divsChild>
        <w:div w:id="952051009">
          <w:marLeft w:val="0"/>
          <w:marRight w:val="0"/>
          <w:marTop w:val="0"/>
          <w:marBottom w:val="0"/>
          <w:divBdr>
            <w:top w:val="none" w:sz="0" w:space="0" w:color="auto"/>
            <w:left w:val="none" w:sz="0" w:space="0" w:color="auto"/>
            <w:bottom w:val="none" w:sz="0" w:space="0" w:color="auto"/>
            <w:right w:val="none" w:sz="0" w:space="0" w:color="auto"/>
          </w:divBdr>
          <w:divsChild>
            <w:div w:id="7103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1993">
      <w:bodyDiv w:val="1"/>
      <w:marLeft w:val="0"/>
      <w:marRight w:val="0"/>
      <w:marTop w:val="0"/>
      <w:marBottom w:val="0"/>
      <w:divBdr>
        <w:top w:val="none" w:sz="0" w:space="0" w:color="auto"/>
        <w:left w:val="none" w:sz="0" w:space="0" w:color="auto"/>
        <w:bottom w:val="none" w:sz="0" w:space="0" w:color="auto"/>
        <w:right w:val="none" w:sz="0" w:space="0" w:color="auto"/>
      </w:divBdr>
      <w:divsChild>
        <w:div w:id="1844516964">
          <w:marLeft w:val="0"/>
          <w:marRight w:val="0"/>
          <w:marTop w:val="0"/>
          <w:marBottom w:val="0"/>
          <w:divBdr>
            <w:top w:val="none" w:sz="0" w:space="0" w:color="auto"/>
            <w:left w:val="none" w:sz="0" w:space="0" w:color="auto"/>
            <w:bottom w:val="none" w:sz="0" w:space="0" w:color="auto"/>
            <w:right w:val="none" w:sz="0" w:space="0" w:color="auto"/>
          </w:divBdr>
          <w:divsChild>
            <w:div w:id="19576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2611">
      <w:bodyDiv w:val="1"/>
      <w:marLeft w:val="0"/>
      <w:marRight w:val="0"/>
      <w:marTop w:val="0"/>
      <w:marBottom w:val="0"/>
      <w:divBdr>
        <w:top w:val="none" w:sz="0" w:space="0" w:color="auto"/>
        <w:left w:val="none" w:sz="0" w:space="0" w:color="auto"/>
        <w:bottom w:val="none" w:sz="0" w:space="0" w:color="auto"/>
        <w:right w:val="none" w:sz="0" w:space="0" w:color="auto"/>
      </w:divBdr>
      <w:divsChild>
        <w:div w:id="863522857">
          <w:marLeft w:val="0"/>
          <w:marRight w:val="0"/>
          <w:marTop w:val="0"/>
          <w:marBottom w:val="0"/>
          <w:divBdr>
            <w:top w:val="none" w:sz="0" w:space="0" w:color="auto"/>
            <w:left w:val="none" w:sz="0" w:space="0" w:color="auto"/>
            <w:bottom w:val="none" w:sz="0" w:space="0" w:color="auto"/>
            <w:right w:val="none" w:sz="0" w:space="0" w:color="auto"/>
          </w:divBdr>
          <w:divsChild>
            <w:div w:id="5042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31683">
      <w:bodyDiv w:val="1"/>
      <w:marLeft w:val="0"/>
      <w:marRight w:val="0"/>
      <w:marTop w:val="0"/>
      <w:marBottom w:val="0"/>
      <w:divBdr>
        <w:top w:val="none" w:sz="0" w:space="0" w:color="auto"/>
        <w:left w:val="none" w:sz="0" w:space="0" w:color="auto"/>
        <w:bottom w:val="none" w:sz="0" w:space="0" w:color="auto"/>
        <w:right w:val="none" w:sz="0" w:space="0" w:color="auto"/>
      </w:divBdr>
    </w:div>
    <w:div w:id="1396709376">
      <w:bodyDiv w:val="1"/>
      <w:marLeft w:val="0"/>
      <w:marRight w:val="0"/>
      <w:marTop w:val="0"/>
      <w:marBottom w:val="0"/>
      <w:divBdr>
        <w:top w:val="none" w:sz="0" w:space="0" w:color="auto"/>
        <w:left w:val="none" w:sz="0" w:space="0" w:color="auto"/>
        <w:bottom w:val="none" w:sz="0" w:space="0" w:color="auto"/>
        <w:right w:val="none" w:sz="0" w:space="0" w:color="auto"/>
      </w:divBdr>
      <w:divsChild>
        <w:div w:id="247272111">
          <w:marLeft w:val="-720"/>
          <w:marRight w:val="0"/>
          <w:marTop w:val="0"/>
          <w:marBottom w:val="0"/>
          <w:divBdr>
            <w:top w:val="none" w:sz="0" w:space="0" w:color="auto"/>
            <w:left w:val="none" w:sz="0" w:space="0" w:color="auto"/>
            <w:bottom w:val="none" w:sz="0" w:space="0" w:color="auto"/>
            <w:right w:val="none" w:sz="0" w:space="0" w:color="auto"/>
          </w:divBdr>
        </w:div>
      </w:divsChild>
    </w:div>
    <w:div w:id="1410738697">
      <w:bodyDiv w:val="1"/>
      <w:marLeft w:val="0"/>
      <w:marRight w:val="0"/>
      <w:marTop w:val="0"/>
      <w:marBottom w:val="0"/>
      <w:divBdr>
        <w:top w:val="none" w:sz="0" w:space="0" w:color="auto"/>
        <w:left w:val="none" w:sz="0" w:space="0" w:color="auto"/>
        <w:bottom w:val="none" w:sz="0" w:space="0" w:color="auto"/>
        <w:right w:val="none" w:sz="0" w:space="0" w:color="auto"/>
      </w:divBdr>
      <w:divsChild>
        <w:div w:id="1471902390">
          <w:marLeft w:val="-720"/>
          <w:marRight w:val="0"/>
          <w:marTop w:val="0"/>
          <w:marBottom w:val="0"/>
          <w:divBdr>
            <w:top w:val="none" w:sz="0" w:space="0" w:color="auto"/>
            <w:left w:val="none" w:sz="0" w:space="0" w:color="auto"/>
            <w:bottom w:val="none" w:sz="0" w:space="0" w:color="auto"/>
            <w:right w:val="none" w:sz="0" w:space="0" w:color="auto"/>
          </w:divBdr>
        </w:div>
      </w:divsChild>
    </w:div>
    <w:div w:id="1411388380">
      <w:bodyDiv w:val="1"/>
      <w:marLeft w:val="0"/>
      <w:marRight w:val="0"/>
      <w:marTop w:val="0"/>
      <w:marBottom w:val="0"/>
      <w:divBdr>
        <w:top w:val="none" w:sz="0" w:space="0" w:color="auto"/>
        <w:left w:val="none" w:sz="0" w:space="0" w:color="auto"/>
        <w:bottom w:val="none" w:sz="0" w:space="0" w:color="auto"/>
        <w:right w:val="none" w:sz="0" w:space="0" w:color="auto"/>
      </w:divBdr>
      <w:divsChild>
        <w:div w:id="755978271">
          <w:marLeft w:val="0"/>
          <w:marRight w:val="0"/>
          <w:marTop w:val="0"/>
          <w:marBottom w:val="0"/>
          <w:divBdr>
            <w:top w:val="none" w:sz="0" w:space="0" w:color="auto"/>
            <w:left w:val="none" w:sz="0" w:space="0" w:color="auto"/>
            <w:bottom w:val="none" w:sz="0" w:space="0" w:color="auto"/>
            <w:right w:val="none" w:sz="0" w:space="0" w:color="auto"/>
          </w:divBdr>
          <w:divsChild>
            <w:div w:id="2879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40724">
      <w:bodyDiv w:val="1"/>
      <w:marLeft w:val="0"/>
      <w:marRight w:val="0"/>
      <w:marTop w:val="0"/>
      <w:marBottom w:val="0"/>
      <w:divBdr>
        <w:top w:val="none" w:sz="0" w:space="0" w:color="auto"/>
        <w:left w:val="none" w:sz="0" w:space="0" w:color="auto"/>
        <w:bottom w:val="none" w:sz="0" w:space="0" w:color="auto"/>
        <w:right w:val="none" w:sz="0" w:space="0" w:color="auto"/>
      </w:divBdr>
    </w:div>
    <w:div w:id="1415859603">
      <w:bodyDiv w:val="1"/>
      <w:marLeft w:val="0"/>
      <w:marRight w:val="0"/>
      <w:marTop w:val="0"/>
      <w:marBottom w:val="0"/>
      <w:divBdr>
        <w:top w:val="none" w:sz="0" w:space="0" w:color="auto"/>
        <w:left w:val="none" w:sz="0" w:space="0" w:color="auto"/>
        <w:bottom w:val="none" w:sz="0" w:space="0" w:color="auto"/>
        <w:right w:val="none" w:sz="0" w:space="0" w:color="auto"/>
      </w:divBdr>
    </w:div>
    <w:div w:id="1422750829">
      <w:bodyDiv w:val="1"/>
      <w:marLeft w:val="0"/>
      <w:marRight w:val="0"/>
      <w:marTop w:val="0"/>
      <w:marBottom w:val="0"/>
      <w:divBdr>
        <w:top w:val="none" w:sz="0" w:space="0" w:color="auto"/>
        <w:left w:val="none" w:sz="0" w:space="0" w:color="auto"/>
        <w:bottom w:val="none" w:sz="0" w:space="0" w:color="auto"/>
        <w:right w:val="none" w:sz="0" w:space="0" w:color="auto"/>
      </w:divBdr>
      <w:divsChild>
        <w:div w:id="1400638887">
          <w:marLeft w:val="-720"/>
          <w:marRight w:val="0"/>
          <w:marTop w:val="0"/>
          <w:marBottom w:val="0"/>
          <w:divBdr>
            <w:top w:val="none" w:sz="0" w:space="0" w:color="auto"/>
            <w:left w:val="none" w:sz="0" w:space="0" w:color="auto"/>
            <w:bottom w:val="none" w:sz="0" w:space="0" w:color="auto"/>
            <w:right w:val="none" w:sz="0" w:space="0" w:color="auto"/>
          </w:divBdr>
        </w:div>
      </w:divsChild>
    </w:div>
    <w:div w:id="1427001768">
      <w:bodyDiv w:val="1"/>
      <w:marLeft w:val="0"/>
      <w:marRight w:val="0"/>
      <w:marTop w:val="0"/>
      <w:marBottom w:val="0"/>
      <w:divBdr>
        <w:top w:val="none" w:sz="0" w:space="0" w:color="auto"/>
        <w:left w:val="none" w:sz="0" w:space="0" w:color="auto"/>
        <w:bottom w:val="none" w:sz="0" w:space="0" w:color="auto"/>
        <w:right w:val="none" w:sz="0" w:space="0" w:color="auto"/>
      </w:divBdr>
      <w:divsChild>
        <w:div w:id="1337490493">
          <w:marLeft w:val="0"/>
          <w:marRight w:val="0"/>
          <w:marTop w:val="0"/>
          <w:marBottom w:val="0"/>
          <w:divBdr>
            <w:top w:val="none" w:sz="0" w:space="0" w:color="auto"/>
            <w:left w:val="none" w:sz="0" w:space="0" w:color="auto"/>
            <w:bottom w:val="none" w:sz="0" w:space="0" w:color="auto"/>
            <w:right w:val="none" w:sz="0" w:space="0" w:color="auto"/>
          </w:divBdr>
          <w:divsChild>
            <w:div w:id="6589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29110">
      <w:bodyDiv w:val="1"/>
      <w:marLeft w:val="0"/>
      <w:marRight w:val="0"/>
      <w:marTop w:val="0"/>
      <w:marBottom w:val="0"/>
      <w:divBdr>
        <w:top w:val="none" w:sz="0" w:space="0" w:color="auto"/>
        <w:left w:val="none" w:sz="0" w:space="0" w:color="auto"/>
        <w:bottom w:val="none" w:sz="0" w:space="0" w:color="auto"/>
        <w:right w:val="none" w:sz="0" w:space="0" w:color="auto"/>
      </w:divBdr>
    </w:div>
    <w:div w:id="1430153022">
      <w:bodyDiv w:val="1"/>
      <w:marLeft w:val="0"/>
      <w:marRight w:val="0"/>
      <w:marTop w:val="0"/>
      <w:marBottom w:val="0"/>
      <w:divBdr>
        <w:top w:val="none" w:sz="0" w:space="0" w:color="auto"/>
        <w:left w:val="none" w:sz="0" w:space="0" w:color="auto"/>
        <w:bottom w:val="none" w:sz="0" w:space="0" w:color="auto"/>
        <w:right w:val="none" w:sz="0" w:space="0" w:color="auto"/>
      </w:divBdr>
      <w:divsChild>
        <w:div w:id="398479358">
          <w:marLeft w:val="0"/>
          <w:marRight w:val="0"/>
          <w:marTop w:val="0"/>
          <w:marBottom w:val="0"/>
          <w:divBdr>
            <w:top w:val="none" w:sz="0" w:space="0" w:color="auto"/>
            <w:left w:val="none" w:sz="0" w:space="0" w:color="auto"/>
            <w:bottom w:val="none" w:sz="0" w:space="0" w:color="auto"/>
            <w:right w:val="none" w:sz="0" w:space="0" w:color="auto"/>
          </w:divBdr>
        </w:div>
        <w:div w:id="981812844">
          <w:marLeft w:val="0"/>
          <w:marRight w:val="0"/>
          <w:marTop w:val="0"/>
          <w:marBottom w:val="0"/>
          <w:divBdr>
            <w:top w:val="single" w:sz="2" w:space="0" w:color="E3E3E3"/>
            <w:left w:val="single" w:sz="2" w:space="0" w:color="E3E3E3"/>
            <w:bottom w:val="single" w:sz="2" w:space="0" w:color="E3E3E3"/>
            <w:right w:val="single" w:sz="2" w:space="0" w:color="E3E3E3"/>
          </w:divBdr>
          <w:divsChild>
            <w:div w:id="985890399">
              <w:marLeft w:val="0"/>
              <w:marRight w:val="0"/>
              <w:marTop w:val="0"/>
              <w:marBottom w:val="0"/>
              <w:divBdr>
                <w:top w:val="single" w:sz="2" w:space="0" w:color="E3E3E3"/>
                <w:left w:val="single" w:sz="2" w:space="0" w:color="E3E3E3"/>
                <w:bottom w:val="single" w:sz="2" w:space="0" w:color="E3E3E3"/>
                <w:right w:val="single" w:sz="2" w:space="0" w:color="E3E3E3"/>
              </w:divBdr>
              <w:divsChild>
                <w:div w:id="1166169536">
                  <w:marLeft w:val="0"/>
                  <w:marRight w:val="0"/>
                  <w:marTop w:val="0"/>
                  <w:marBottom w:val="0"/>
                  <w:divBdr>
                    <w:top w:val="single" w:sz="2" w:space="0" w:color="E3E3E3"/>
                    <w:left w:val="single" w:sz="2" w:space="0" w:color="E3E3E3"/>
                    <w:bottom w:val="single" w:sz="2" w:space="0" w:color="E3E3E3"/>
                    <w:right w:val="single" w:sz="2" w:space="0" w:color="E3E3E3"/>
                  </w:divBdr>
                  <w:divsChild>
                    <w:div w:id="143282634">
                      <w:marLeft w:val="0"/>
                      <w:marRight w:val="0"/>
                      <w:marTop w:val="0"/>
                      <w:marBottom w:val="0"/>
                      <w:divBdr>
                        <w:top w:val="single" w:sz="2" w:space="0" w:color="E3E3E3"/>
                        <w:left w:val="single" w:sz="2" w:space="0" w:color="E3E3E3"/>
                        <w:bottom w:val="single" w:sz="2" w:space="0" w:color="E3E3E3"/>
                        <w:right w:val="single" w:sz="2" w:space="0" w:color="E3E3E3"/>
                      </w:divBdr>
                      <w:divsChild>
                        <w:div w:id="1322390313">
                          <w:marLeft w:val="0"/>
                          <w:marRight w:val="0"/>
                          <w:marTop w:val="0"/>
                          <w:marBottom w:val="0"/>
                          <w:divBdr>
                            <w:top w:val="single" w:sz="2" w:space="0" w:color="E3E3E3"/>
                            <w:left w:val="single" w:sz="2" w:space="0" w:color="E3E3E3"/>
                            <w:bottom w:val="single" w:sz="2" w:space="0" w:color="E3E3E3"/>
                            <w:right w:val="single" w:sz="2" w:space="0" w:color="E3E3E3"/>
                          </w:divBdr>
                          <w:divsChild>
                            <w:div w:id="29741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8262824">
                                  <w:marLeft w:val="0"/>
                                  <w:marRight w:val="0"/>
                                  <w:marTop w:val="0"/>
                                  <w:marBottom w:val="0"/>
                                  <w:divBdr>
                                    <w:top w:val="single" w:sz="2" w:space="0" w:color="E3E3E3"/>
                                    <w:left w:val="single" w:sz="2" w:space="0" w:color="E3E3E3"/>
                                    <w:bottom w:val="single" w:sz="2" w:space="0" w:color="E3E3E3"/>
                                    <w:right w:val="single" w:sz="2" w:space="0" w:color="E3E3E3"/>
                                  </w:divBdr>
                                  <w:divsChild>
                                    <w:div w:id="1837106677">
                                      <w:marLeft w:val="0"/>
                                      <w:marRight w:val="0"/>
                                      <w:marTop w:val="0"/>
                                      <w:marBottom w:val="0"/>
                                      <w:divBdr>
                                        <w:top w:val="single" w:sz="2" w:space="0" w:color="E3E3E3"/>
                                        <w:left w:val="single" w:sz="2" w:space="0" w:color="E3E3E3"/>
                                        <w:bottom w:val="single" w:sz="2" w:space="0" w:color="E3E3E3"/>
                                        <w:right w:val="single" w:sz="2" w:space="0" w:color="E3E3E3"/>
                                      </w:divBdr>
                                      <w:divsChild>
                                        <w:div w:id="505753352">
                                          <w:marLeft w:val="0"/>
                                          <w:marRight w:val="0"/>
                                          <w:marTop w:val="0"/>
                                          <w:marBottom w:val="0"/>
                                          <w:divBdr>
                                            <w:top w:val="single" w:sz="2" w:space="0" w:color="E3E3E3"/>
                                            <w:left w:val="single" w:sz="2" w:space="0" w:color="E3E3E3"/>
                                            <w:bottom w:val="single" w:sz="2" w:space="0" w:color="E3E3E3"/>
                                            <w:right w:val="single" w:sz="2" w:space="0" w:color="E3E3E3"/>
                                          </w:divBdr>
                                          <w:divsChild>
                                            <w:div w:id="971136678">
                                              <w:marLeft w:val="0"/>
                                              <w:marRight w:val="0"/>
                                              <w:marTop w:val="0"/>
                                              <w:marBottom w:val="0"/>
                                              <w:divBdr>
                                                <w:top w:val="single" w:sz="2" w:space="0" w:color="E3E3E3"/>
                                                <w:left w:val="single" w:sz="2" w:space="0" w:color="E3E3E3"/>
                                                <w:bottom w:val="single" w:sz="2" w:space="0" w:color="E3E3E3"/>
                                                <w:right w:val="single" w:sz="2" w:space="0" w:color="E3E3E3"/>
                                              </w:divBdr>
                                              <w:divsChild>
                                                <w:div w:id="422067279">
                                                  <w:marLeft w:val="0"/>
                                                  <w:marRight w:val="0"/>
                                                  <w:marTop w:val="0"/>
                                                  <w:marBottom w:val="0"/>
                                                  <w:divBdr>
                                                    <w:top w:val="single" w:sz="2" w:space="0" w:color="E3E3E3"/>
                                                    <w:left w:val="single" w:sz="2" w:space="0" w:color="E3E3E3"/>
                                                    <w:bottom w:val="single" w:sz="2" w:space="0" w:color="E3E3E3"/>
                                                    <w:right w:val="single" w:sz="2" w:space="0" w:color="E3E3E3"/>
                                                  </w:divBdr>
                                                  <w:divsChild>
                                                    <w:div w:id="2063095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41023619">
      <w:bodyDiv w:val="1"/>
      <w:marLeft w:val="0"/>
      <w:marRight w:val="0"/>
      <w:marTop w:val="0"/>
      <w:marBottom w:val="0"/>
      <w:divBdr>
        <w:top w:val="none" w:sz="0" w:space="0" w:color="auto"/>
        <w:left w:val="none" w:sz="0" w:space="0" w:color="auto"/>
        <w:bottom w:val="none" w:sz="0" w:space="0" w:color="auto"/>
        <w:right w:val="none" w:sz="0" w:space="0" w:color="auto"/>
      </w:divBdr>
    </w:div>
    <w:div w:id="1471441075">
      <w:bodyDiv w:val="1"/>
      <w:marLeft w:val="0"/>
      <w:marRight w:val="0"/>
      <w:marTop w:val="0"/>
      <w:marBottom w:val="0"/>
      <w:divBdr>
        <w:top w:val="none" w:sz="0" w:space="0" w:color="auto"/>
        <w:left w:val="none" w:sz="0" w:space="0" w:color="auto"/>
        <w:bottom w:val="none" w:sz="0" w:space="0" w:color="auto"/>
        <w:right w:val="none" w:sz="0" w:space="0" w:color="auto"/>
      </w:divBdr>
    </w:div>
    <w:div w:id="1472020038">
      <w:bodyDiv w:val="1"/>
      <w:marLeft w:val="0"/>
      <w:marRight w:val="0"/>
      <w:marTop w:val="0"/>
      <w:marBottom w:val="0"/>
      <w:divBdr>
        <w:top w:val="none" w:sz="0" w:space="0" w:color="auto"/>
        <w:left w:val="none" w:sz="0" w:space="0" w:color="auto"/>
        <w:bottom w:val="none" w:sz="0" w:space="0" w:color="auto"/>
        <w:right w:val="none" w:sz="0" w:space="0" w:color="auto"/>
      </w:divBdr>
    </w:div>
    <w:div w:id="1500658390">
      <w:bodyDiv w:val="1"/>
      <w:marLeft w:val="0"/>
      <w:marRight w:val="0"/>
      <w:marTop w:val="0"/>
      <w:marBottom w:val="0"/>
      <w:divBdr>
        <w:top w:val="none" w:sz="0" w:space="0" w:color="auto"/>
        <w:left w:val="none" w:sz="0" w:space="0" w:color="auto"/>
        <w:bottom w:val="none" w:sz="0" w:space="0" w:color="auto"/>
        <w:right w:val="none" w:sz="0" w:space="0" w:color="auto"/>
      </w:divBdr>
      <w:divsChild>
        <w:div w:id="1846092524">
          <w:marLeft w:val="0"/>
          <w:marRight w:val="0"/>
          <w:marTop w:val="0"/>
          <w:marBottom w:val="0"/>
          <w:divBdr>
            <w:top w:val="none" w:sz="0" w:space="0" w:color="auto"/>
            <w:left w:val="none" w:sz="0" w:space="0" w:color="auto"/>
            <w:bottom w:val="none" w:sz="0" w:space="0" w:color="auto"/>
            <w:right w:val="none" w:sz="0" w:space="0" w:color="auto"/>
          </w:divBdr>
          <w:divsChild>
            <w:div w:id="103909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5826">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sChild>
        <w:div w:id="1455758497">
          <w:marLeft w:val="0"/>
          <w:marRight w:val="0"/>
          <w:marTop w:val="0"/>
          <w:marBottom w:val="0"/>
          <w:divBdr>
            <w:top w:val="none" w:sz="0" w:space="0" w:color="auto"/>
            <w:left w:val="none" w:sz="0" w:space="0" w:color="auto"/>
            <w:bottom w:val="none" w:sz="0" w:space="0" w:color="auto"/>
            <w:right w:val="none" w:sz="0" w:space="0" w:color="auto"/>
          </w:divBdr>
          <w:divsChild>
            <w:div w:id="10769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795">
      <w:bodyDiv w:val="1"/>
      <w:marLeft w:val="0"/>
      <w:marRight w:val="0"/>
      <w:marTop w:val="0"/>
      <w:marBottom w:val="0"/>
      <w:divBdr>
        <w:top w:val="none" w:sz="0" w:space="0" w:color="auto"/>
        <w:left w:val="none" w:sz="0" w:space="0" w:color="auto"/>
        <w:bottom w:val="none" w:sz="0" w:space="0" w:color="auto"/>
        <w:right w:val="none" w:sz="0" w:space="0" w:color="auto"/>
      </w:divBdr>
    </w:div>
    <w:div w:id="1517649236">
      <w:bodyDiv w:val="1"/>
      <w:marLeft w:val="0"/>
      <w:marRight w:val="0"/>
      <w:marTop w:val="0"/>
      <w:marBottom w:val="0"/>
      <w:divBdr>
        <w:top w:val="none" w:sz="0" w:space="0" w:color="auto"/>
        <w:left w:val="none" w:sz="0" w:space="0" w:color="auto"/>
        <w:bottom w:val="none" w:sz="0" w:space="0" w:color="auto"/>
        <w:right w:val="none" w:sz="0" w:space="0" w:color="auto"/>
      </w:divBdr>
      <w:divsChild>
        <w:div w:id="1725638381">
          <w:marLeft w:val="0"/>
          <w:marRight w:val="0"/>
          <w:marTop w:val="0"/>
          <w:marBottom w:val="0"/>
          <w:divBdr>
            <w:top w:val="none" w:sz="0" w:space="0" w:color="auto"/>
            <w:left w:val="none" w:sz="0" w:space="0" w:color="auto"/>
            <w:bottom w:val="none" w:sz="0" w:space="0" w:color="auto"/>
            <w:right w:val="none" w:sz="0" w:space="0" w:color="auto"/>
          </w:divBdr>
          <w:divsChild>
            <w:div w:id="1975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84444">
      <w:bodyDiv w:val="1"/>
      <w:marLeft w:val="0"/>
      <w:marRight w:val="0"/>
      <w:marTop w:val="0"/>
      <w:marBottom w:val="0"/>
      <w:divBdr>
        <w:top w:val="none" w:sz="0" w:space="0" w:color="auto"/>
        <w:left w:val="none" w:sz="0" w:space="0" w:color="auto"/>
        <w:bottom w:val="none" w:sz="0" w:space="0" w:color="auto"/>
        <w:right w:val="none" w:sz="0" w:space="0" w:color="auto"/>
      </w:divBdr>
      <w:divsChild>
        <w:div w:id="1387754883">
          <w:marLeft w:val="0"/>
          <w:marRight w:val="0"/>
          <w:marTop w:val="0"/>
          <w:marBottom w:val="0"/>
          <w:divBdr>
            <w:top w:val="none" w:sz="0" w:space="0" w:color="auto"/>
            <w:left w:val="none" w:sz="0" w:space="0" w:color="auto"/>
            <w:bottom w:val="none" w:sz="0" w:space="0" w:color="auto"/>
            <w:right w:val="none" w:sz="0" w:space="0" w:color="auto"/>
          </w:divBdr>
          <w:divsChild>
            <w:div w:id="1552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889">
      <w:bodyDiv w:val="1"/>
      <w:marLeft w:val="0"/>
      <w:marRight w:val="0"/>
      <w:marTop w:val="0"/>
      <w:marBottom w:val="0"/>
      <w:divBdr>
        <w:top w:val="none" w:sz="0" w:space="0" w:color="auto"/>
        <w:left w:val="none" w:sz="0" w:space="0" w:color="auto"/>
        <w:bottom w:val="none" w:sz="0" w:space="0" w:color="auto"/>
        <w:right w:val="none" w:sz="0" w:space="0" w:color="auto"/>
      </w:divBdr>
    </w:div>
    <w:div w:id="1538008909">
      <w:bodyDiv w:val="1"/>
      <w:marLeft w:val="0"/>
      <w:marRight w:val="0"/>
      <w:marTop w:val="0"/>
      <w:marBottom w:val="0"/>
      <w:divBdr>
        <w:top w:val="none" w:sz="0" w:space="0" w:color="auto"/>
        <w:left w:val="none" w:sz="0" w:space="0" w:color="auto"/>
        <w:bottom w:val="none" w:sz="0" w:space="0" w:color="auto"/>
        <w:right w:val="none" w:sz="0" w:space="0" w:color="auto"/>
      </w:divBdr>
    </w:div>
    <w:div w:id="1545291735">
      <w:bodyDiv w:val="1"/>
      <w:marLeft w:val="0"/>
      <w:marRight w:val="0"/>
      <w:marTop w:val="0"/>
      <w:marBottom w:val="0"/>
      <w:divBdr>
        <w:top w:val="none" w:sz="0" w:space="0" w:color="auto"/>
        <w:left w:val="none" w:sz="0" w:space="0" w:color="auto"/>
        <w:bottom w:val="none" w:sz="0" w:space="0" w:color="auto"/>
        <w:right w:val="none" w:sz="0" w:space="0" w:color="auto"/>
      </w:divBdr>
    </w:div>
    <w:div w:id="1549998510">
      <w:bodyDiv w:val="1"/>
      <w:marLeft w:val="0"/>
      <w:marRight w:val="0"/>
      <w:marTop w:val="0"/>
      <w:marBottom w:val="0"/>
      <w:divBdr>
        <w:top w:val="none" w:sz="0" w:space="0" w:color="auto"/>
        <w:left w:val="none" w:sz="0" w:space="0" w:color="auto"/>
        <w:bottom w:val="none" w:sz="0" w:space="0" w:color="auto"/>
        <w:right w:val="none" w:sz="0" w:space="0" w:color="auto"/>
      </w:divBdr>
      <w:divsChild>
        <w:div w:id="706445283">
          <w:marLeft w:val="0"/>
          <w:marRight w:val="0"/>
          <w:marTop w:val="0"/>
          <w:marBottom w:val="0"/>
          <w:divBdr>
            <w:top w:val="none" w:sz="0" w:space="0" w:color="auto"/>
            <w:left w:val="none" w:sz="0" w:space="0" w:color="auto"/>
            <w:bottom w:val="none" w:sz="0" w:space="0" w:color="auto"/>
            <w:right w:val="none" w:sz="0" w:space="0" w:color="auto"/>
          </w:divBdr>
          <w:divsChild>
            <w:div w:id="10377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60777">
      <w:bodyDiv w:val="1"/>
      <w:marLeft w:val="0"/>
      <w:marRight w:val="0"/>
      <w:marTop w:val="0"/>
      <w:marBottom w:val="0"/>
      <w:divBdr>
        <w:top w:val="none" w:sz="0" w:space="0" w:color="auto"/>
        <w:left w:val="none" w:sz="0" w:space="0" w:color="auto"/>
        <w:bottom w:val="none" w:sz="0" w:space="0" w:color="auto"/>
        <w:right w:val="none" w:sz="0" w:space="0" w:color="auto"/>
      </w:divBdr>
    </w:div>
    <w:div w:id="1553154937">
      <w:bodyDiv w:val="1"/>
      <w:marLeft w:val="0"/>
      <w:marRight w:val="0"/>
      <w:marTop w:val="0"/>
      <w:marBottom w:val="0"/>
      <w:divBdr>
        <w:top w:val="none" w:sz="0" w:space="0" w:color="auto"/>
        <w:left w:val="none" w:sz="0" w:space="0" w:color="auto"/>
        <w:bottom w:val="none" w:sz="0" w:space="0" w:color="auto"/>
        <w:right w:val="none" w:sz="0" w:space="0" w:color="auto"/>
      </w:divBdr>
      <w:divsChild>
        <w:div w:id="745999914">
          <w:marLeft w:val="-720"/>
          <w:marRight w:val="0"/>
          <w:marTop w:val="0"/>
          <w:marBottom w:val="0"/>
          <w:divBdr>
            <w:top w:val="none" w:sz="0" w:space="0" w:color="auto"/>
            <w:left w:val="none" w:sz="0" w:space="0" w:color="auto"/>
            <w:bottom w:val="none" w:sz="0" w:space="0" w:color="auto"/>
            <w:right w:val="none" w:sz="0" w:space="0" w:color="auto"/>
          </w:divBdr>
        </w:div>
      </w:divsChild>
    </w:div>
    <w:div w:id="1558007761">
      <w:bodyDiv w:val="1"/>
      <w:marLeft w:val="0"/>
      <w:marRight w:val="0"/>
      <w:marTop w:val="0"/>
      <w:marBottom w:val="0"/>
      <w:divBdr>
        <w:top w:val="none" w:sz="0" w:space="0" w:color="auto"/>
        <w:left w:val="none" w:sz="0" w:space="0" w:color="auto"/>
        <w:bottom w:val="none" w:sz="0" w:space="0" w:color="auto"/>
        <w:right w:val="none" w:sz="0" w:space="0" w:color="auto"/>
      </w:divBdr>
    </w:div>
    <w:div w:id="1567376211">
      <w:bodyDiv w:val="1"/>
      <w:marLeft w:val="0"/>
      <w:marRight w:val="0"/>
      <w:marTop w:val="0"/>
      <w:marBottom w:val="0"/>
      <w:divBdr>
        <w:top w:val="none" w:sz="0" w:space="0" w:color="auto"/>
        <w:left w:val="none" w:sz="0" w:space="0" w:color="auto"/>
        <w:bottom w:val="none" w:sz="0" w:space="0" w:color="auto"/>
        <w:right w:val="none" w:sz="0" w:space="0" w:color="auto"/>
      </w:divBdr>
      <w:divsChild>
        <w:div w:id="1843204630">
          <w:marLeft w:val="0"/>
          <w:marRight w:val="0"/>
          <w:marTop w:val="0"/>
          <w:marBottom w:val="0"/>
          <w:divBdr>
            <w:top w:val="none" w:sz="0" w:space="0" w:color="auto"/>
            <w:left w:val="none" w:sz="0" w:space="0" w:color="auto"/>
            <w:bottom w:val="none" w:sz="0" w:space="0" w:color="auto"/>
            <w:right w:val="none" w:sz="0" w:space="0" w:color="auto"/>
          </w:divBdr>
          <w:divsChild>
            <w:div w:id="125759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71409">
      <w:bodyDiv w:val="1"/>
      <w:marLeft w:val="0"/>
      <w:marRight w:val="0"/>
      <w:marTop w:val="0"/>
      <w:marBottom w:val="0"/>
      <w:divBdr>
        <w:top w:val="none" w:sz="0" w:space="0" w:color="auto"/>
        <w:left w:val="none" w:sz="0" w:space="0" w:color="auto"/>
        <w:bottom w:val="none" w:sz="0" w:space="0" w:color="auto"/>
        <w:right w:val="none" w:sz="0" w:space="0" w:color="auto"/>
      </w:divBdr>
      <w:divsChild>
        <w:div w:id="987369285">
          <w:marLeft w:val="-720"/>
          <w:marRight w:val="0"/>
          <w:marTop w:val="0"/>
          <w:marBottom w:val="0"/>
          <w:divBdr>
            <w:top w:val="none" w:sz="0" w:space="0" w:color="auto"/>
            <w:left w:val="none" w:sz="0" w:space="0" w:color="auto"/>
            <w:bottom w:val="none" w:sz="0" w:space="0" w:color="auto"/>
            <w:right w:val="none" w:sz="0" w:space="0" w:color="auto"/>
          </w:divBdr>
        </w:div>
      </w:divsChild>
    </w:div>
    <w:div w:id="1580095380">
      <w:bodyDiv w:val="1"/>
      <w:marLeft w:val="0"/>
      <w:marRight w:val="0"/>
      <w:marTop w:val="0"/>
      <w:marBottom w:val="0"/>
      <w:divBdr>
        <w:top w:val="none" w:sz="0" w:space="0" w:color="auto"/>
        <w:left w:val="none" w:sz="0" w:space="0" w:color="auto"/>
        <w:bottom w:val="none" w:sz="0" w:space="0" w:color="auto"/>
        <w:right w:val="none" w:sz="0" w:space="0" w:color="auto"/>
      </w:divBdr>
    </w:div>
    <w:div w:id="1585265232">
      <w:bodyDiv w:val="1"/>
      <w:marLeft w:val="0"/>
      <w:marRight w:val="0"/>
      <w:marTop w:val="0"/>
      <w:marBottom w:val="0"/>
      <w:divBdr>
        <w:top w:val="none" w:sz="0" w:space="0" w:color="auto"/>
        <w:left w:val="none" w:sz="0" w:space="0" w:color="auto"/>
        <w:bottom w:val="none" w:sz="0" w:space="0" w:color="auto"/>
        <w:right w:val="none" w:sz="0" w:space="0" w:color="auto"/>
      </w:divBdr>
    </w:div>
    <w:div w:id="1586574816">
      <w:bodyDiv w:val="1"/>
      <w:marLeft w:val="0"/>
      <w:marRight w:val="0"/>
      <w:marTop w:val="0"/>
      <w:marBottom w:val="0"/>
      <w:divBdr>
        <w:top w:val="none" w:sz="0" w:space="0" w:color="auto"/>
        <w:left w:val="none" w:sz="0" w:space="0" w:color="auto"/>
        <w:bottom w:val="none" w:sz="0" w:space="0" w:color="auto"/>
        <w:right w:val="none" w:sz="0" w:space="0" w:color="auto"/>
      </w:divBdr>
    </w:div>
    <w:div w:id="1595286293">
      <w:bodyDiv w:val="1"/>
      <w:marLeft w:val="0"/>
      <w:marRight w:val="0"/>
      <w:marTop w:val="0"/>
      <w:marBottom w:val="0"/>
      <w:divBdr>
        <w:top w:val="none" w:sz="0" w:space="0" w:color="auto"/>
        <w:left w:val="none" w:sz="0" w:space="0" w:color="auto"/>
        <w:bottom w:val="none" w:sz="0" w:space="0" w:color="auto"/>
        <w:right w:val="none" w:sz="0" w:space="0" w:color="auto"/>
      </w:divBdr>
      <w:divsChild>
        <w:div w:id="1691491906">
          <w:marLeft w:val="0"/>
          <w:marRight w:val="0"/>
          <w:marTop w:val="0"/>
          <w:marBottom w:val="0"/>
          <w:divBdr>
            <w:top w:val="none" w:sz="0" w:space="0" w:color="auto"/>
            <w:left w:val="none" w:sz="0" w:space="0" w:color="auto"/>
            <w:bottom w:val="none" w:sz="0" w:space="0" w:color="auto"/>
            <w:right w:val="none" w:sz="0" w:space="0" w:color="auto"/>
          </w:divBdr>
          <w:divsChild>
            <w:div w:id="16009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6393">
      <w:bodyDiv w:val="1"/>
      <w:marLeft w:val="0"/>
      <w:marRight w:val="0"/>
      <w:marTop w:val="0"/>
      <w:marBottom w:val="0"/>
      <w:divBdr>
        <w:top w:val="none" w:sz="0" w:space="0" w:color="auto"/>
        <w:left w:val="none" w:sz="0" w:space="0" w:color="auto"/>
        <w:bottom w:val="none" w:sz="0" w:space="0" w:color="auto"/>
        <w:right w:val="none" w:sz="0" w:space="0" w:color="auto"/>
      </w:divBdr>
      <w:divsChild>
        <w:div w:id="1467699518">
          <w:marLeft w:val="0"/>
          <w:marRight w:val="0"/>
          <w:marTop w:val="0"/>
          <w:marBottom w:val="0"/>
          <w:divBdr>
            <w:top w:val="none" w:sz="0" w:space="0" w:color="auto"/>
            <w:left w:val="none" w:sz="0" w:space="0" w:color="auto"/>
            <w:bottom w:val="none" w:sz="0" w:space="0" w:color="auto"/>
            <w:right w:val="none" w:sz="0" w:space="0" w:color="auto"/>
          </w:divBdr>
          <w:divsChild>
            <w:div w:id="12272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0973">
      <w:bodyDiv w:val="1"/>
      <w:marLeft w:val="0"/>
      <w:marRight w:val="0"/>
      <w:marTop w:val="0"/>
      <w:marBottom w:val="0"/>
      <w:divBdr>
        <w:top w:val="none" w:sz="0" w:space="0" w:color="auto"/>
        <w:left w:val="none" w:sz="0" w:space="0" w:color="auto"/>
        <w:bottom w:val="none" w:sz="0" w:space="0" w:color="auto"/>
        <w:right w:val="none" w:sz="0" w:space="0" w:color="auto"/>
      </w:divBdr>
    </w:div>
    <w:div w:id="1603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8863228">
          <w:marLeft w:val="0"/>
          <w:marRight w:val="0"/>
          <w:marTop w:val="0"/>
          <w:marBottom w:val="0"/>
          <w:divBdr>
            <w:top w:val="none" w:sz="0" w:space="0" w:color="auto"/>
            <w:left w:val="none" w:sz="0" w:space="0" w:color="auto"/>
            <w:bottom w:val="none" w:sz="0" w:space="0" w:color="auto"/>
            <w:right w:val="none" w:sz="0" w:space="0" w:color="auto"/>
          </w:divBdr>
          <w:divsChild>
            <w:div w:id="2051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7718">
      <w:bodyDiv w:val="1"/>
      <w:marLeft w:val="0"/>
      <w:marRight w:val="0"/>
      <w:marTop w:val="0"/>
      <w:marBottom w:val="0"/>
      <w:divBdr>
        <w:top w:val="none" w:sz="0" w:space="0" w:color="auto"/>
        <w:left w:val="none" w:sz="0" w:space="0" w:color="auto"/>
        <w:bottom w:val="none" w:sz="0" w:space="0" w:color="auto"/>
        <w:right w:val="none" w:sz="0" w:space="0" w:color="auto"/>
      </w:divBdr>
      <w:divsChild>
        <w:div w:id="694381728">
          <w:marLeft w:val="0"/>
          <w:marRight w:val="0"/>
          <w:marTop w:val="0"/>
          <w:marBottom w:val="0"/>
          <w:divBdr>
            <w:top w:val="none" w:sz="0" w:space="0" w:color="auto"/>
            <w:left w:val="none" w:sz="0" w:space="0" w:color="auto"/>
            <w:bottom w:val="none" w:sz="0" w:space="0" w:color="auto"/>
            <w:right w:val="none" w:sz="0" w:space="0" w:color="auto"/>
          </w:divBdr>
          <w:divsChild>
            <w:div w:id="6146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3820">
      <w:bodyDiv w:val="1"/>
      <w:marLeft w:val="0"/>
      <w:marRight w:val="0"/>
      <w:marTop w:val="0"/>
      <w:marBottom w:val="0"/>
      <w:divBdr>
        <w:top w:val="none" w:sz="0" w:space="0" w:color="auto"/>
        <w:left w:val="none" w:sz="0" w:space="0" w:color="auto"/>
        <w:bottom w:val="none" w:sz="0" w:space="0" w:color="auto"/>
        <w:right w:val="none" w:sz="0" w:space="0" w:color="auto"/>
      </w:divBdr>
      <w:divsChild>
        <w:div w:id="2100328622">
          <w:marLeft w:val="0"/>
          <w:marRight w:val="0"/>
          <w:marTop w:val="0"/>
          <w:marBottom w:val="0"/>
          <w:divBdr>
            <w:top w:val="none" w:sz="0" w:space="0" w:color="auto"/>
            <w:left w:val="none" w:sz="0" w:space="0" w:color="auto"/>
            <w:bottom w:val="none" w:sz="0" w:space="0" w:color="auto"/>
            <w:right w:val="none" w:sz="0" w:space="0" w:color="auto"/>
          </w:divBdr>
          <w:divsChild>
            <w:div w:id="8164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1308">
      <w:bodyDiv w:val="1"/>
      <w:marLeft w:val="0"/>
      <w:marRight w:val="0"/>
      <w:marTop w:val="0"/>
      <w:marBottom w:val="0"/>
      <w:divBdr>
        <w:top w:val="none" w:sz="0" w:space="0" w:color="auto"/>
        <w:left w:val="none" w:sz="0" w:space="0" w:color="auto"/>
        <w:bottom w:val="none" w:sz="0" w:space="0" w:color="auto"/>
        <w:right w:val="none" w:sz="0" w:space="0" w:color="auto"/>
      </w:divBdr>
    </w:div>
    <w:div w:id="1615669317">
      <w:bodyDiv w:val="1"/>
      <w:marLeft w:val="0"/>
      <w:marRight w:val="0"/>
      <w:marTop w:val="0"/>
      <w:marBottom w:val="0"/>
      <w:divBdr>
        <w:top w:val="none" w:sz="0" w:space="0" w:color="auto"/>
        <w:left w:val="none" w:sz="0" w:space="0" w:color="auto"/>
        <w:bottom w:val="none" w:sz="0" w:space="0" w:color="auto"/>
        <w:right w:val="none" w:sz="0" w:space="0" w:color="auto"/>
      </w:divBdr>
      <w:divsChild>
        <w:div w:id="842741996">
          <w:marLeft w:val="-720"/>
          <w:marRight w:val="0"/>
          <w:marTop w:val="0"/>
          <w:marBottom w:val="0"/>
          <w:divBdr>
            <w:top w:val="none" w:sz="0" w:space="0" w:color="auto"/>
            <w:left w:val="none" w:sz="0" w:space="0" w:color="auto"/>
            <w:bottom w:val="none" w:sz="0" w:space="0" w:color="auto"/>
            <w:right w:val="none" w:sz="0" w:space="0" w:color="auto"/>
          </w:divBdr>
        </w:div>
      </w:divsChild>
    </w:div>
    <w:div w:id="1615671408">
      <w:bodyDiv w:val="1"/>
      <w:marLeft w:val="0"/>
      <w:marRight w:val="0"/>
      <w:marTop w:val="0"/>
      <w:marBottom w:val="0"/>
      <w:divBdr>
        <w:top w:val="none" w:sz="0" w:space="0" w:color="auto"/>
        <w:left w:val="none" w:sz="0" w:space="0" w:color="auto"/>
        <w:bottom w:val="none" w:sz="0" w:space="0" w:color="auto"/>
        <w:right w:val="none" w:sz="0" w:space="0" w:color="auto"/>
      </w:divBdr>
      <w:divsChild>
        <w:div w:id="837423461">
          <w:marLeft w:val="-720"/>
          <w:marRight w:val="0"/>
          <w:marTop w:val="0"/>
          <w:marBottom w:val="0"/>
          <w:divBdr>
            <w:top w:val="none" w:sz="0" w:space="0" w:color="auto"/>
            <w:left w:val="none" w:sz="0" w:space="0" w:color="auto"/>
            <w:bottom w:val="none" w:sz="0" w:space="0" w:color="auto"/>
            <w:right w:val="none" w:sz="0" w:space="0" w:color="auto"/>
          </w:divBdr>
        </w:div>
      </w:divsChild>
    </w:div>
    <w:div w:id="1626689638">
      <w:bodyDiv w:val="1"/>
      <w:marLeft w:val="0"/>
      <w:marRight w:val="0"/>
      <w:marTop w:val="0"/>
      <w:marBottom w:val="0"/>
      <w:divBdr>
        <w:top w:val="none" w:sz="0" w:space="0" w:color="auto"/>
        <w:left w:val="none" w:sz="0" w:space="0" w:color="auto"/>
        <w:bottom w:val="none" w:sz="0" w:space="0" w:color="auto"/>
        <w:right w:val="none" w:sz="0" w:space="0" w:color="auto"/>
      </w:divBdr>
      <w:divsChild>
        <w:div w:id="1524787847">
          <w:marLeft w:val="0"/>
          <w:marRight w:val="0"/>
          <w:marTop w:val="0"/>
          <w:marBottom w:val="0"/>
          <w:divBdr>
            <w:top w:val="none" w:sz="0" w:space="0" w:color="auto"/>
            <w:left w:val="none" w:sz="0" w:space="0" w:color="auto"/>
            <w:bottom w:val="none" w:sz="0" w:space="0" w:color="auto"/>
            <w:right w:val="none" w:sz="0" w:space="0" w:color="auto"/>
          </w:divBdr>
          <w:divsChild>
            <w:div w:id="19375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91011">
      <w:bodyDiv w:val="1"/>
      <w:marLeft w:val="0"/>
      <w:marRight w:val="0"/>
      <w:marTop w:val="0"/>
      <w:marBottom w:val="0"/>
      <w:divBdr>
        <w:top w:val="none" w:sz="0" w:space="0" w:color="auto"/>
        <w:left w:val="none" w:sz="0" w:space="0" w:color="auto"/>
        <w:bottom w:val="none" w:sz="0" w:space="0" w:color="auto"/>
        <w:right w:val="none" w:sz="0" w:space="0" w:color="auto"/>
      </w:divBdr>
      <w:divsChild>
        <w:div w:id="179046483">
          <w:marLeft w:val="0"/>
          <w:marRight w:val="0"/>
          <w:marTop w:val="0"/>
          <w:marBottom w:val="0"/>
          <w:divBdr>
            <w:top w:val="none" w:sz="0" w:space="0" w:color="auto"/>
            <w:left w:val="none" w:sz="0" w:space="0" w:color="auto"/>
            <w:bottom w:val="none" w:sz="0" w:space="0" w:color="auto"/>
            <w:right w:val="none" w:sz="0" w:space="0" w:color="auto"/>
          </w:divBdr>
          <w:divsChild>
            <w:div w:id="9863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5038">
      <w:bodyDiv w:val="1"/>
      <w:marLeft w:val="0"/>
      <w:marRight w:val="0"/>
      <w:marTop w:val="0"/>
      <w:marBottom w:val="0"/>
      <w:divBdr>
        <w:top w:val="none" w:sz="0" w:space="0" w:color="auto"/>
        <w:left w:val="none" w:sz="0" w:space="0" w:color="auto"/>
        <w:bottom w:val="none" w:sz="0" w:space="0" w:color="auto"/>
        <w:right w:val="none" w:sz="0" w:space="0" w:color="auto"/>
      </w:divBdr>
      <w:divsChild>
        <w:div w:id="1730687969">
          <w:marLeft w:val="-720"/>
          <w:marRight w:val="0"/>
          <w:marTop w:val="0"/>
          <w:marBottom w:val="0"/>
          <w:divBdr>
            <w:top w:val="none" w:sz="0" w:space="0" w:color="auto"/>
            <w:left w:val="none" w:sz="0" w:space="0" w:color="auto"/>
            <w:bottom w:val="none" w:sz="0" w:space="0" w:color="auto"/>
            <w:right w:val="none" w:sz="0" w:space="0" w:color="auto"/>
          </w:divBdr>
        </w:div>
      </w:divsChild>
    </w:div>
    <w:div w:id="1641223792">
      <w:bodyDiv w:val="1"/>
      <w:marLeft w:val="0"/>
      <w:marRight w:val="0"/>
      <w:marTop w:val="0"/>
      <w:marBottom w:val="0"/>
      <w:divBdr>
        <w:top w:val="none" w:sz="0" w:space="0" w:color="auto"/>
        <w:left w:val="none" w:sz="0" w:space="0" w:color="auto"/>
        <w:bottom w:val="none" w:sz="0" w:space="0" w:color="auto"/>
        <w:right w:val="none" w:sz="0" w:space="0" w:color="auto"/>
      </w:divBdr>
      <w:divsChild>
        <w:div w:id="1574198775">
          <w:marLeft w:val="-720"/>
          <w:marRight w:val="0"/>
          <w:marTop w:val="0"/>
          <w:marBottom w:val="0"/>
          <w:divBdr>
            <w:top w:val="none" w:sz="0" w:space="0" w:color="auto"/>
            <w:left w:val="none" w:sz="0" w:space="0" w:color="auto"/>
            <w:bottom w:val="none" w:sz="0" w:space="0" w:color="auto"/>
            <w:right w:val="none" w:sz="0" w:space="0" w:color="auto"/>
          </w:divBdr>
        </w:div>
      </w:divsChild>
    </w:div>
    <w:div w:id="1641961299">
      <w:bodyDiv w:val="1"/>
      <w:marLeft w:val="0"/>
      <w:marRight w:val="0"/>
      <w:marTop w:val="0"/>
      <w:marBottom w:val="0"/>
      <w:divBdr>
        <w:top w:val="none" w:sz="0" w:space="0" w:color="auto"/>
        <w:left w:val="none" w:sz="0" w:space="0" w:color="auto"/>
        <w:bottom w:val="none" w:sz="0" w:space="0" w:color="auto"/>
        <w:right w:val="none" w:sz="0" w:space="0" w:color="auto"/>
      </w:divBdr>
    </w:div>
    <w:div w:id="1642268663">
      <w:bodyDiv w:val="1"/>
      <w:marLeft w:val="0"/>
      <w:marRight w:val="0"/>
      <w:marTop w:val="0"/>
      <w:marBottom w:val="0"/>
      <w:divBdr>
        <w:top w:val="none" w:sz="0" w:space="0" w:color="auto"/>
        <w:left w:val="none" w:sz="0" w:space="0" w:color="auto"/>
        <w:bottom w:val="none" w:sz="0" w:space="0" w:color="auto"/>
        <w:right w:val="none" w:sz="0" w:space="0" w:color="auto"/>
      </w:divBdr>
    </w:div>
    <w:div w:id="1663463005">
      <w:bodyDiv w:val="1"/>
      <w:marLeft w:val="0"/>
      <w:marRight w:val="0"/>
      <w:marTop w:val="0"/>
      <w:marBottom w:val="0"/>
      <w:divBdr>
        <w:top w:val="none" w:sz="0" w:space="0" w:color="auto"/>
        <w:left w:val="none" w:sz="0" w:space="0" w:color="auto"/>
        <w:bottom w:val="none" w:sz="0" w:space="0" w:color="auto"/>
        <w:right w:val="none" w:sz="0" w:space="0" w:color="auto"/>
      </w:divBdr>
      <w:divsChild>
        <w:div w:id="81682968">
          <w:marLeft w:val="0"/>
          <w:marRight w:val="0"/>
          <w:marTop w:val="0"/>
          <w:marBottom w:val="0"/>
          <w:divBdr>
            <w:top w:val="none" w:sz="0" w:space="0" w:color="auto"/>
            <w:left w:val="none" w:sz="0" w:space="0" w:color="auto"/>
            <w:bottom w:val="none" w:sz="0" w:space="0" w:color="auto"/>
            <w:right w:val="none" w:sz="0" w:space="0" w:color="auto"/>
          </w:divBdr>
          <w:divsChild>
            <w:div w:id="17684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819">
      <w:bodyDiv w:val="1"/>
      <w:marLeft w:val="0"/>
      <w:marRight w:val="0"/>
      <w:marTop w:val="0"/>
      <w:marBottom w:val="0"/>
      <w:divBdr>
        <w:top w:val="none" w:sz="0" w:space="0" w:color="auto"/>
        <w:left w:val="none" w:sz="0" w:space="0" w:color="auto"/>
        <w:bottom w:val="none" w:sz="0" w:space="0" w:color="auto"/>
        <w:right w:val="none" w:sz="0" w:space="0" w:color="auto"/>
      </w:divBdr>
    </w:div>
    <w:div w:id="1685748102">
      <w:bodyDiv w:val="1"/>
      <w:marLeft w:val="0"/>
      <w:marRight w:val="0"/>
      <w:marTop w:val="0"/>
      <w:marBottom w:val="0"/>
      <w:divBdr>
        <w:top w:val="none" w:sz="0" w:space="0" w:color="auto"/>
        <w:left w:val="none" w:sz="0" w:space="0" w:color="auto"/>
        <w:bottom w:val="none" w:sz="0" w:space="0" w:color="auto"/>
        <w:right w:val="none" w:sz="0" w:space="0" w:color="auto"/>
      </w:divBdr>
      <w:divsChild>
        <w:div w:id="1474786652">
          <w:marLeft w:val="-720"/>
          <w:marRight w:val="0"/>
          <w:marTop w:val="0"/>
          <w:marBottom w:val="0"/>
          <w:divBdr>
            <w:top w:val="none" w:sz="0" w:space="0" w:color="auto"/>
            <w:left w:val="none" w:sz="0" w:space="0" w:color="auto"/>
            <w:bottom w:val="none" w:sz="0" w:space="0" w:color="auto"/>
            <w:right w:val="none" w:sz="0" w:space="0" w:color="auto"/>
          </w:divBdr>
        </w:div>
      </w:divsChild>
    </w:div>
    <w:div w:id="1689061189">
      <w:bodyDiv w:val="1"/>
      <w:marLeft w:val="0"/>
      <w:marRight w:val="0"/>
      <w:marTop w:val="0"/>
      <w:marBottom w:val="0"/>
      <w:divBdr>
        <w:top w:val="none" w:sz="0" w:space="0" w:color="auto"/>
        <w:left w:val="none" w:sz="0" w:space="0" w:color="auto"/>
        <w:bottom w:val="none" w:sz="0" w:space="0" w:color="auto"/>
        <w:right w:val="none" w:sz="0" w:space="0" w:color="auto"/>
      </w:divBdr>
    </w:div>
    <w:div w:id="1690133131">
      <w:bodyDiv w:val="1"/>
      <w:marLeft w:val="0"/>
      <w:marRight w:val="0"/>
      <w:marTop w:val="0"/>
      <w:marBottom w:val="0"/>
      <w:divBdr>
        <w:top w:val="none" w:sz="0" w:space="0" w:color="auto"/>
        <w:left w:val="none" w:sz="0" w:space="0" w:color="auto"/>
        <w:bottom w:val="none" w:sz="0" w:space="0" w:color="auto"/>
        <w:right w:val="none" w:sz="0" w:space="0" w:color="auto"/>
      </w:divBdr>
      <w:divsChild>
        <w:div w:id="216287423">
          <w:marLeft w:val="0"/>
          <w:marRight w:val="0"/>
          <w:marTop w:val="0"/>
          <w:marBottom w:val="0"/>
          <w:divBdr>
            <w:top w:val="none" w:sz="0" w:space="0" w:color="auto"/>
            <w:left w:val="none" w:sz="0" w:space="0" w:color="auto"/>
            <w:bottom w:val="none" w:sz="0" w:space="0" w:color="auto"/>
            <w:right w:val="none" w:sz="0" w:space="0" w:color="auto"/>
          </w:divBdr>
          <w:divsChild>
            <w:div w:id="5140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4371">
      <w:bodyDiv w:val="1"/>
      <w:marLeft w:val="0"/>
      <w:marRight w:val="0"/>
      <w:marTop w:val="0"/>
      <w:marBottom w:val="0"/>
      <w:divBdr>
        <w:top w:val="none" w:sz="0" w:space="0" w:color="auto"/>
        <w:left w:val="none" w:sz="0" w:space="0" w:color="auto"/>
        <w:bottom w:val="none" w:sz="0" w:space="0" w:color="auto"/>
        <w:right w:val="none" w:sz="0" w:space="0" w:color="auto"/>
      </w:divBdr>
      <w:divsChild>
        <w:div w:id="651569151">
          <w:marLeft w:val="-720"/>
          <w:marRight w:val="0"/>
          <w:marTop w:val="0"/>
          <w:marBottom w:val="0"/>
          <w:divBdr>
            <w:top w:val="none" w:sz="0" w:space="0" w:color="auto"/>
            <w:left w:val="none" w:sz="0" w:space="0" w:color="auto"/>
            <w:bottom w:val="none" w:sz="0" w:space="0" w:color="auto"/>
            <w:right w:val="none" w:sz="0" w:space="0" w:color="auto"/>
          </w:divBdr>
        </w:div>
      </w:divsChild>
    </w:div>
    <w:div w:id="1694528746">
      <w:bodyDiv w:val="1"/>
      <w:marLeft w:val="0"/>
      <w:marRight w:val="0"/>
      <w:marTop w:val="0"/>
      <w:marBottom w:val="0"/>
      <w:divBdr>
        <w:top w:val="none" w:sz="0" w:space="0" w:color="auto"/>
        <w:left w:val="none" w:sz="0" w:space="0" w:color="auto"/>
        <w:bottom w:val="none" w:sz="0" w:space="0" w:color="auto"/>
        <w:right w:val="none" w:sz="0" w:space="0" w:color="auto"/>
      </w:divBdr>
      <w:divsChild>
        <w:div w:id="369188546">
          <w:marLeft w:val="-720"/>
          <w:marRight w:val="0"/>
          <w:marTop w:val="0"/>
          <w:marBottom w:val="0"/>
          <w:divBdr>
            <w:top w:val="none" w:sz="0" w:space="0" w:color="auto"/>
            <w:left w:val="none" w:sz="0" w:space="0" w:color="auto"/>
            <w:bottom w:val="none" w:sz="0" w:space="0" w:color="auto"/>
            <w:right w:val="none" w:sz="0" w:space="0" w:color="auto"/>
          </w:divBdr>
        </w:div>
      </w:divsChild>
    </w:div>
    <w:div w:id="1711412742">
      <w:bodyDiv w:val="1"/>
      <w:marLeft w:val="0"/>
      <w:marRight w:val="0"/>
      <w:marTop w:val="0"/>
      <w:marBottom w:val="0"/>
      <w:divBdr>
        <w:top w:val="none" w:sz="0" w:space="0" w:color="auto"/>
        <w:left w:val="none" w:sz="0" w:space="0" w:color="auto"/>
        <w:bottom w:val="none" w:sz="0" w:space="0" w:color="auto"/>
        <w:right w:val="none" w:sz="0" w:space="0" w:color="auto"/>
      </w:divBdr>
    </w:div>
    <w:div w:id="1732340845">
      <w:bodyDiv w:val="1"/>
      <w:marLeft w:val="0"/>
      <w:marRight w:val="0"/>
      <w:marTop w:val="0"/>
      <w:marBottom w:val="0"/>
      <w:divBdr>
        <w:top w:val="none" w:sz="0" w:space="0" w:color="auto"/>
        <w:left w:val="none" w:sz="0" w:space="0" w:color="auto"/>
        <w:bottom w:val="none" w:sz="0" w:space="0" w:color="auto"/>
        <w:right w:val="none" w:sz="0" w:space="0" w:color="auto"/>
      </w:divBdr>
    </w:div>
    <w:div w:id="1735008330">
      <w:bodyDiv w:val="1"/>
      <w:marLeft w:val="0"/>
      <w:marRight w:val="0"/>
      <w:marTop w:val="0"/>
      <w:marBottom w:val="0"/>
      <w:divBdr>
        <w:top w:val="none" w:sz="0" w:space="0" w:color="auto"/>
        <w:left w:val="none" w:sz="0" w:space="0" w:color="auto"/>
        <w:bottom w:val="none" w:sz="0" w:space="0" w:color="auto"/>
        <w:right w:val="none" w:sz="0" w:space="0" w:color="auto"/>
      </w:divBdr>
      <w:divsChild>
        <w:div w:id="915938112">
          <w:marLeft w:val="0"/>
          <w:marRight w:val="0"/>
          <w:marTop w:val="0"/>
          <w:marBottom w:val="0"/>
          <w:divBdr>
            <w:top w:val="none" w:sz="0" w:space="0" w:color="auto"/>
            <w:left w:val="none" w:sz="0" w:space="0" w:color="auto"/>
            <w:bottom w:val="none" w:sz="0" w:space="0" w:color="auto"/>
            <w:right w:val="none" w:sz="0" w:space="0" w:color="auto"/>
          </w:divBdr>
          <w:divsChild>
            <w:div w:id="1258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49051">
      <w:bodyDiv w:val="1"/>
      <w:marLeft w:val="0"/>
      <w:marRight w:val="0"/>
      <w:marTop w:val="0"/>
      <w:marBottom w:val="0"/>
      <w:divBdr>
        <w:top w:val="none" w:sz="0" w:space="0" w:color="auto"/>
        <w:left w:val="none" w:sz="0" w:space="0" w:color="auto"/>
        <w:bottom w:val="none" w:sz="0" w:space="0" w:color="auto"/>
        <w:right w:val="none" w:sz="0" w:space="0" w:color="auto"/>
      </w:divBdr>
    </w:div>
    <w:div w:id="1737624176">
      <w:bodyDiv w:val="1"/>
      <w:marLeft w:val="0"/>
      <w:marRight w:val="0"/>
      <w:marTop w:val="0"/>
      <w:marBottom w:val="0"/>
      <w:divBdr>
        <w:top w:val="none" w:sz="0" w:space="0" w:color="auto"/>
        <w:left w:val="none" w:sz="0" w:space="0" w:color="auto"/>
        <w:bottom w:val="none" w:sz="0" w:space="0" w:color="auto"/>
        <w:right w:val="none" w:sz="0" w:space="0" w:color="auto"/>
      </w:divBdr>
    </w:div>
    <w:div w:id="1740134506">
      <w:bodyDiv w:val="1"/>
      <w:marLeft w:val="0"/>
      <w:marRight w:val="0"/>
      <w:marTop w:val="0"/>
      <w:marBottom w:val="0"/>
      <w:divBdr>
        <w:top w:val="none" w:sz="0" w:space="0" w:color="auto"/>
        <w:left w:val="none" w:sz="0" w:space="0" w:color="auto"/>
        <w:bottom w:val="none" w:sz="0" w:space="0" w:color="auto"/>
        <w:right w:val="none" w:sz="0" w:space="0" w:color="auto"/>
      </w:divBdr>
      <w:divsChild>
        <w:div w:id="823352206">
          <w:marLeft w:val="0"/>
          <w:marRight w:val="0"/>
          <w:marTop w:val="0"/>
          <w:marBottom w:val="0"/>
          <w:divBdr>
            <w:top w:val="none" w:sz="0" w:space="0" w:color="auto"/>
            <w:left w:val="none" w:sz="0" w:space="0" w:color="auto"/>
            <w:bottom w:val="none" w:sz="0" w:space="0" w:color="auto"/>
            <w:right w:val="none" w:sz="0" w:space="0" w:color="auto"/>
          </w:divBdr>
          <w:divsChild>
            <w:div w:id="429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069">
      <w:bodyDiv w:val="1"/>
      <w:marLeft w:val="0"/>
      <w:marRight w:val="0"/>
      <w:marTop w:val="0"/>
      <w:marBottom w:val="0"/>
      <w:divBdr>
        <w:top w:val="none" w:sz="0" w:space="0" w:color="auto"/>
        <w:left w:val="none" w:sz="0" w:space="0" w:color="auto"/>
        <w:bottom w:val="none" w:sz="0" w:space="0" w:color="auto"/>
        <w:right w:val="none" w:sz="0" w:space="0" w:color="auto"/>
      </w:divBdr>
    </w:div>
    <w:div w:id="1746878034">
      <w:bodyDiv w:val="1"/>
      <w:marLeft w:val="0"/>
      <w:marRight w:val="0"/>
      <w:marTop w:val="0"/>
      <w:marBottom w:val="0"/>
      <w:divBdr>
        <w:top w:val="none" w:sz="0" w:space="0" w:color="auto"/>
        <w:left w:val="none" w:sz="0" w:space="0" w:color="auto"/>
        <w:bottom w:val="none" w:sz="0" w:space="0" w:color="auto"/>
        <w:right w:val="none" w:sz="0" w:space="0" w:color="auto"/>
      </w:divBdr>
      <w:divsChild>
        <w:div w:id="711425859">
          <w:marLeft w:val="0"/>
          <w:marRight w:val="0"/>
          <w:marTop w:val="0"/>
          <w:marBottom w:val="0"/>
          <w:divBdr>
            <w:top w:val="none" w:sz="0" w:space="0" w:color="auto"/>
            <w:left w:val="none" w:sz="0" w:space="0" w:color="auto"/>
            <w:bottom w:val="none" w:sz="0" w:space="0" w:color="auto"/>
            <w:right w:val="none" w:sz="0" w:space="0" w:color="auto"/>
          </w:divBdr>
          <w:divsChild>
            <w:div w:id="7634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832">
      <w:bodyDiv w:val="1"/>
      <w:marLeft w:val="0"/>
      <w:marRight w:val="0"/>
      <w:marTop w:val="0"/>
      <w:marBottom w:val="0"/>
      <w:divBdr>
        <w:top w:val="none" w:sz="0" w:space="0" w:color="auto"/>
        <w:left w:val="none" w:sz="0" w:space="0" w:color="auto"/>
        <w:bottom w:val="none" w:sz="0" w:space="0" w:color="auto"/>
        <w:right w:val="none" w:sz="0" w:space="0" w:color="auto"/>
      </w:divBdr>
    </w:div>
    <w:div w:id="1757021223">
      <w:bodyDiv w:val="1"/>
      <w:marLeft w:val="0"/>
      <w:marRight w:val="0"/>
      <w:marTop w:val="0"/>
      <w:marBottom w:val="0"/>
      <w:divBdr>
        <w:top w:val="none" w:sz="0" w:space="0" w:color="auto"/>
        <w:left w:val="none" w:sz="0" w:space="0" w:color="auto"/>
        <w:bottom w:val="none" w:sz="0" w:space="0" w:color="auto"/>
        <w:right w:val="none" w:sz="0" w:space="0" w:color="auto"/>
      </w:divBdr>
    </w:div>
    <w:div w:id="1757511309">
      <w:bodyDiv w:val="1"/>
      <w:marLeft w:val="0"/>
      <w:marRight w:val="0"/>
      <w:marTop w:val="0"/>
      <w:marBottom w:val="0"/>
      <w:divBdr>
        <w:top w:val="none" w:sz="0" w:space="0" w:color="auto"/>
        <w:left w:val="none" w:sz="0" w:space="0" w:color="auto"/>
        <w:bottom w:val="none" w:sz="0" w:space="0" w:color="auto"/>
        <w:right w:val="none" w:sz="0" w:space="0" w:color="auto"/>
      </w:divBdr>
      <w:divsChild>
        <w:div w:id="1650984563">
          <w:marLeft w:val="0"/>
          <w:marRight w:val="0"/>
          <w:marTop w:val="0"/>
          <w:marBottom w:val="0"/>
          <w:divBdr>
            <w:top w:val="none" w:sz="0" w:space="0" w:color="auto"/>
            <w:left w:val="none" w:sz="0" w:space="0" w:color="auto"/>
            <w:bottom w:val="none" w:sz="0" w:space="0" w:color="auto"/>
            <w:right w:val="none" w:sz="0" w:space="0" w:color="auto"/>
          </w:divBdr>
          <w:divsChild>
            <w:div w:id="1984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38665">
      <w:bodyDiv w:val="1"/>
      <w:marLeft w:val="0"/>
      <w:marRight w:val="0"/>
      <w:marTop w:val="0"/>
      <w:marBottom w:val="0"/>
      <w:divBdr>
        <w:top w:val="none" w:sz="0" w:space="0" w:color="auto"/>
        <w:left w:val="none" w:sz="0" w:space="0" w:color="auto"/>
        <w:bottom w:val="none" w:sz="0" w:space="0" w:color="auto"/>
        <w:right w:val="none" w:sz="0" w:space="0" w:color="auto"/>
      </w:divBdr>
    </w:div>
    <w:div w:id="1805002289">
      <w:bodyDiv w:val="1"/>
      <w:marLeft w:val="0"/>
      <w:marRight w:val="0"/>
      <w:marTop w:val="0"/>
      <w:marBottom w:val="0"/>
      <w:divBdr>
        <w:top w:val="none" w:sz="0" w:space="0" w:color="auto"/>
        <w:left w:val="none" w:sz="0" w:space="0" w:color="auto"/>
        <w:bottom w:val="none" w:sz="0" w:space="0" w:color="auto"/>
        <w:right w:val="none" w:sz="0" w:space="0" w:color="auto"/>
      </w:divBdr>
      <w:divsChild>
        <w:div w:id="452939287">
          <w:marLeft w:val="-720"/>
          <w:marRight w:val="0"/>
          <w:marTop w:val="0"/>
          <w:marBottom w:val="0"/>
          <w:divBdr>
            <w:top w:val="none" w:sz="0" w:space="0" w:color="auto"/>
            <w:left w:val="none" w:sz="0" w:space="0" w:color="auto"/>
            <w:bottom w:val="none" w:sz="0" w:space="0" w:color="auto"/>
            <w:right w:val="none" w:sz="0" w:space="0" w:color="auto"/>
          </w:divBdr>
        </w:div>
      </w:divsChild>
    </w:div>
    <w:div w:id="1813598679">
      <w:bodyDiv w:val="1"/>
      <w:marLeft w:val="0"/>
      <w:marRight w:val="0"/>
      <w:marTop w:val="0"/>
      <w:marBottom w:val="0"/>
      <w:divBdr>
        <w:top w:val="none" w:sz="0" w:space="0" w:color="auto"/>
        <w:left w:val="none" w:sz="0" w:space="0" w:color="auto"/>
        <w:bottom w:val="none" w:sz="0" w:space="0" w:color="auto"/>
        <w:right w:val="none" w:sz="0" w:space="0" w:color="auto"/>
      </w:divBdr>
    </w:div>
    <w:div w:id="1814253527">
      <w:bodyDiv w:val="1"/>
      <w:marLeft w:val="0"/>
      <w:marRight w:val="0"/>
      <w:marTop w:val="0"/>
      <w:marBottom w:val="0"/>
      <w:divBdr>
        <w:top w:val="none" w:sz="0" w:space="0" w:color="auto"/>
        <w:left w:val="none" w:sz="0" w:space="0" w:color="auto"/>
        <w:bottom w:val="none" w:sz="0" w:space="0" w:color="auto"/>
        <w:right w:val="none" w:sz="0" w:space="0" w:color="auto"/>
      </w:divBdr>
    </w:div>
    <w:div w:id="1830246415">
      <w:bodyDiv w:val="1"/>
      <w:marLeft w:val="0"/>
      <w:marRight w:val="0"/>
      <w:marTop w:val="0"/>
      <w:marBottom w:val="0"/>
      <w:divBdr>
        <w:top w:val="none" w:sz="0" w:space="0" w:color="auto"/>
        <w:left w:val="none" w:sz="0" w:space="0" w:color="auto"/>
        <w:bottom w:val="none" w:sz="0" w:space="0" w:color="auto"/>
        <w:right w:val="none" w:sz="0" w:space="0" w:color="auto"/>
      </w:divBdr>
      <w:divsChild>
        <w:div w:id="1175532727">
          <w:marLeft w:val="0"/>
          <w:marRight w:val="0"/>
          <w:marTop w:val="0"/>
          <w:marBottom w:val="0"/>
          <w:divBdr>
            <w:top w:val="none" w:sz="0" w:space="0" w:color="auto"/>
            <w:left w:val="none" w:sz="0" w:space="0" w:color="auto"/>
            <w:bottom w:val="none" w:sz="0" w:space="0" w:color="auto"/>
            <w:right w:val="none" w:sz="0" w:space="0" w:color="auto"/>
          </w:divBdr>
          <w:divsChild>
            <w:div w:id="16369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3066">
      <w:bodyDiv w:val="1"/>
      <w:marLeft w:val="0"/>
      <w:marRight w:val="0"/>
      <w:marTop w:val="0"/>
      <w:marBottom w:val="0"/>
      <w:divBdr>
        <w:top w:val="none" w:sz="0" w:space="0" w:color="auto"/>
        <w:left w:val="none" w:sz="0" w:space="0" w:color="auto"/>
        <w:bottom w:val="none" w:sz="0" w:space="0" w:color="auto"/>
        <w:right w:val="none" w:sz="0" w:space="0" w:color="auto"/>
      </w:divBdr>
      <w:divsChild>
        <w:div w:id="1662807654">
          <w:marLeft w:val="0"/>
          <w:marRight w:val="0"/>
          <w:marTop w:val="0"/>
          <w:marBottom w:val="0"/>
          <w:divBdr>
            <w:top w:val="none" w:sz="0" w:space="0" w:color="auto"/>
            <w:left w:val="none" w:sz="0" w:space="0" w:color="auto"/>
            <w:bottom w:val="none" w:sz="0" w:space="0" w:color="auto"/>
            <w:right w:val="none" w:sz="0" w:space="0" w:color="auto"/>
          </w:divBdr>
          <w:divsChild>
            <w:div w:id="10563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4997">
      <w:bodyDiv w:val="1"/>
      <w:marLeft w:val="0"/>
      <w:marRight w:val="0"/>
      <w:marTop w:val="0"/>
      <w:marBottom w:val="0"/>
      <w:divBdr>
        <w:top w:val="none" w:sz="0" w:space="0" w:color="auto"/>
        <w:left w:val="none" w:sz="0" w:space="0" w:color="auto"/>
        <w:bottom w:val="none" w:sz="0" w:space="0" w:color="auto"/>
        <w:right w:val="none" w:sz="0" w:space="0" w:color="auto"/>
      </w:divBdr>
      <w:divsChild>
        <w:div w:id="1892843265">
          <w:marLeft w:val="0"/>
          <w:marRight w:val="0"/>
          <w:marTop w:val="0"/>
          <w:marBottom w:val="0"/>
          <w:divBdr>
            <w:top w:val="none" w:sz="0" w:space="0" w:color="auto"/>
            <w:left w:val="none" w:sz="0" w:space="0" w:color="auto"/>
            <w:bottom w:val="none" w:sz="0" w:space="0" w:color="auto"/>
            <w:right w:val="none" w:sz="0" w:space="0" w:color="auto"/>
          </w:divBdr>
          <w:divsChild>
            <w:div w:id="172197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5595">
      <w:bodyDiv w:val="1"/>
      <w:marLeft w:val="0"/>
      <w:marRight w:val="0"/>
      <w:marTop w:val="0"/>
      <w:marBottom w:val="0"/>
      <w:divBdr>
        <w:top w:val="none" w:sz="0" w:space="0" w:color="auto"/>
        <w:left w:val="none" w:sz="0" w:space="0" w:color="auto"/>
        <w:bottom w:val="none" w:sz="0" w:space="0" w:color="auto"/>
        <w:right w:val="none" w:sz="0" w:space="0" w:color="auto"/>
      </w:divBdr>
    </w:div>
    <w:div w:id="1842889070">
      <w:bodyDiv w:val="1"/>
      <w:marLeft w:val="0"/>
      <w:marRight w:val="0"/>
      <w:marTop w:val="0"/>
      <w:marBottom w:val="0"/>
      <w:divBdr>
        <w:top w:val="none" w:sz="0" w:space="0" w:color="auto"/>
        <w:left w:val="none" w:sz="0" w:space="0" w:color="auto"/>
        <w:bottom w:val="none" w:sz="0" w:space="0" w:color="auto"/>
        <w:right w:val="none" w:sz="0" w:space="0" w:color="auto"/>
      </w:divBdr>
      <w:divsChild>
        <w:div w:id="1385981071">
          <w:marLeft w:val="0"/>
          <w:marRight w:val="0"/>
          <w:marTop w:val="0"/>
          <w:marBottom w:val="0"/>
          <w:divBdr>
            <w:top w:val="none" w:sz="0" w:space="0" w:color="auto"/>
            <w:left w:val="none" w:sz="0" w:space="0" w:color="auto"/>
            <w:bottom w:val="none" w:sz="0" w:space="0" w:color="auto"/>
            <w:right w:val="none" w:sz="0" w:space="0" w:color="auto"/>
          </w:divBdr>
          <w:divsChild>
            <w:div w:id="110796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859">
      <w:bodyDiv w:val="1"/>
      <w:marLeft w:val="0"/>
      <w:marRight w:val="0"/>
      <w:marTop w:val="0"/>
      <w:marBottom w:val="0"/>
      <w:divBdr>
        <w:top w:val="none" w:sz="0" w:space="0" w:color="auto"/>
        <w:left w:val="none" w:sz="0" w:space="0" w:color="auto"/>
        <w:bottom w:val="none" w:sz="0" w:space="0" w:color="auto"/>
        <w:right w:val="none" w:sz="0" w:space="0" w:color="auto"/>
      </w:divBdr>
      <w:divsChild>
        <w:div w:id="595788226">
          <w:marLeft w:val="0"/>
          <w:marRight w:val="0"/>
          <w:marTop w:val="0"/>
          <w:marBottom w:val="0"/>
          <w:divBdr>
            <w:top w:val="none" w:sz="0" w:space="0" w:color="auto"/>
            <w:left w:val="none" w:sz="0" w:space="0" w:color="auto"/>
            <w:bottom w:val="none" w:sz="0" w:space="0" w:color="auto"/>
            <w:right w:val="none" w:sz="0" w:space="0" w:color="auto"/>
          </w:divBdr>
          <w:divsChild>
            <w:div w:id="19850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4743">
      <w:bodyDiv w:val="1"/>
      <w:marLeft w:val="0"/>
      <w:marRight w:val="0"/>
      <w:marTop w:val="0"/>
      <w:marBottom w:val="0"/>
      <w:divBdr>
        <w:top w:val="none" w:sz="0" w:space="0" w:color="auto"/>
        <w:left w:val="none" w:sz="0" w:space="0" w:color="auto"/>
        <w:bottom w:val="none" w:sz="0" w:space="0" w:color="auto"/>
        <w:right w:val="none" w:sz="0" w:space="0" w:color="auto"/>
      </w:divBdr>
      <w:divsChild>
        <w:div w:id="1146582297">
          <w:marLeft w:val="-720"/>
          <w:marRight w:val="0"/>
          <w:marTop w:val="0"/>
          <w:marBottom w:val="0"/>
          <w:divBdr>
            <w:top w:val="none" w:sz="0" w:space="0" w:color="auto"/>
            <w:left w:val="none" w:sz="0" w:space="0" w:color="auto"/>
            <w:bottom w:val="none" w:sz="0" w:space="0" w:color="auto"/>
            <w:right w:val="none" w:sz="0" w:space="0" w:color="auto"/>
          </w:divBdr>
        </w:div>
      </w:divsChild>
    </w:div>
    <w:div w:id="1891920807">
      <w:bodyDiv w:val="1"/>
      <w:marLeft w:val="0"/>
      <w:marRight w:val="0"/>
      <w:marTop w:val="0"/>
      <w:marBottom w:val="0"/>
      <w:divBdr>
        <w:top w:val="none" w:sz="0" w:space="0" w:color="auto"/>
        <w:left w:val="none" w:sz="0" w:space="0" w:color="auto"/>
        <w:bottom w:val="none" w:sz="0" w:space="0" w:color="auto"/>
        <w:right w:val="none" w:sz="0" w:space="0" w:color="auto"/>
      </w:divBdr>
      <w:divsChild>
        <w:div w:id="1126002595">
          <w:marLeft w:val="-720"/>
          <w:marRight w:val="0"/>
          <w:marTop w:val="0"/>
          <w:marBottom w:val="0"/>
          <w:divBdr>
            <w:top w:val="none" w:sz="0" w:space="0" w:color="auto"/>
            <w:left w:val="none" w:sz="0" w:space="0" w:color="auto"/>
            <w:bottom w:val="none" w:sz="0" w:space="0" w:color="auto"/>
            <w:right w:val="none" w:sz="0" w:space="0" w:color="auto"/>
          </w:divBdr>
        </w:div>
      </w:divsChild>
    </w:div>
    <w:div w:id="1894192297">
      <w:bodyDiv w:val="1"/>
      <w:marLeft w:val="0"/>
      <w:marRight w:val="0"/>
      <w:marTop w:val="0"/>
      <w:marBottom w:val="0"/>
      <w:divBdr>
        <w:top w:val="none" w:sz="0" w:space="0" w:color="auto"/>
        <w:left w:val="none" w:sz="0" w:space="0" w:color="auto"/>
        <w:bottom w:val="none" w:sz="0" w:space="0" w:color="auto"/>
        <w:right w:val="none" w:sz="0" w:space="0" w:color="auto"/>
      </w:divBdr>
    </w:div>
    <w:div w:id="1915771624">
      <w:bodyDiv w:val="1"/>
      <w:marLeft w:val="0"/>
      <w:marRight w:val="0"/>
      <w:marTop w:val="0"/>
      <w:marBottom w:val="0"/>
      <w:divBdr>
        <w:top w:val="none" w:sz="0" w:space="0" w:color="auto"/>
        <w:left w:val="none" w:sz="0" w:space="0" w:color="auto"/>
        <w:bottom w:val="none" w:sz="0" w:space="0" w:color="auto"/>
        <w:right w:val="none" w:sz="0" w:space="0" w:color="auto"/>
      </w:divBdr>
    </w:div>
    <w:div w:id="1933079939">
      <w:bodyDiv w:val="1"/>
      <w:marLeft w:val="0"/>
      <w:marRight w:val="0"/>
      <w:marTop w:val="0"/>
      <w:marBottom w:val="0"/>
      <w:divBdr>
        <w:top w:val="none" w:sz="0" w:space="0" w:color="auto"/>
        <w:left w:val="none" w:sz="0" w:space="0" w:color="auto"/>
        <w:bottom w:val="none" w:sz="0" w:space="0" w:color="auto"/>
        <w:right w:val="none" w:sz="0" w:space="0" w:color="auto"/>
      </w:divBdr>
      <w:divsChild>
        <w:div w:id="1959486784">
          <w:marLeft w:val="0"/>
          <w:marRight w:val="0"/>
          <w:marTop w:val="0"/>
          <w:marBottom w:val="0"/>
          <w:divBdr>
            <w:top w:val="none" w:sz="0" w:space="0" w:color="auto"/>
            <w:left w:val="none" w:sz="0" w:space="0" w:color="auto"/>
            <w:bottom w:val="none" w:sz="0" w:space="0" w:color="auto"/>
            <w:right w:val="none" w:sz="0" w:space="0" w:color="auto"/>
          </w:divBdr>
          <w:divsChild>
            <w:div w:id="1805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99">
      <w:bodyDiv w:val="1"/>
      <w:marLeft w:val="0"/>
      <w:marRight w:val="0"/>
      <w:marTop w:val="0"/>
      <w:marBottom w:val="0"/>
      <w:divBdr>
        <w:top w:val="none" w:sz="0" w:space="0" w:color="auto"/>
        <w:left w:val="none" w:sz="0" w:space="0" w:color="auto"/>
        <w:bottom w:val="none" w:sz="0" w:space="0" w:color="auto"/>
        <w:right w:val="none" w:sz="0" w:space="0" w:color="auto"/>
      </w:divBdr>
      <w:divsChild>
        <w:div w:id="1779446704">
          <w:marLeft w:val="-720"/>
          <w:marRight w:val="0"/>
          <w:marTop w:val="0"/>
          <w:marBottom w:val="0"/>
          <w:divBdr>
            <w:top w:val="none" w:sz="0" w:space="0" w:color="auto"/>
            <w:left w:val="none" w:sz="0" w:space="0" w:color="auto"/>
            <w:bottom w:val="none" w:sz="0" w:space="0" w:color="auto"/>
            <w:right w:val="none" w:sz="0" w:space="0" w:color="auto"/>
          </w:divBdr>
        </w:div>
      </w:divsChild>
    </w:div>
    <w:div w:id="1947695044">
      <w:bodyDiv w:val="1"/>
      <w:marLeft w:val="0"/>
      <w:marRight w:val="0"/>
      <w:marTop w:val="0"/>
      <w:marBottom w:val="0"/>
      <w:divBdr>
        <w:top w:val="none" w:sz="0" w:space="0" w:color="auto"/>
        <w:left w:val="none" w:sz="0" w:space="0" w:color="auto"/>
        <w:bottom w:val="none" w:sz="0" w:space="0" w:color="auto"/>
        <w:right w:val="none" w:sz="0" w:space="0" w:color="auto"/>
      </w:divBdr>
      <w:divsChild>
        <w:div w:id="23866537">
          <w:marLeft w:val="0"/>
          <w:marRight w:val="0"/>
          <w:marTop w:val="0"/>
          <w:marBottom w:val="0"/>
          <w:divBdr>
            <w:top w:val="none" w:sz="0" w:space="0" w:color="auto"/>
            <w:left w:val="none" w:sz="0" w:space="0" w:color="auto"/>
            <w:bottom w:val="none" w:sz="0" w:space="0" w:color="auto"/>
            <w:right w:val="none" w:sz="0" w:space="0" w:color="auto"/>
          </w:divBdr>
          <w:divsChild>
            <w:div w:id="14905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8386">
      <w:bodyDiv w:val="1"/>
      <w:marLeft w:val="0"/>
      <w:marRight w:val="0"/>
      <w:marTop w:val="0"/>
      <w:marBottom w:val="0"/>
      <w:divBdr>
        <w:top w:val="none" w:sz="0" w:space="0" w:color="auto"/>
        <w:left w:val="none" w:sz="0" w:space="0" w:color="auto"/>
        <w:bottom w:val="none" w:sz="0" w:space="0" w:color="auto"/>
        <w:right w:val="none" w:sz="0" w:space="0" w:color="auto"/>
      </w:divBdr>
      <w:divsChild>
        <w:div w:id="543908163">
          <w:marLeft w:val="0"/>
          <w:marRight w:val="0"/>
          <w:marTop w:val="0"/>
          <w:marBottom w:val="0"/>
          <w:divBdr>
            <w:top w:val="none" w:sz="0" w:space="0" w:color="auto"/>
            <w:left w:val="none" w:sz="0" w:space="0" w:color="auto"/>
            <w:bottom w:val="none" w:sz="0" w:space="0" w:color="auto"/>
            <w:right w:val="none" w:sz="0" w:space="0" w:color="auto"/>
          </w:divBdr>
          <w:divsChild>
            <w:div w:id="508956687">
              <w:marLeft w:val="0"/>
              <w:marRight w:val="0"/>
              <w:marTop w:val="0"/>
              <w:marBottom w:val="0"/>
              <w:divBdr>
                <w:top w:val="none" w:sz="0" w:space="0" w:color="auto"/>
                <w:left w:val="none" w:sz="0" w:space="0" w:color="auto"/>
                <w:bottom w:val="none" w:sz="0" w:space="0" w:color="auto"/>
                <w:right w:val="none" w:sz="0" w:space="0" w:color="auto"/>
              </w:divBdr>
            </w:div>
            <w:div w:id="957174827">
              <w:marLeft w:val="0"/>
              <w:marRight w:val="0"/>
              <w:marTop w:val="0"/>
              <w:marBottom w:val="0"/>
              <w:divBdr>
                <w:top w:val="none" w:sz="0" w:space="0" w:color="auto"/>
                <w:left w:val="none" w:sz="0" w:space="0" w:color="auto"/>
                <w:bottom w:val="none" w:sz="0" w:space="0" w:color="auto"/>
                <w:right w:val="none" w:sz="0" w:space="0" w:color="auto"/>
              </w:divBdr>
            </w:div>
            <w:div w:id="19372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3900">
      <w:bodyDiv w:val="1"/>
      <w:marLeft w:val="0"/>
      <w:marRight w:val="0"/>
      <w:marTop w:val="0"/>
      <w:marBottom w:val="0"/>
      <w:divBdr>
        <w:top w:val="none" w:sz="0" w:space="0" w:color="auto"/>
        <w:left w:val="none" w:sz="0" w:space="0" w:color="auto"/>
        <w:bottom w:val="none" w:sz="0" w:space="0" w:color="auto"/>
        <w:right w:val="none" w:sz="0" w:space="0" w:color="auto"/>
      </w:divBdr>
      <w:divsChild>
        <w:div w:id="1619027975">
          <w:marLeft w:val="-720"/>
          <w:marRight w:val="0"/>
          <w:marTop w:val="0"/>
          <w:marBottom w:val="0"/>
          <w:divBdr>
            <w:top w:val="none" w:sz="0" w:space="0" w:color="auto"/>
            <w:left w:val="none" w:sz="0" w:space="0" w:color="auto"/>
            <w:bottom w:val="none" w:sz="0" w:space="0" w:color="auto"/>
            <w:right w:val="none" w:sz="0" w:space="0" w:color="auto"/>
          </w:divBdr>
        </w:div>
      </w:divsChild>
    </w:div>
    <w:div w:id="1950314210">
      <w:bodyDiv w:val="1"/>
      <w:marLeft w:val="0"/>
      <w:marRight w:val="0"/>
      <w:marTop w:val="0"/>
      <w:marBottom w:val="0"/>
      <w:divBdr>
        <w:top w:val="none" w:sz="0" w:space="0" w:color="auto"/>
        <w:left w:val="none" w:sz="0" w:space="0" w:color="auto"/>
        <w:bottom w:val="none" w:sz="0" w:space="0" w:color="auto"/>
        <w:right w:val="none" w:sz="0" w:space="0" w:color="auto"/>
      </w:divBdr>
    </w:div>
    <w:div w:id="1960262834">
      <w:bodyDiv w:val="1"/>
      <w:marLeft w:val="0"/>
      <w:marRight w:val="0"/>
      <w:marTop w:val="0"/>
      <w:marBottom w:val="0"/>
      <w:divBdr>
        <w:top w:val="none" w:sz="0" w:space="0" w:color="auto"/>
        <w:left w:val="none" w:sz="0" w:space="0" w:color="auto"/>
        <w:bottom w:val="none" w:sz="0" w:space="0" w:color="auto"/>
        <w:right w:val="none" w:sz="0" w:space="0" w:color="auto"/>
      </w:divBdr>
    </w:div>
    <w:div w:id="1977248744">
      <w:bodyDiv w:val="1"/>
      <w:marLeft w:val="0"/>
      <w:marRight w:val="0"/>
      <w:marTop w:val="0"/>
      <w:marBottom w:val="0"/>
      <w:divBdr>
        <w:top w:val="none" w:sz="0" w:space="0" w:color="auto"/>
        <w:left w:val="none" w:sz="0" w:space="0" w:color="auto"/>
        <w:bottom w:val="none" w:sz="0" w:space="0" w:color="auto"/>
        <w:right w:val="none" w:sz="0" w:space="0" w:color="auto"/>
      </w:divBdr>
      <w:divsChild>
        <w:div w:id="606232452">
          <w:marLeft w:val="-720"/>
          <w:marRight w:val="0"/>
          <w:marTop w:val="0"/>
          <w:marBottom w:val="0"/>
          <w:divBdr>
            <w:top w:val="none" w:sz="0" w:space="0" w:color="auto"/>
            <w:left w:val="none" w:sz="0" w:space="0" w:color="auto"/>
            <w:bottom w:val="none" w:sz="0" w:space="0" w:color="auto"/>
            <w:right w:val="none" w:sz="0" w:space="0" w:color="auto"/>
          </w:divBdr>
        </w:div>
      </w:divsChild>
    </w:div>
    <w:div w:id="1984238257">
      <w:bodyDiv w:val="1"/>
      <w:marLeft w:val="0"/>
      <w:marRight w:val="0"/>
      <w:marTop w:val="0"/>
      <w:marBottom w:val="0"/>
      <w:divBdr>
        <w:top w:val="none" w:sz="0" w:space="0" w:color="auto"/>
        <w:left w:val="none" w:sz="0" w:space="0" w:color="auto"/>
        <w:bottom w:val="none" w:sz="0" w:space="0" w:color="auto"/>
        <w:right w:val="none" w:sz="0" w:space="0" w:color="auto"/>
      </w:divBdr>
    </w:div>
    <w:div w:id="1997996795">
      <w:bodyDiv w:val="1"/>
      <w:marLeft w:val="0"/>
      <w:marRight w:val="0"/>
      <w:marTop w:val="0"/>
      <w:marBottom w:val="0"/>
      <w:divBdr>
        <w:top w:val="none" w:sz="0" w:space="0" w:color="auto"/>
        <w:left w:val="none" w:sz="0" w:space="0" w:color="auto"/>
        <w:bottom w:val="none" w:sz="0" w:space="0" w:color="auto"/>
        <w:right w:val="none" w:sz="0" w:space="0" w:color="auto"/>
      </w:divBdr>
      <w:divsChild>
        <w:div w:id="502739271">
          <w:marLeft w:val="0"/>
          <w:marRight w:val="0"/>
          <w:marTop w:val="0"/>
          <w:marBottom w:val="0"/>
          <w:divBdr>
            <w:top w:val="none" w:sz="0" w:space="0" w:color="auto"/>
            <w:left w:val="none" w:sz="0" w:space="0" w:color="auto"/>
            <w:bottom w:val="none" w:sz="0" w:space="0" w:color="auto"/>
            <w:right w:val="none" w:sz="0" w:space="0" w:color="auto"/>
          </w:divBdr>
          <w:divsChild>
            <w:div w:id="5215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8944">
      <w:bodyDiv w:val="1"/>
      <w:marLeft w:val="0"/>
      <w:marRight w:val="0"/>
      <w:marTop w:val="0"/>
      <w:marBottom w:val="0"/>
      <w:divBdr>
        <w:top w:val="none" w:sz="0" w:space="0" w:color="auto"/>
        <w:left w:val="none" w:sz="0" w:space="0" w:color="auto"/>
        <w:bottom w:val="none" w:sz="0" w:space="0" w:color="auto"/>
        <w:right w:val="none" w:sz="0" w:space="0" w:color="auto"/>
      </w:divBdr>
    </w:div>
    <w:div w:id="2008365114">
      <w:bodyDiv w:val="1"/>
      <w:marLeft w:val="0"/>
      <w:marRight w:val="0"/>
      <w:marTop w:val="0"/>
      <w:marBottom w:val="0"/>
      <w:divBdr>
        <w:top w:val="none" w:sz="0" w:space="0" w:color="auto"/>
        <w:left w:val="none" w:sz="0" w:space="0" w:color="auto"/>
        <w:bottom w:val="none" w:sz="0" w:space="0" w:color="auto"/>
        <w:right w:val="none" w:sz="0" w:space="0" w:color="auto"/>
      </w:divBdr>
      <w:divsChild>
        <w:div w:id="972948874">
          <w:marLeft w:val="0"/>
          <w:marRight w:val="0"/>
          <w:marTop w:val="0"/>
          <w:marBottom w:val="0"/>
          <w:divBdr>
            <w:top w:val="none" w:sz="0" w:space="0" w:color="auto"/>
            <w:left w:val="none" w:sz="0" w:space="0" w:color="auto"/>
            <w:bottom w:val="none" w:sz="0" w:space="0" w:color="auto"/>
            <w:right w:val="none" w:sz="0" w:space="0" w:color="auto"/>
          </w:divBdr>
          <w:divsChild>
            <w:div w:id="20190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40730">
      <w:bodyDiv w:val="1"/>
      <w:marLeft w:val="0"/>
      <w:marRight w:val="0"/>
      <w:marTop w:val="0"/>
      <w:marBottom w:val="0"/>
      <w:divBdr>
        <w:top w:val="none" w:sz="0" w:space="0" w:color="auto"/>
        <w:left w:val="none" w:sz="0" w:space="0" w:color="auto"/>
        <w:bottom w:val="none" w:sz="0" w:space="0" w:color="auto"/>
        <w:right w:val="none" w:sz="0" w:space="0" w:color="auto"/>
      </w:divBdr>
      <w:divsChild>
        <w:div w:id="1129395307">
          <w:marLeft w:val="0"/>
          <w:marRight w:val="0"/>
          <w:marTop w:val="0"/>
          <w:marBottom w:val="0"/>
          <w:divBdr>
            <w:top w:val="none" w:sz="0" w:space="0" w:color="auto"/>
            <w:left w:val="none" w:sz="0" w:space="0" w:color="auto"/>
            <w:bottom w:val="none" w:sz="0" w:space="0" w:color="auto"/>
            <w:right w:val="none" w:sz="0" w:space="0" w:color="auto"/>
          </w:divBdr>
          <w:divsChild>
            <w:div w:id="19190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4843">
      <w:bodyDiv w:val="1"/>
      <w:marLeft w:val="0"/>
      <w:marRight w:val="0"/>
      <w:marTop w:val="0"/>
      <w:marBottom w:val="0"/>
      <w:divBdr>
        <w:top w:val="none" w:sz="0" w:space="0" w:color="auto"/>
        <w:left w:val="none" w:sz="0" w:space="0" w:color="auto"/>
        <w:bottom w:val="none" w:sz="0" w:space="0" w:color="auto"/>
        <w:right w:val="none" w:sz="0" w:space="0" w:color="auto"/>
      </w:divBdr>
      <w:divsChild>
        <w:div w:id="1181550445">
          <w:marLeft w:val="0"/>
          <w:marRight w:val="0"/>
          <w:marTop w:val="0"/>
          <w:marBottom w:val="0"/>
          <w:divBdr>
            <w:top w:val="none" w:sz="0" w:space="0" w:color="auto"/>
            <w:left w:val="none" w:sz="0" w:space="0" w:color="auto"/>
            <w:bottom w:val="none" w:sz="0" w:space="0" w:color="auto"/>
            <w:right w:val="none" w:sz="0" w:space="0" w:color="auto"/>
          </w:divBdr>
          <w:divsChild>
            <w:div w:id="1289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8858">
      <w:bodyDiv w:val="1"/>
      <w:marLeft w:val="0"/>
      <w:marRight w:val="0"/>
      <w:marTop w:val="0"/>
      <w:marBottom w:val="0"/>
      <w:divBdr>
        <w:top w:val="none" w:sz="0" w:space="0" w:color="auto"/>
        <w:left w:val="none" w:sz="0" w:space="0" w:color="auto"/>
        <w:bottom w:val="none" w:sz="0" w:space="0" w:color="auto"/>
        <w:right w:val="none" w:sz="0" w:space="0" w:color="auto"/>
      </w:divBdr>
      <w:divsChild>
        <w:div w:id="1447197791">
          <w:marLeft w:val="-720"/>
          <w:marRight w:val="0"/>
          <w:marTop w:val="0"/>
          <w:marBottom w:val="0"/>
          <w:divBdr>
            <w:top w:val="none" w:sz="0" w:space="0" w:color="auto"/>
            <w:left w:val="none" w:sz="0" w:space="0" w:color="auto"/>
            <w:bottom w:val="none" w:sz="0" w:space="0" w:color="auto"/>
            <w:right w:val="none" w:sz="0" w:space="0" w:color="auto"/>
          </w:divBdr>
        </w:div>
      </w:divsChild>
    </w:div>
    <w:div w:id="2031300372">
      <w:bodyDiv w:val="1"/>
      <w:marLeft w:val="0"/>
      <w:marRight w:val="0"/>
      <w:marTop w:val="0"/>
      <w:marBottom w:val="0"/>
      <w:divBdr>
        <w:top w:val="none" w:sz="0" w:space="0" w:color="auto"/>
        <w:left w:val="none" w:sz="0" w:space="0" w:color="auto"/>
        <w:bottom w:val="none" w:sz="0" w:space="0" w:color="auto"/>
        <w:right w:val="none" w:sz="0" w:space="0" w:color="auto"/>
      </w:divBdr>
      <w:divsChild>
        <w:div w:id="882860802">
          <w:marLeft w:val="0"/>
          <w:marRight w:val="0"/>
          <w:marTop w:val="0"/>
          <w:marBottom w:val="0"/>
          <w:divBdr>
            <w:top w:val="none" w:sz="0" w:space="0" w:color="auto"/>
            <w:left w:val="none" w:sz="0" w:space="0" w:color="auto"/>
            <w:bottom w:val="none" w:sz="0" w:space="0" w:color="auto"/>
            <w:right w:val="none" w:sz="0" w:space="0" w:color="auto"/>
          </w:divBdr>
          <w:divsChild>
            <w:div w:id="1457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2289">
      <w:bodyDiv w:val="1"/>
      <w:marLeft w:val="0"/>
      <w:marRight w:val="0"/>
      <w:marTop w:val="0"/>
      <w:marBottom w:val="0"/>
      <w:divBdr>
        <w:top w:val="none" w:sz="0" w:space="0" w:color="auto"/>
        <w:left w:val="none" w:sz="0" w:space="0" w:color="auto"/>
        <w:bottom w:val="none" w:sz="0" w:space="0" w:color="auto"/>
        <w:right w:val="none" w:sz="0" w:space="0" w:color="auto"/>
      </w:divBdr>
    </w:div>
    <w:div w:id="2043743462">
      <w:bodyDiv w:val="1"/>
      <w:marLeft w:val="0"/>
      <w:marRight w:val="0"/>
      <w:marTop w:val="0"/>
      <w:marBottom w:val="0"/>
      <w:divBdr>
        <w:top w:val="none" w:sz="0" w:space="0" w:color="auto"/>
        <w:left w:val="none" w:sz="0" w:space="0" w:color="auto"/>
        <w:bottom w:val="none" w:sz="0" w:space="0" w:color="auto"/>
        <w:right w:val="none" w:sz="0" w:space="0" w:color="auto"/>
      </w:divBdr>
    </w:div>
    <w:div w:id="205796864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02">
          <w:marLeft w:val="0"/>
          <w:marRight w:val="0"/>
          <w:marTop w:val="0"/>
          <w:marBottom w:val="0"/>
          <w:divBdr>
            <w:top w:val="none" w:sz="0" w:space="0" w:color="auto"/>
            <w:left w:val="none" w:sz="0" w:space="0" w:color="auto"/>
            <w:bottom w:val="none" w:sz="0" w:space="0" w:color="auto"/>
            <w:right w:val="none" w:sz="0" w:space="0" w:color="auto"/>
          </w:divBdr>
          <w:divsChild>
            <w:div w:id="13663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5192">
      <w:bodyDiv w:val="1"/>
      <w:marLeft w:val="0"/>
      <w:marRight w:val="0"/>
      <w:marTop w:val="0"/>
      <w:marBottom w:val="0"/>
      <w:divBdr>
        <w:top w:val="none" w:sz="0" w:space="0" w:color="auto"/>
        <w:left w:val="none" w:sz="0" w:space="0" w:color="auto"/>
        <w:bottom w:val="none" w:sz="0" w:space="0" w:color="auto"/>
        <w:right w:val="none" w:sz="0" w:space="0" w:color="auto"/>
      </w:divBdr>
    </w:div>
    <w:div w:id="2068524682">
      <w:bodyDiv w:val="1"/>
      <w:marLeft w:val="0"/>
      <w:marRight w:val="0"/>
      <w:marTop w:val="0"/>
      <w:marBottom w:val="0"/>
      <w:divBdr>
        <w:top w:val="none" w:sz="0" w:space="0" w:color="auto"/>
        <w:left w:val="none" w:sz="0" w:space="0" w:color="auto"/>
        <w:bottom w:val="none" w:sz="0" w:space="0" w:color="auto"/>
        <w:right w:val="none" w:sz="0" w:space="0" w:color="auto"/>
      </w:divBdr>
      <w:divsChild>
        <w:div w:id="2034383245">
          <w:marLeft w:val="-720"/>
          <w:marRight w:val="0"/>
          <w:marTop w:val="0"/>
          <w:marBottom w:val="0"/>
          <w:divBdr>
            <w:top w:val="none" w:sz="0" w:space="0" w:color="auto"/>
            <w:left w:val="none" w:sz="0" w:space="0" w:color="auto"/>
            <w:bottom w:val="none" w:sz="0" w:space="0" w:color="auto"/>
            <w:right w:val="none" w:sz="0" w:space="0" w:color="auto"/>
          </w:divBdr>
        </w:div>
      </w:divsChild>
    </w:div>
    <w:div w:id="2079396507">
      <w:bodyDiv w:val="1"/>
      <w:marLeft w:val="0"/>
      <w:marRight w:val="0"/>
      <w:marTop w:val="0"/>
      <w:marBottom w:val="0"/>
      <w:divBdr>
        <w:top w:val="none" w:sz="0" w:space="0" w:color="auto"/>
        <w:left w:val="none" w:sz="0" w:space="0" w:color="auto"/>
        <w:bottom w:val="none" w:sz="0" w:space="0" w:color="auto"/>
        <w:right w:val="none" w:sz="0" w:space="0" w:color="auto"/>
      </w:divBdr>
      <w:divsChild>
        <w:div w:id="280496095">
          <w:marLeft w:val="-720"/>
          <w:marRight w:val="0"/>
          <w:marTop w:val="0"/>
          <w:marBottom w:val="0"/>
          <w:divBdr>
            <w:top w:val="none" w:sz="0" w:space="0" w:color="auto"/>
            <w:left w:val="none" w:sz="0" w:space="0" w:color="auto"/>
            <w:bottom w:val="none" w:sz="0" w:space="0" w:color="auto"/>
            <w:right w:val="none" w:sz="0" w:space="0" w:color="auto"/>
          </w:divBdr>
        </w:div>
      </w:divsChild>
    </w:div>
    <w:div w:id="2083944903">
      <w:bodyDiv w:val="1"/>
      <w:marLeft w:val="0"/>
      <w:marRight w:val="0"/>
      <w:marTop w:val="0"/>
      <w:marBottom w:val="0"/>
      <w:divBdr>
        <w:top w:val="none" w:sz="0" w:space="0" w:color="auto"/>
        <w:left w:val="none" w:sz="0" w:space="0" w:color="auto"/>
        <w:bottom w:val="none" w:sz="0" w:space="0" w:color="auto"/>
        <w:right w:val="none" w:sz="0" w:space="0" w:color="auto"/>
      </w:divBdr>
    </w:div>
    <w:div w:id="2092845897">
      <w:bodyDiv w:val="1"/>
      <w:marLeft w:val="0"/>
      <w:marRight w:val="0"/>
      <w:marTop w:val="0"/>
      <w:marBottom w:val="0"/>
      <w:divBdr>
        <w:top w:val="none" w:sz="0" w:space="0" w:color="auto"/>
        <w:left w:val="none" w:sz="0" w:space="0" w:color="auto"/>
        <w:bottom w:val="none" w:sz="0" w:space="0" w:color="auto"/>
        <w:right w:val="none" w:sz="0" w:space="0" w:color="auto"/>
      </w:divBdr>
    </w:div>
    <w:div w:id="2092924093">
      <w:bodyDiv w:val="1"/>
      <w:marLeft w:val="0"/>
      <w:marRight w:val="0"/>
      <w:marTop w:val="0"/>
      <w:marBottom w:val="0"/>
      <w:divBdr>
        <w:top w:val="none" w:sz="0" w:space="0" w:color="auto"/>
        <w:left w:val="none" w:sz="0" w:space="0" w:color="auto"/>
        <w:bottom w:val="none" w:sz="0" w:space="0" w:color="auto"/>
        <w:right w:val="none" w:sz="0" w:space="0" w:color="auto"/>
      </w:divBdr>
    </w:div>
    <w:div w:id="2105762468">
      <w:bodyDiv w:val="1"/>
      <w:marLeft w:val="0"/>
      <w:marRight w:val="0"/>
      <w:marTop w:val="0"/>
      <w:marBottom w:val="0"/>
      <w:divBdr>
        <w:top w:val="none" w:sz="0" w:space="0" w:color="auto"/>
        <w:left w:val="none" w:sz="0" w:space="0" w:color="auto"/>
        <w:bottom w:val="none" w:sz="0" w:space="0" w:color="auto"/>
        <w:right w:val="none" w:sz="0" w:space="0" w:color="auto"/>
      </w:divBdr>
      <w:divsChild>
        <w:div w:id="1677225007">
          <w:marLeft w:val="-720"/>
          <w:marRight w:val="0"/>
          <w:marTop w:val="0"/>
          <w:marBottom w:val="0"/>
          <w:divBdr>
            <w:top w:val="none" w:sz="0" w:space="0" w:color="auto"/>
            <w:left w:val="none" w:sz="0" w:space="0" w:color="auto"/>
            <w:bottom w:val="none" w:sz="0" w:space="0" w:color="auto"/>
            <w:right w:val="none" w:sz="0" w:space="0" w:color="auto"/>
          </w:divBdr>
        </w:div>
      </w:divsChild>
    </w:div>
    <w:div w:id="2125422302">
      <w:bodyDiv w:val="1"/>
      <w:marLeft w:val="0"/>
      <w:marRight w:val="0"/>
      <w:marTop w:val="0"/>
      <w:marBottom w:val="0"/>
      <w:divBdr>
        <w:top w:val="none" w:sz="0" w:space="0" w:color="auto"/>
        <w:left w:val="none" w:sz="0" w:space="0" w:color="auto"/>
        <w:bottom w:val="none" w:sz="0" w:space="0" w:color="auto"/>
        <w:right w:val="none" w:sz="0" w:space="0" w:color="auto"/>
      </w:divBdr>
      <w:divsChild>
        <w:div w:id="37828702">
          <w:marLeft w:val="0"/>
          <w:marRight w:val="0"/>
          <w:marTop w:val="0"/>
          <w:marBottom w:val="0"/>
          <w:divBdr>
            <w:top w:val="none" w:sz="0" w:space="0" w:color="auto"/>
            <w:left w:val="none" w:sz="0" w:space="0" w:color="auto"/>
            <w:bottom w:val="none" w:sz="0" w:space="0" w:color="auto"/>
            <w:right w:val="none" w:sz="0" w:space="0" w:color="auto"/>
          </w:divBdr>
          <w:divsChild>
            <w:div w:id="967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iegomez/mosquitto-go-auth" TargetMode="External"/><Relationship Id="rId21" Type="http://schemas.openxmlformats.org/officeDocument/2006/relationships/image" Target="media/image10.png"/><Relationship Id="rId42" Type="http://schemas.openxmlformats.org/officeDocument/2006/relationships/image" Target="media/image29.jpeg"/><Relationship Id="rId63" Type="http://schemas.openxmlformats.org/officeDocument/2006/relationships/image" Target="media/image49.png"/><Relationship Id="rId84" Type="http://schemas.openxmlformats.org/officeDocument/2006/relationships/hyperlink" Target="https://www.bitsight.com/blog/outdated-software-issues" TargetMode="External"/><Relationship Id="rId138" Type="http://schemas.openxmlformats.org/officeDocument/2006/relationships/image" Target="media/image67.png"/><Relationship Id="rId159" Type="http://schemas.openxmlformats.org/officeDocument/2006/relationships/image" Target="media/image88.png"/><Relationship Id="rId107" Type="http://schemas.openxmlformats.org/officeDocument/2006/relationships/hyperlink" Target="https://learn.microsoft.com/es-es/azure/architecture/best-practices/api-design" TargetMode="External"/><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github.com/seba-m/granja-esp32" TargetMode="External"/><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hyperlink" Target="https://cdn.sparkfun.com/datasheets/Sensors/LightImaging/ML8511_3-8-13.pdf" TargetMode="External"/><Relationship Id="rId160" Type="http://schemas.openxmlformats.org/officeDocument/2006/relationships/footer" Target="footer13.xml"/><Relationship Id="rId22" Type="http://schemas.openxmlformats.org/officeDocument/2006/relationships/footer" Target="footer5.xml"/><Relationship Id="rId43" Type="http://schemas.openxmlformats.org/officeDocument/2006/relationships/image" Target="media/image30.jpeg"/><Relationship Id="rId64" Type="http://schemas.openxmlformats.org/officeDocument/2006/relationships/image" Target="media/image50.png"/><Relationship Id="rId118" Type="http://schemas.openxmlformats.org/officeDocument/2006/relationships/hyperlink" Target="https://kinsta.com/es/base-de-conocimiento/que-es-express/" TargetMode="External"/><Relationship Id="rId139" Type="http://schemas.openxmlformats.org/officeDocument/2006/relationships/image" Target="media/image68.png"/><Relationship Id="rId85" Type="http://schemas.openxmlformats.org/officeDocument/2006/relationships/hyperlink" Target="https://doi.org/10.1016/j.coesh.2020.07.006" TargetMode="External"/><Relationship Id="rId150" Type="http://schemas.openxmlformats.org/officeDocument/2006/relationships/image" Target="media/image79.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yperlink" Target="https://www.mouser.cl/ProductDetail/Alpha-Taiwan/MF01-N-221-A01?qs=NTN7dFTirrvCoXVz63%2Fz6g%3D%3D" TargetMode="External"/><Relationship Id="rId108" Type="http://schemas.openxmlformats.org/officeDocument/2006/relationships/hyperlink" Target="https://cloud.google.com/apis/design/resources?hl=es-419" TargetMode="External"/><Relationship Id="rId124" Type="http://schemas.openxmlformats.org/officeDocument/2006/relationships/hyperlink" Target="https://www.mongodb.com/docs/v5.3/core/timeseries-collections/" TargetMode="External"/><Relationship Id="rId129" Type="http://schemas.openxmlformats.org/officeDocument/2006/relationships/footer" Target="footer10.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footer" Target="footer8.xml"/><Relationship Id="rId91" Type="http://schemas.openxmlformats.org/officeDocument/2006/relationships/hyperlink" Target="https://www.ibm.com/products/api-connect/api-gateway" TargetMode="External"/><Relationship Id="rId96" Type="http://schemas.openxmlformats.org/officeDocument/2006/relationships/hyperlink" Target="https://www.sparkfun.com/datasheets/Sensors/Temperature/DHT22.pdf" TargetMode="External"/><Relationship Id="rId140" Type="http://schemas.openxmlformats.org/officeDocument/2006/relationships/image" Target="media/image69.png"/><Relationship Id="rId145" Type="http://schemas.openxmlformats.org/officeDocument/2006/relationships/image" Target="media/image74.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aws.amazon.com/es/what-is/mqtt/" TargetMode="External"/><Relationship Id="rId119" Type="http://schemas.openxmlformats.org/officeDocument/2006/relationships/hyperlink" Target="https://github.com/Arlezz/EasyShopC2C-Application/tree/main/RestAPI-EasyShop" TargetMode="External"/><Relationship Id="rId44" Type="http://schemas.openxmlformats.org/officeDocument/2006/relationships/image" Target="media/image31.pn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hyperlink" Target="https://us.norton.com/blog/mobile/third-party-apps" TargetMode="External"/><Relationship Id="rId86" Type="http://schemas.openxmlformats.org/officeDocument/2006/relationships/hyperlink" Target="https://www.droneservices.com.ar/industria-4-0/digitalizacion/" TargetMode="External"/><Relationship Id="rId130" Type="http://schemas.openxmlformats.org/officeDocument/2006/relationships/footer" Target="footer11.xml"/><Relationship Id="rId135" Type="http://schemas.openxmlformats.org/officeDocument/2006/relationships/image" Target="media/image64.png"/><Relationship Id="rId151" Type="http://schemas.openxmlformats.org/officeDocument/2006/relationships/image" Target="media/image80.png"/><Relationship Id="rId156" Type="http://schemas.openxmlformats.org/officeDocument/2006/relationships/image" Target="media/image85.pn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juanda.gitbooks.io/webapps/content/api/arquitectura-api-rest.html"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9.xml"/><Relationship Id="rId97" Type="http://schemas.openxmlformats.org/officeDocument/2006/relationships/hyperlink" Target="https://www.automatizacionparatodos.com/sensor-de-humedad-de-suelo-con-arduino/" TargetMode="External"/><Relationship Id="rId104" Type="http://schemas.openxmlformats.org/officeDocument/2006/relationships/hyperlink" Target="https://www.mantech.co.za/datasheets/products/yf-s201_sea.pdf" TargetMode="External"/><Relationship Id="rId120" Type="http://schemas.openxmlformats.org/officeDocument/2006/relationships/hyperlink" Target="https://expressjs.com/en/resources/companies-using-express.html" TargetMode="External"/><Relationship Id="rId125" Type="http://schemas.openxmlformats.org/officeDocument/2006/relationships/hyperlink" Target="https://docs.ubidots.com/reference/welcome" TargetMode="External"/><Relationship Id="rId141" Type="http://schemas.openxmlformats.org/officeDocument/2006/relationships/image" Target="media/image70.png"/><Relationship Id="rId146"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xataka.com/basics/que-arduino-como-funciona-que-puedes-hacer-uno" TargetMode="External"/><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footer" Target="footer6.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www.arrow.com/es-mx/research-and-events/articles/developments-in-environmental-sensors" TargetMode="External"/><Relationship Id="rId110" Type="http://schemas.openxmlformats.org/officeDocument/2006/relationships/hyperlink" Target="https://www.ibm.com/topics/docker" TargetMode="External"/><Relationship Id="rId115" Type="http://schemas.openxmlformats.org/officeDocument/2006/relationships/hyperlink" Target="https://www.ibm.com/docs/es/ibm-mq/9.1?topic=concepts-qualities-service-provided-by-mqtt-client" TargetMode="External"/><Relationship Id="rId131" Type="http://schemas.openxmlformats.org/officeDocument/2006/relationships/footer" Target="footer12.xml"/><Relationship Id="rId136" Type="http://schemas.openxmlformats.org/officeDocument/2006/relationships/image" Target="media/image65.png"/><Relationship Id="rId157" Type="http://schemas.openxmlformats.org/officeDocument/2006/relationships/image" Target="media/image86.png"/><Relationship Id="rId61" Type="http://schemas.openxmlformats.org/officeDocument/2006/relationships/image" Target="media/image47.png"/><Relationship Id="rId82" Type="http://schemas.openxmlformats.org/officeDocument/2006/relationships/hyperlink" Target="https://bcs365.com/insights/third-party-apps-what-are-the-risks/" TargetMode="External"/><Relationship Id="rId152"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yperlink" Target="https://www.latercera.com/la-tercera-sabado/noticia/cinco-impactos-del-cambio-climatico-en-chile/A2CMQA4A7ZB4LJNBJ4HAKVYRZE/" TargetMode="External"/><Relationship Id="rId100" Type="http://schemas.openxmlformats.org/officeDocument/2006/relationships/hyperlink" Target="https://www.olimex.com/Products/Components/Sensors/Gas/SNS-MQ135/resources/SNS-MQ135.pdf" TargetMode="External"/><Relationship Id="rId105" Type="http://schemas.openxmlformats.org/officeDocument/2006/relationships/hyperlink" Target="https://www.alldatasheet.es/datasheet-pdf/pdf/1138845/ETC2/KY-038.html" TargetMode="External"/><Relationship Id="rId126" Type="http://schemas.openxmlformats.org/officeDocument/2006/relationships/hyperlink" Target="https://aws.amazon.com/es/ec2/" TargetMode="External"/><Relationship Id="rId147"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www.xataka.com/makers/cero-maker-todo-necesario-para-empezar-raspberry-pi" TargetMode="External"/><Relationship Id="rId98" Type="http://schemas.openxmlformats.org/officeDocument/2006/relationships/hyperlink" Target="https://www.pololu.com/file/0J309/MQ2.pdf" TargetMode="External"/><Relationship Id="rId121" Type="http://schemas.openxmlformats.org/officeDocument/2006/relationships/hyperlink" Target="https://www.techtarget.com/searchapparchitecture/definition/Swagger" TargetMode="External"/><Relationship Id="rId142" Type="http://schemas.openxmlformats.org/officeDocument/2006/relationships/image" Target="media/image71.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3.png"/><Relationship Id="rId116" Type="http://schemas.openxmlformats.org/officeDocument/2006/relationships/hyperlink" Target="https://mosquitto.org/man/mosquitto-conf-5.html" TargetMode="External"/><Relationship Id="rId137" Type="http://schemas.openxmlformats.org/officeDocument/2006/relationships/image" Target="media/image66.png"/><Relationship Id="rId158" Type="http://schemas.openxmlformats.org/officeDocument/2006/relationships/image" Target="media/image87.png"/><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image" Target="media/image48.png"/><Relationship Id="rId83" Type="http://schemas.openxmlformats.org/officeDocument/2006/relationships/hyperlink" Target="https://www.cisco.com/web/offer/em/pdfs_innovators/LATAM/data_mist_sp.pdf" TargetMode="External"/><Relationship Id="rId88" Type="http://schemas.openxmlformats.org/officeDocument/2006/relationships/hyperlink" Target="https://doi.org/10.1016/b978-0-12-814679-8.00015-7" TargetMode="External"/><Relationship Id="rId111" Type="http://schemas.openxmlformats.org/officeDocument/2006/relationships/hyperlink" Target="https://www.emqx.com/en/blog/mosquitto-mqtt-broker-pros-cons-tutorial-and-modern-alternatives" TargetMode="External"/><Relationship Id="rId132" Type="http://schemas.openxmlformats.org/officeDocument/2006/relationships/image" Target="media/image61.png"/><Relationship Id="rId153" Type="http://schemas.openxmlformats.org/officeDocument/2006/relationships/image" Target="media/image82.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footer" Target="footer7.xml"/><Relationship Id="rId106" Type="http://schemas.openxmlformats.org/officeDocument/2006/relationships/hyperlink" Target="https://www.krasamo.com/etl-pipeline/" TargetMode="External"/><Relationship Id="rId127" Type="http://schemas.openxmlformats.org/officeDocument/2006/relationships/hyperlink" Target="https://aws.amazon.com/es/free/?all-free-tier.sort-by=item.additionalFields.SortRank&amp;all-free-tier.sort-order=asc&amp;awsf.Free%20Tier%20Types=*all&amp;awsf.Free%20Tier%20Categories=*all"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hyperlink" Target="https://www.gorecoquimbo.cl/nuevo-plan-de-emergencia-hidrica-pone-sus-enfasis-en-el-abastecimiento/gorecoquimbo/2019-12-13/120714.html%23:~:text=La%20Regi%C3%B3n%20de%20Coquimbo%20enfrenta,y%20a%20la%20econom%C3%ADa%20familiar%20campesina" TargetMode="External"/><Relationship Id="rId94" Type="http://schemas.openxmlformats.org/officeDocument/2006/relationships/hyperlink" Target="https://www.digikey.com/es/articles/how-to-select-and-use-the-right-esp32-wi-fi-bluetooth-module" TargetMode="External"/><Relationship Id="rId99" Type="http://schemas.openxmlformats.org/officeDocument/2006/relationships/hyperlink" Target="https://www.sparkfun.com/datasheets/Sensors/MQ-3.pdf" TargetMode="External"/><Relationship Id="rId101" Type="http://schemas.openxmlformats.org/officeDocument/2006/relationships/hyperlink" Target="https://github.com/NachtRaveVL/Simple-Hydroponics-Arduino/blob/main/extra/ph-sensor-ph-4502c.pdf" TargetMode="External"/><Relationship Id="rId122" Type="http://schemas.openxmlformats.org/officeDocument/2006/relationships/hyperlink" Target="https://ubidots.com/blog/designing-for-the-internet-of-things/" TargetMode="External"/><Relationship Id="rId143" Type="http://schemas.openxmlformats.org/officeDocument/2006/relationships/image" Target="media/image72.png"/><Relationship Id="rId148"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 Id="rId47" Type="http://schemas.openxmlformats.org/officeDocument/2006/relationships/image" Target="media/image34.jpeg"/><Relationship Id="rId68" Type="http://schemas.openxmlformats.org/officeDocument/2006/relationships/image" Target="media/image54.png"/><Relationship Id="rId89" Type="http://schemas.openxmlformats.org/officeDocument/2006/relationships/hyperlink" Target="https://www.ibm.com/topics/api" TargetMode="External"/><Relationship Id="rId112" Type="http://schemas.openxmlformats.org/officeDocument/2006/relationships/hyperlink" Target="https://www.educative.io/answers/what-is-eclipse-mosquitto-mqtt" TargetMode="External"/><Relationship Id="rId133" Type="http://schemas.openxmlformats.org/officeDocument/2006/relationships/image" Target="media/image62.png"/><Relationship Id="rId154" Type="http://schemas.openxmlformats.org/officeDocument/2006/relationships/image" Target="media/image83.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4.jpeg"/><Relationship Id="rId79" Type="http://schemas.openxmlformats.org/officeDocument/2006/relationships/hyperlink" Target="https://mma.gob.cl/cambio-climatico-chile-sumara-14-anos-consecutivos-de-sequia-y-proyectan-aumento-en-olas-de-calor/" TargetMode="External"/><Relationship Id="rId102" Type="http://schemas.openxmlformats.org/officeDocument/2006/relationships/hyperlink" Target="https://www.alldatasheet.com/datasheet-pdf/pdf/1121411/NICHICON/LGZ.html" TargetMode="External"/><Relationship Id="rId123" Type="http://schemas.openxmlformats.org/officeDocument/2006/relationships/hyperlink" Target="https://aws.amazon.com/es/nosql/document/#Performance_at_scale" TargetMode="External"/><Relationship Id="rId144" Type="http://schemas.openxmlformats.org/officeDocument/2006/relationships/image" Target="media/image73.png"/><Relationship Id="rId90" Type="http://schemas.openxmlformats.org/officeDocument/2006/relationships/hyperlink" Target="https://www.forbes.com/sites/falonfatemi/2019/03/21/how-apis-can-transform-your-company/?sh=b50fd59668c2"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hyperlink" Target="https://medium.com/@bhagvankommadi/mosquitto-mqtt-2a352bd8f179" TargetMode="External"/><Relationship Id="rId134" Type="http://schemas.openxmlformats.org/officeDocument/2006/relationships/image" Target="media/image63.png"/><Relationship Id="rId80" Type="http://schemas.openxmlformats.org/officeDocument/2006/relationships/hyperlink" Target="http://www.ceaza.cl/2024/01/29/ceaza-pronostica-altas-temperaturas-valles-interiores-la-region-coquimbo/" TargetMode="External"/><Relationship Id="rId155" Type="http://schemas.openxmlformats.org/officeDocument/2006/relationships/image" Target="media/image84.png"/></Relationships>
</file>

<file path=word/_rels/footnotes.xml.rels><?xml version="1.0" encoding="UTF-8" standalone="yes"?>
<Relationships xmlns="http://schemas.openxmlformats.org/package/2006/relationships"><Relationship Id="rId8" Type="http://schemas.openxmlformats.org/officeDocument/2006/relationships/hyperlink" Target="https://www.papaparse.com/" TargetMode="External"/><Relationship Id="rId3" Type="http://schemas.openxmlformats.org/officeDocument/2006/relationships/hyperlink" Target="https://es.ubidots.com/" TargetMode="External"/><Relationship Id="rId7" Type="http://schemas.openxmlformats.org/officeDocument/2006/relationships/hyperlink" Target="https://www.ibm.com/topics/multicloud" TargetMode="External"/><Relationship Id="rId2" Type="http://schemas.openxmlformats.org/officeDocument/2006/relationships/hyperlink" Target="https://thingspeak.com/" TargetMode="External"/><Relationship Id="rId1" Type="http://schemas.openxmlformats.org/officeDocument/2006/relationships/hyperlink" Target="https://la.mathworks.com/products/thingspeak.html" TargetMode="External"/><Relationship Id="rId6" Type="http://schemas.openxmlformats.org/officeDocument/2006/relationships/hyperlink" Target="https://www.ibm.com/topics/cloud-native" TargetMode="External"/><Relationship Id="rId5" Type="http://schemas.openxmlformats.org/officeDocument/2006/relationships/hyperlink" Target="https://www.losant.com/" TargetMode="External"/><Relationship Id="rId4" Type="http://schemas.openxmlformats.org/officeDocument/2006/relationships/hyperlink" Target="https://blynk.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39A9D-B357-4A61-AB5A-470E6F420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102</Pages>
  <Words>32033</Words>
  <Characters>176183</Characters>
  <Application>Microsoft Office Word</Application>
  <DocSecurity>0</DocSecurity>
  <Lines>1468</Lines>
  <Paragraphs>415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Rodriguez</dc:creator>
  <cp:keywords/>
  <dc:description/>
  <cp:lastModifiedBy>Antony Rodriguez</cp:lastModifiedBy>
  <cp:revision>4</cp:revision>
  <cp:lastPrinted>2024-02-18T22:21:00Z</cp:lastPrinted>
  <dcterms:created xsi:type="dcterms:W3CDTF">2024-03-04T22:12:00Z</dcterms:created>
  <dcterms:modified xsi:type="dcterms:W3CDTF">2024-03-06T03:40:00Z</dcterms:modified>
</cp:coreProperties>
</file>